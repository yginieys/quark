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03857810"/>
        <w:docPartObj>
          <w:docPartGallery w:val="Cover Pages"/>
          <w:docPartUnique/>
        </w:docPartObj>
      </w:sdtPr>
      <w:sdtEndPr/>
      <w:sdtContent>
        <w:p w:rsidR="006278B2" w:rsidRDefault="00B76D8F" w:rsidP="006278B2">
          <w:pPr>
            <w:ind w:left="-1417"/>
            <w:rPr>
              <w:rFonts w:cs="Times New Roman"/>
              <w:lang w:val="fr-CA"/>
            </w:rPr>
          </w:pPr>
          <w:r>
            <w:rPr>
              <w:noProof/>
              <w:lang w:eastAsia="fr-FR"/>
            </w:rPr>
            <w:drawing>
              <wp:anchor distT="0" distB="0" distL="114300" distR="114300" simplePos="0" relativeHeight="251659264" behindDoc="1" locked="0" layoutInCell="1" allowOverlap="1" wp14:anchorId="2C7B0991" wp14:editId="072ADA1E">
                <wp:simplePos x="0" y="0"/>
                <wp:positionH relativeFrom="column">
                  <wp:posOffset>-941179</wp:posOffset>
                </wp:positionH>
                <wp:positionV relativeFrom="paragraph">
                  <wp:posOffset>-1142365</wp:posOffset>
                </wp:positionV>
                <wp:extent cx="7616839" cy="10439400"/>
                <wp:effectExtent l="0" t="0" r="317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616839" cy="1043940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6432" behindDoc="1" locked="0" layoutInCell="1" allowOverlap="1" wp14:anchorId="11FE6D98" wp14:editId="68BF18A3">
                <wp:simplePos x="0" y="0"/>
                <wp:positionH relativeFrom="column">
                  <wp:posOffset>233680</wp:posOffset>
                </wp:positionH>
                <wp:positionV relativeFrom="paragraph">
                  <wp:posOffset>-770890</wp:posOffset>
                </wp:positionV>
                <wp:extent cx="1666875" cy="838200"/>
                <wp:effectExtent l="0" t="0" r="9525" b="0"/>
                <wp:wrapThrough wrapText="bothSides">
                  <wp:wrapPolygon edited="0">
                    <wp:start x="0" y="0"/>
                    <wp:lineTo x="0" y="21109"/>
                    <wp:lineTo x="21477" y="21109"/>
                    <wp:lineTo x="21477" y="0"/>
                    <wp:lineTo x="0" y="0"/>
                  </wp:wrapPolygon>
                </wp:wrapThrough>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666875" cy="838200"/>
                        </a:xfrm>
                        <a:prstGeom prst="rect">
                          <a:avLst/>
                        </a:prstGeom>
                      </pic:spPr>
                    </pic:pic>
                  </a:graphicData>
                </a:graphic>
                <wp14:sizeRelH relativeFrom="page">
                  <wp14:pctWidth>0</wp14:pctWidth>
                </wp14:sizeRelH>
                <wp14:sizeRelV relativeFrom="page">
                  <wp14:pctHeight>0</wp14:pctHeight>
                </wp14:sizeRelV>
              </wp:anchor>
            </w:drawing>
          </w:r>
        </w:p>
        <w:p w:rsidR="006278B2" w:rsidRPr="006278B2" w:rsidRDefault="006278B2" w:rsidP="006278B2">
          <w:pPr>
            <w:rPr>
              <w:rFonts w:cs="Times New Roman"/>
              <w:lang w:val="fr-CA"/>
            </w:rPr>
          </w:pPr>
        </w:p>
        <w:p w:rsidR="006278B2" w:rsidRDefault="006278B2" w:rsidP="006278B2">
          <w:pPr>
            <w:rPr>
              <w:rFonts w:cs="Times New Roman"/>
              <w:lang w:val="fr-CA"/>
            </w:rPr>
          </w:pPr>
        </w:p>
        <w:p w:rsidR="006278B2" w:rsidRPr="006278B2" w:rsidRDefault="006278B2" w:rsidP="006278B2">
          <w:pPr>
            <w:rPr>
              <w:rFonts w:cs="Times New Roman"/>
              <w:lang w:val="fr-CA"/>
            </w:rPr>
          </w:pPr>
        </w:p>
        <w:p w:rsidR="006278B2" w:rsidRDefault="006278B2" w:rsidP="006278B2">
          <w:pPr>
            <w:rPr>
              <w:rFonts w:cs="Times New Roman"/>
              <w:lang w:val="fr-CA"/>
            </w:rPr>
          </w:pPr>
        </w:p>
        <w:p w:rsidR="004628C5" w:rsidRPr="006278B2" w:rsidRDefault="006278B2" w:rsidP="006278B2">
          <w:pPr>
            <w:rPr>
              <w:rFonts w:cs="Times New Roman"/>
              <w:lang w:val="fr-CA"/>
            </w:rPr>
          </w:pPr>
          <w:r>
            <w:rPr>
              <w:rFonts w:cs="Times New Roman"/>
              <w:lang w:val="fr-CA"/>
            </w:rPr>
            <w:tab/>
          </w:r>
        </w:p>
        <w:p w:rsidR="004628C5" w:rsidRPr="00C9118E" w:rsidRDefault="00B76D8F" w:rsidP="00B76D8F">
          <w:pPr>
            <w:tabs>
              <w:tab w:val="left" w:pos="7545"/>
            </w:tabs>
            <w:rPr>
              <w:rFonts w:cs="Times New Roman"/>
              <w:b/>
              <w:color w:val="215868" w:themeColor="accent5" w:themeShade="80"/>
              <w:sz w:val="40"/>
              <w:szCs w:val="40"/>
              <w:lang w:val="fr-CA"/>
            </w:rPr>
          </w:pPr>
          <w:r>
            <w:rPr>
              <w:rFonts w:cs="Times New Roman"/>
              <w:b/>
              <w:color w:val="215868" w:themeColor="accent5" w:themeShade="80"/>
              <w:sz w:val="40"/>
              <w:szCs w:val="40"/>
              <w:lang w:val="fr-CA"/>
            </w:rPr>
            <w:tab/>
          </w:r>
        </w:p>
        <w:p w:rsidR="006278B2" w:rsidRDefault="006278B2" w:rsidP="004628C5">
          <w:pPr>
            <w:rPr>
              <w:rFonts w:cs="Times New Roman"/>
              <w:lang w:val="fr-CA"/>
            </w:rPr>
          </w:pPr>
        </w:p>
        <w:p w:rsidR="006278B2" w:rsidRPr="006278B2" w:rsidRDefault="006278B2" w:rsidP="006278B2">
          <w:pPr>
            <w:rPr>
              <w:rFonts w:cs="Times New Roman"/>
              <w:lang w:val="fr-CA"/>
            </w:rPr>
          </w:pPr>
        </w:p>
        <w:p w:rsidR="006278B2" w:rsidRPr="006278B2" w:rsidRDefault="006278B2" w:rsidP="006278B2">
          <w:pPr>
            <w:rPr>
              <w:rFonts w:cs="Times New Roman"/>
              <w:lang w:val="fr-CA"/>
            </w:rPr>
          </w:pPr>
        </w:p>
        <w:p w:rsidR="006278B2" w:rsidRPr="006278B2" w:rsidRDefault="006278B2" w:rsidP="006278B2">
          <w:pPr>
            <w:rPr>
              <w:rFonts w:cs="Times New Roman"/>
              <w:lang w:val="fr-CA"/>
            </w:rPr>
          </w:pPr>
        </w:p>
        <w:p w:rsidR="006278B2" w:rsidRPr="006278B2" w:rsidRDefault="006278B2" w:rsidP="006278B2">
          <w:pPr>
            <w:rPr>
              <w:rFonts w:cs="Times New Roman"/>
              <w:lang w:val="fr-CA"/>
            </w:rPr>
          </w:pPr>
        </w:p>
        <w:p w:rsidR="006278B2" w:rsidRPr="006278B2" w:rsidRDefault="006278B2" w:rsidP="006278B2">
          <w:pPr>
            <w:rPr>
              <w:rFonts w:cs="Times New Roman"/>
              <w:lang w:val="fr-CA"/>
            </w:rPr>
          </w:pPr>
        </w:p>
        <w:p w:rsidR="006278B2" w:rsidRDefault="006278B2" w:rsidP="006278B2">
          <w:pPr>
            <w:rPr>
              <w:rFonts w:cs="Times New Roman"/>
              <w:lang w:val="fr-CA"/>
            </w:rPr>
          </w:pPr>
        </w:p>
        <w:p w:rsidR="004628C5" w:rsidRPr="006278B2" w:rsidRDefault="006278B2" w:rsidP="006278B2">
          <w:pPr>
            <w:tabs>
              <w:tab w:val="left" w:pos="7250"/>
            </w:tabs>
            <w:rPr>
              <w:rFonts w:cs="Times New Roman"/>
              <w:lang w:val="fr-CA"/>
            </w:rPr>
          </w:pPr>
          <w:r>
            <w:rPr>
              <w:rFonts w:cs="Times New Roman"/>
              <w:lang w:val="fr-CA"/>
            </w:rPr>
            <w:tab/>
          </w:r>
        </w:p>
        <w:p w:rsidR="004628C5" w:rsidRPr="00C9118E" w:rsidRDefault="004628C5" w:rsidP="004628C5">
          <w:pPr>
            <w:rPr>
              <w:rFonts w:cs="Times New Roman"/>
              <w:lang w:val="fr-CA"/>
            </w:rPr>
          </w:pPr>
        </w:p>
        <w:p w:rsidR="004628C5" w:rsidRPr="00C9118E" w:rsidRDefault="004628C5" w:rsidP="004628C5">
          <w:pPr>
            <w:jc w:val="center"/>
            <w:rPr>
              <w:rFonts w:cs="Times New Roman"/>
              <w:caps/>
              <w:lang w:val="fr-CA"/>
            </w:rPr>
          </w:pPr>
        </w:p>
        <w:p w:rsidR="004628C5" w:rsidRPr="00C9118E" w:rsidRDefault="004628C5" w:rsidP="004628C5">
          <w:pPr>
            <w:jc w:val="center"/>
            <w:rPr>
              <w:rFonts w:cs="Times New Roman"/>
              <w:caps/>
              <w:lang w:val="fr-CA"/>
            </w:rPr>
          </w:pPr>
        </w:p>
        <w:p w:rsidR="004628C5" w:rsidRPr="00C9118E" w:rsidRDefault="004628C5" w:rsidP="004628C5">
          <w:pPr>
            <w:jc w:val="center"/>
            <w:rPr>
              <w:rFonts w:cs="Times New Roman"/>
              <w:caps/>
              <w:lang w:val="fr-CA"/>
            </w:rPr>
          </w:pPr>
        </w:p>
        <w:p w:rsidR="004628C5" w:rsidRPr="00C9118E" w:rsidRDefault="004628C5" w:rsidP="004628C5">
          <w:pPr>
            <w:jc w:val="center"/>
            <w:rPr>
              <w:rFonts w:cs="Times New Roman"/>
              <w:caps/>
              <w:lang w:val="fr-CA"/>
            </w:rPr>
          </w:pPr>
        </w:p>
        <w:p w:rsidR="004628C5" w:rsidRPr="00C9118E" w:rsidRDefault="004628C5" w:rsidP="004628C5">
          <w:pPr>
            <w:jc w:val="center"/>
            <w:rPr>
              <w:rFonts w:cs="Times New Roman"/>
              <w:caps/>
              <w:lang w:val="fr-CA"/>
            </w:rPr>
          </w:pPr>
        </w:p>
        <w:p w:rsidR="004628C5" w:rsidRPr="00C9118E" w:rsidRDefault="00503E94" w:rsidP="004628C5">
          <w:pPr>
            <w:jc w:val="center"/>
            <w:rPr>
              <w:rFonts w:cs="Times New Roman"/>
              <w:lang w:val="fr-CA"/>
            </w:rPr>
          </w:pPr>
          <w:r>
            <w:rPr>
              <w:rFonts w:cs="Times New Roman"/>
              <w:noProof/>
              <w:lang w:eastAsia="fr-FR"/>
            </w:rPr>
            <mc:AlternateContent>
              <mc:Choice Requires="wps">
                <w:drawing>
                  <wp:anchor distT="0" distB="0" distL="114300" distR="114300" simplePos="0" relativeHeight="251658240" behindDoc="0" locked="0" layoutInCell="1" allowOverlap="1" wp14:anchorId="06211CCE" wp14:editId="3F5ABA6A">
                    <wp:simplePos x="0" y="0"/>
                    <wp:positionH relativeFrom="column">
                      <wp:posOffset>-252095</wp:posOffset>
                    </wp:positionH>
                    <wp:positionV relativeFrom="paragraph">
                      <wp:posOffset>26671</wp:posOffset>
                    </wp:positionV>
                    <wp:extent cx="6479540" cy="1059180"/>
                    <wp:effectExtent l="0" t="0" r="0" b="0"/>
                    <wp:wrapNone/>
                    <wp:docPr id="37" name="Zone de texte 37"/>
                    <wp:cNvGraphicFramePr/>
                    <a:graphic xmlns:a="http://schemas.openxmlformats.org/drawingml/2006/main">
                      <a:graphicData uri="http://schemas.microsoft.com/office/word/2010/wordprocessingShape">
                        <wps:wsp>
                          <wps:cNvSpPr txBox="1"/>
                          <wps:spPr>
                            <a:xfrm>
                              <a:off x="0" y="0"/>
                              <a:ext cx="6479540" cy="1059180"/>
                            </a:xfrm>
                            <a:prstGeom prst="rect">
                              <a:avLst/>
                            </a:prstGeom>
                            <a:noFill/>
                            <a:ln>
                              <a:noFill/>
                            </a:ln>
                            <a:effectLst>
                              <a:innerShdw blurRad="63500" dist="50800" dir="5400000">
                                <a:prstClr val="black">
                                  <a:alpha val="50000"/>
                                </a:prstClr>
                              </a:innerShdw>
                            </a:effectLst>
                          </wps:spPr>
                          <wps:style>
                            <a:lnRef idx="2">
                              <a:schemeClr val="accent2"/>
                            </a:lnRef>
                            <a:fillRef idx="1">
                              <a:schemeClr val="lt1"/>
                            </a:fillRef>
                            <a:effectRef idx="0">
                              <a:schemeClr val="accent2"/>
                            </a:effectRef>
                            <a:fontRef idx="minor">
                              <a:schemeClr val="dk1"/>
                            </a:fontRef>
                          </wps:style>
                          <wps:txbx>
                            <w:txbxContent>
                              <w:p w:rsidR="00813475" w:rsidRPr="00F57CE7" w:rsidRDefault="00813475" w:rsidP="006278B2">
                                <w:pPr>
                                  <w:jc w:val="center"/>
                                  <w:rPr>
                                    <w:rFonts w:cs="Arial"/>
                                    <w:b/>
                                    <w:color w:val="FFFFFF" w:themeColor="background1"/>
                                    <w:sz w:val="40"/>
                                    <w:szCs w:val="36"/>
                                    <w:lang w:val="fr-CA"/>
                                  </w:rPr>
                                </w:pPr>
                                <w:r w:rsidRPr="00F57CE7">
                                  <w:rPr>
                                    <w:rFonts w:cs="Arial"/>
                                    <w:b/>
                                    <w:color w:val="FFFFFF" w:themeColor="background1"/>
                                    <w:sz w:val="40"/>
                                    <w:szCs w:val="36"/>
                                    <w:lang w:val="fr-CA"/>
                                  </w:rPr>
                                  <w:t>MÉMOIRE TECHNIQUE</w:t>
                                </w:r>
                              </w:p>
                              <w:p w:rsidR="00813475" w:rsidRPr="00F57CE7" w:rsidRDefault="00813475" w:rsidP="00503E94">
                                <w:pPr>
                                  <w:jc w:val="center"/>
                                  <w:rPr>
                                    <w:color w:val="FFFFFF" w:themeColor="background1"/>
                                    <w:sz w:val="24"/>
                                  </w:rPr>
                                </w:pPr>
                                <w:r w:rsidRPr="00F57CE7">
                                  <w:rPr>
                                    <w:rFonts w:cs="Arial"/>
                                    <w:b/>
                                    <w:color w:val="FFFFFF" w:themeColor="background1"/>
                                    <w:sz w:val="40"/>
                                    <w:szCs w:val="36"/>
                                    <w:lang w:val="fr-CA"/>
                                  </w:rPr>
                                  <w:t>LOT 1 MAINTENANCE MULTITECHNIQUE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7" o:spid="_x0000_s1026" type="#_x0000_t202" style="position:absolute;left:0;text-align:left;margin-left:-19.85pt;margin-top:2.1pt;width:510.2pt;height:8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" filled="f" stroked="f" strokeweight="2pt">
                    <v:textbox>
                      <w:txbxContent>
                        <w:p w:rsidR="00813475" w:rsidRPr="00F57CE7" w:rsidRDefault="00813475" w:rsidP="006278B2">
                          <w:pPr>
                            <w:jc w:val="center"/>
                            <w:rPr>
                              <w:rFonts w:cs="Arial"/>
                              <w:b/>
                              <w:color w:val="FFFFFF" w:themeColor="background1"/>
                              <w:sz w:val="40"/>
                              <w:szCs w:val="36"/>
                              <w:lang w:val="fr-CA"/>
                            </w:rPr>
                          </w:pPr>
                          <w:r w:rsidRPr="00F57CE7">
                            <w:rPr>
                              <w:rFonts w:cs="Arial"/>
                              <w:b/>
                              <w:color w:val="FFFFFF" w:themeColor="background1"/>
                              <w:sz w:val="40"/>
                              <w:szCs w:val="36"/>
                              <w:lang w:val="fr-CA"/>
                            </w:rPr>
                            <w:t>MÉMOIRE TECHNIQUE</w:t>
                          </w:r>
                        </w:p>
                        <w:p w:rsidR="00813475" w:rsidRPr="00F57CE7" w:rsidRDefault="00813475" w:rsidP="00503E94">
                          <w:pPr>
                            <w:jc w:val="center"/>
                            <w:rPr>
                              <w:color w:val="FFFFFF" w:themeColor="background1"/>
                              <w:sz w:val="24"/>
                            </w:rPr>
                          </w:pPr>
                          <w:r w:rsidRPr="00F57CE7">
                            <w:rPr>
                              <w:rFonts w:cs="Arial"/>
                              <w:b/>
                              <w:color w:val="FFFFFF" w:themeColor="background1"/>
                              <w:sz w:val="40"/>
                              <w:szCs w:val="36"/>
                              <w:lang w:val="fr-CA"/>
                            </w:rPr>
                            <w:t>LOT 1 MAINTENANCE MULTITECHNIQUE</w:t>
                          </w:r>
                        </w:p>
                      </w:txbxContent>
                    </v:textbox>
                  </v:shape>
                </w:pict>
              </mc:Fallback>
            </mc:AlternateContent>
          </w:r>
        </w:p>
        <w:p w:rsidR="004628C5" w:rsidRPr="00C9118E" w:rsidRDefault="004628C5" w:rsidP="004628C5">
          <w:pPr>
            <w:jc w:val="center"/>
            <w:rPr>
              <w:rFonts w:cs="Times New Roman"/>
              <w:lang w:val="fr-CA"/>
            </w:rPr>
          </w:pPr>
        </w:p>
        <w:p w:rsidR="004628C5" w:rsidRPr="00C9118E" w:rsidRDefault="004628C5" w:rsidP="004628C5">
          <w:pPr>
            <w:jc w:val="center"/>
            <w:rPr>
              <w:rFonts w:cs="Times New Roman"/>
              <w:lang w:val="fr-CA"/>
            </w:rPr>
          </w:pPr>
        </w:p>
        <w:p w:rsidR="004628C5" w:rsidRPr="00C9118E" w:rsidRDefault="004628C5" w:rsidP="004628C5">
          <w:pPr>
            <w:jc w:val="center"/>
            <w:rPr>
              <w:rFonts w:cs="Times New Roman"/>
              <w:lang w:val="fr-CA"/>
            </w:rPr>
          </w:pPr>
        </w:p>
        <w:p w:rsidR="004628C5" w:rsidRPr="00C9118E" w:rsidRDefault="004628C5" w:rsidP="004628C5">
          <w:pPr>
            <w:jc w:val="center"/>
            <w:rPr>
              <w:rFonts w:cs="Times New Roman"/>
              <w:lang w:val="fr-CA"/>
            </w:rPr>
          </w:pPr>
        </w:p>
        <w:p w:rsidR="004628C5" w:rsidRPr="00C9118E" w:rsidRDefault="004628C5" w:rsidP="004628C5">
          <w:pPr>
            <w:jc w:val="center"/>
            <w:rPr>
              <w:rFonts w:cs="Times New Roman"/>
              <w:lang w:val="fr-CA"/>
            </w:rPr>
          </w:pPr>
        </w:p>
        <w:p w:rsidR="00BE1CA1" w:rsidRDefault="00AC3F4F">
          <w:pPr>
            <w:pStyle w:val="TM1"/>
            <w:rPr>
              <w:rFonts w:asciiTheme="minorHAnsi" w:eastAsiaTheme="minorEastAsia" w:hAnsiTheme="minorHAnsi" w:cstheme="minorBidi"/>
              <w:b w:val="0"/>
              <w:lang w:eastAsia="fr-FR"/>
            </w:rPr>
          </w:pPr>
          <w:r w:rsidRPr="00FE5059">
            <w:rPr>
              <w:rFonts w:asciiTheme="minorHAnsi" w:hAnsiTheme="minorHAnsi" w:cs="Times New Roman"/>
              <w:bCs/>
              <w:sz w:val="20"/>
              <w:szCs w:val="20"/>
            </w:rPr>
            <w:fldChar w:fldCharType="begin"/>
          </w:r>
          <w:r w:rsidRPr="00FE5059">
            <w:rPr>
              <w:rFonts w:asciiTheme="minorHAnsi" w:hAnsiTheme="minorHAnsi" w:cs="Times New Roman"/>
              <w:bCs/>
              <w:sz w:val="20"/>
              <w:szCs w:val="20"/>
            </w:rPr>
            <w:instrText xml:space="preserve"> TOC \o "1-3" \h \z \u </w:instrText>
          </w:r>
          <w:r w:rsidRPr="00FE5059">
            <w:rPr>
              <w:rFonts w:asciiTheme="minorHAnsi" w:hAnsiTheme="minorHAnsi" w:cs="Times New Roman"/>
              <w:bCs/>
              <w:sz w:val="20"/>
              <w:szCs w:val="20"/>
            </w:rPr>
            <w:fldChar w:fldCharType="separate"/>
          </w:r>
          <w:hyperlink w:anchor="_Toc456971892" w:history="1">
            <w:r w:rsidR="00BE1CA1" w:rsidRPr="00C74F5C">
              <w:rPr>
                <w:rStyle w:val="Lienhypertexte"/>
              </w:rPr>
              <w:t>I.</w:t>
            </w:r>
            <w:r w:rsidR="00BE1CA1">
              <w:rPr>
                <w:rFonts w:asciiTheme="minorHAnsi" w:eastAsiaTheme="minorEastAsia" w:hAnsiTheme="minorHAnsi" w:cstheme="minorBidi"/>
                <w:b w:val="0"/>
                <w:lang w:eastAsia="fr-FR"/>
              </w:rPr>
              <w:tab/>
            </w:r>
            <w:r w:rsidR="00BE1CA1" w:rsidRPr="00C74F5C">
              <w:rPr>
                <w:rStyle w:val="Lienhypertexte"/>
              </w:rPr>
              <w:t>PREAMBULE</w:t>
            </w:r>
            <w:r w:rsidR="00BE1CA1">
              <w:rPr>
                <w:webHidden/>
              </w:rPr>
              <w:tab/>
            </w:r>
            <w:r w:rsidR="00BE1CA1">
              <w:rPr>
                <w:webHidden/>
              </w:rPr>
              <w:fldChar w:fldCharType="begin"/>
            </w:r>
            <w:r w:rsidR="00BE1CA1">
              <w:rPr>
                <w:webHidden/>
              </w:rPr>
              <w:instrText xml:space="preserve"> PAGEREF _Toc456971892 \h </w:instrText>
            </w:r>
            <w:r w:rsidR="00BE1CA1">
              <w:rPr>
                <w:webHidden/>
              </w:rPr>
            </w:r>
            <w:r w:rsidR="00BE1CA1">
              <w:rPr>
                <w:webHidden/>
              </w:rPr>
              <w:fldChar w:fldCharType="separate"/>
            </w:r>
            <w:r w:rsidR="00BE1CA1">
              <w:rPr>
                <w:webHidden/>
              </w:rPr>
              <w:t>6</w:t>
            </w:r>
            <w:r w:rsidR="00BE1CA1">
              <w:rPr>
                <w:webHidden/>
              </w:rPr>
              <w:fldChar w:fldCharType="end"/>
            </w:r>
          </w:hyperlink>
        </w:p>
        <w:p w:rsidR="00BE1CA1" w:rsidRDefault="00690FD1">
          <w:pPr>
            <w:pStyle w:val="TM2"/>
            <w:rPr>
              <w:rFonts w:eastAsiaTheme="minorEastAsia"/>
              <w:sz w:val="22"/>
              <w:szCs w:val="22"/>
              <w:lang w:eastAsia="fr-FR"/>
            </w:rPr>
          </w:pPr>
          <w:hyperlink w:anchor="_Toc456971893" w:history="1">
            <w:r w:rsidR="00BE1CA1" w:rsidRPr="00C74F5C">
              <w:rPr>
                <w:rStyle w:val="Lienhypertexte"/>
                <w:rFonts w:cs="Times New Roman"/>
              </w:rPr>
              <w:t>1.1</w:t>
            </w:r>
            <w:r w:rsidR="00BE1CA1">
              <w:rPr>
                <w:rFonts w:eastAsiaTheme="minorEastAsia"/>
                <w:sz w:val="22"/>
                <w:szCs w:val="22"/>
                <w:lang w:eastAsia="fr-FR"/>
              </w:rPr>
              <w:tab/>
            </w:r>
            <w:r w:rsidR="00BE1CA1" w:rsidRPr="00C74F5C">
              <w:rPr>
                <w:rStyle w:val="Lienhypertexte"/>
                <w:rFonts w:cs="Times New Roman"/>
              </w:rPr>
              <w:t>Compréhension du cahier des charges</w:t>
            </w:r>
            <w:r w:rsidR="00BE1CA1">
              <w:rPr>
                <w:webHidden/>
              </w:rPr>
              <w:tab/>
            </w:r>
            <w:r w:rsidR="00BE1CA1">
              <w:rPr>
                <w:webHidden/>
              </w:rPr>
              <w:fldChar w:fldCharType="begin"/>
            </w:r>
            <w:r w:rsidR="00BE1CA1">
              <w:rPr>
                <w:webHidden/>
              </w:rPr>
              <w:instrText xml:space="preserve"> PAGEREF _Toc456971893 \h </w:instrText>
            </w:r>
            <w:r w:rsidR="00BE1CA1">
              <w:rPr>
                <w:webHidden/>
              </w:rPr>
            </w:r>
            <w:r w:rsidR="00BE1CA1">
              <w:rPr>
                <w:webHidden/>
              </w:rPr>
              <w:fldChar w:fldCharType="separate"/>
            </w:r>
            <w:r w:rsidR="00BE1CA1">
              <w:rPr>
                <w:webHidden/>
              </w:rPr>
              <w:t>9</w:t>
            </w:r>
            <w:r w:rsidR="00BE1CA1">
              <w:rPr>
                <w:webHidden/>
              </w:rPr>
              <w:fldChar w:fldCharType="end"/>
            </w:r>
          </w:hyperlink>
        </w:p>
        <w:p w:rsidR="00BE1CA1" w:rsidRDefault="00690FD1">
          <w:pPr>
            <w:pStyle w:val="TM3"/>
            <w:rPr>
              <w:rFonts w:eastAsiaTheme="minorEastAsia"/>
              <w:noProof/>
              <w:lang w:eastAsia="fr-FR"/>
            </w:rPr>
          </w:pPr>
          <w:hyperlink w:anchor="_Toc456971894" w:history="1">
            <w:r w:rsidR="00BE1CA1" w:rsidRPr="00C74F5C">
              <w:rPr>
                <w:rStyle w:val="Lienhypertexte"/>
              </w:rPr>
              <w:t>a)</w:t>
            </w:r>
            <w:r w:rsidR="00BE1CA1">
              <w:rPr>
                <w:rFonts w:eastAsiaTheme="minorEastAsia"/>
                <w:noProof/>
                <w:lang w:eastAsia="fr-FR"/>
              </w:rPr>
              <w:tab/>
            </w:r>
            <w:r w:rsidR="00BE1CA1" w:rsidRPr="00C74F5C">
              <w:rPr>
                <w:rStyle w:val="Lienhypertexte"/>
              </w:rPr>
              <w:t>Contexte</w:t>
            </w:r>
            <w:r w:rsidR="00BE1CA1">
              <w:rPr>
                <w:noProof/>
                <w:webHidden/>
              </w:rPr>
              <w:tab/>
            </w:r>
            <w:r w:rsidR="00BE1CA1">
              <w:rPr>
                <w:noProof/>
                <w:webHidden/>
              </w:rPr>
              <w:fldChar w:fldCharType="begin"/>
            </w:r>
            <w:r w:rsidR="00BE1CA1">
              <w:rPr>
                <w:noProof/>
                <w:webHidden/>
              </w:rPr>
              <w:instrText xml:space="preserve"> PAGEREF _Toc456971894 \h </w:instrText>
            </w:r>
            <w:r w:rsidR="00BE1CA1">
              <w:rPr>
                <w:noProof/>
                <w:webHidden/>
              </w:rPr>
            </w:r>
            <w:r w:rsidR="00BE1CA1">
              <w:rPr>
                <w:noProof/>
                <w:webHidden/>
              </w:rPr>
              <w:fldChar w:fldCharType="separate"/>
            </w:r>
            <w:r w:rsidR="00BE1CA1">
              <w:rPr>
                <w:noProof/>
                <w:webHidden/>
              </w:rPr>
              <w:t>9</w:t>
            </w:r>
            <w:r w:rsidR="00BE1CA1">
              <w:rPr>
                <w:noProof/>
                <w:webHidden/>
              </w:rPr>
              <w:fldChar w:fldCharType="end"/>
            </w:r>
          </w:hyperlink>
        </w:p>
        <w:p w:rsidR="00BE1CA1" w:rsidRDefault="00690FD1">
          <w:pPr>
            <w:pStyle w:val="TM3"/>
            <w:rPr>
              <w:rFonts w:eastAsiaTheme="minorEastAsia"/>
              <w:noProof/>
              <w:lang w:eastAsia="fr-FR"/>
            </w:rPr>
          </w:pPr>
          <w:hyperlink w:anchor="_Toc456971895" w:history="1">
            <w:r w:rsidR="00BE1CA1" w:rsidRPr="00C74F5C">
              <w:rPr>
                <w:rStyle w:val="Lienhypertexte"/>
              </w:rPr>
              <w:t>b)</w:t>
            </w:r>
            <w:r w:rsidR="00BE1CA1">
              <w:rPr>
                <w:rFonts w:eastAsiaTheme="minorEastAsia"/>
                <w:noProof/>
                <w:lang w:eastAsia="fr-FR"/>
              </w:rPr>
              <w:tab/>
            </w:r>
            <w:r w:rsidR="00BE1CA1" w:rsidRPr="00C74F5C">
              <w:rPr>
                <w:rStyle w:val="Lienhypertexte"/>
              </w:rPr>
              <w:t>Documents de références</w:t>
            </w:r>
            <w:r w:rsidR="00BE1CA1">
              <w:rPr>
                <w:noProof/>
                <w:webHidden/>
              </w:rPr>
              <w:tab/>
            </w:r>
            <w:r w:rsidR="00BE1CA1">
              <w:rPr>
                <w:noProof/>
                <w:webHidden/>
              </w:rPr>
              <w:fldChar w:fldCharType="begin"/>
            </w:r>
            <w:r w:rsidR="00BE1CA1">
              <w:rPr>
                <w:noProof/>
                <w:webHidden/>
              </w:rPr>
              <w:instrText xml:space="preserve"> PAGEREF _Toc456971895 \h </w:instrText>
            </w:r>
            <w:r w:rsidR="00BE1CA1">
              <w:rPr>
                <w:noProof/>
                <w:webHidden/>
              </w:rPr>
            </w:r>
            <w:r w:rsidR="00BE1CA1">
              <w:rPr>
                <w:noProof/>
                <w:webHidden/>
              </w:rPr>
              <w:fldChar w:fldCharType="separate"/>
            </w:r>
            <w:r w:rsidR="00BE1CA1">
              <w:rPr>
                <w:noProof/>
                <w:webHidden/>
              </w:rPr>
              <w:t>9</w:t>
            </w:r>
            <w:r w:rsidR="00BE1CA1">
              <w:rPr>
                <w:noProof/>
                <w:webHidden/>
              </w:rPr>
              <w:fldChar w:fldCharType="end"/>
            </w:r>
          </w:hyperlink>
        </w:p>
        <w:p w:rsidR="00BE1CA1" w:rsidRDefault="00690FD1">
          <w:pPr>
            <w:pStyle w:val="TM3"/>
            <w:rPr>
              <w:rFonts w:eastAsiaTheme="minorEastAsia"/>
              <w:noProof/>
              <w:lang w:eastAsia="fr-FR"/>
            </w:rPr>
          </w:pPr>
          <w:hyperlink w:anchor="_Toc456971896" w:history="1">
            <w:r w:rsidR="00BE1CA1" w:rsidRPr="00C74F5C">
              <w:rPr>
                <w:rStyle w:val="Lienhypertexte"/>
              </w:rPr>
              <w:t>c)</w:t>
            </w:r>
            <w:r w:rsidR="00BE1CA1">
              <w:rPr>
                <w:rFonts w:eastAsiaTheme="minorEastAsia"/>
                <w:noProof/>
                <w:lang w:eastAsia="fr-FR"/>
              </w:rPr>
              <w:tab/>
            </w:r>
            <w:r w:rsidR="00BE1CA1" w:rsidRPr="00C74F5C">
              <w:rPr>
                <w:rStyle w:val="Lienhypertexte"/>
              </w:rPr>
              <w:t>Limites de prestations</w:t>
            </w:r>
            <w:r w:rsidR="00BE1CA1">
              <w:rPr>
                <w:noProof/>
                <w:webHidden/>
              </w:rPr>
              <w:tab/>
            </w:r>
            <w:r w:rsidR="00BE1CA1">
              <w:rPr>
                <w:noProof/>
                <w:webHidden/>
              </w:rPr>
              <w:fldChar w:fldCharType="begin"/>
            </w:r>
            <w:r w:rsidR="00BE1CA1">
              <w:rPr>
                <w:noProof/>
                <w:webHidden/>
              </w:rPr>
              <w:instrText xml:space="preserve"> PAGEREF _Toc456971896 \h </w:instrText>
            </w:r>
            <w:r w:rsidR="00BE1CA1">
              <w:rPr>
                <w:noProof/>
                <w:webHidden/>
              </w:rPr>
            </w:r>
            <w:r w:rsidR="00BE1CA1">
              <w:rPr>
                <w:noProof/>
                <w:webHidden/>
              </w:rPr>
              <w:fldChar w:fldCharType="separate"/>
            </w:r>
            <w:r w:rsidR="00BE1CA1">
              <w:rPr>
                <w:noProof/>
                <w:webHidden/>
              </w:rPr>
              <w:t>10</w:t>
            </w:r>
            <w:r w:rsidR="00BE1CA1">
              <w:rPr>
                <w:noProof/>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1897" w:history="1">
            <w:r w:rsidR="00BE1CA1" w:rsidRPr="00C74F5C">
              <w:rPr>
                <w:rStyle w:val="Lienhypertexte"/>
              </w:rPr>
              <w:t>I.</w:t>
            </w:r>
            <w:r w:rsidR="00BE1CA1">
              <w:rPr>
                <w:rFonts w:asciiTheme="minorHAnsi" w:eastAsiaTheme="minorEastAsia" w:hAnsiTheme="minorHAnsi" w:cstheme="minorBidi"/>
                <w:b w:val="0"/>
                <w:lang w:eastAsia="fr-FR"/>
              </w:rPr>
              <w:tab/>
            </w:r>
            <w:r w:rsidR="00BE1CA1" w:rsidRPr="00C74F5C">
              <w:rPr>
                <w:rStyle w:val="Lienhypertexte"/>
              </w:rPr>
              <w:t>PRESENTATION DE L’ENTREPRISE DANS LE DOMAINE</w:t>
            </w:r>
            <w:r w:rsidR="00BE1CA1">
              <w:rPr>
                <w:webHidden/>
              </w:rPr>
              <w:tab/>
            </w:r>
            <w:r w:rsidR="00BE1CA1">
              <w:rPr>
                <w:webHidden/>
              </w:rPr>
              <w:fldChar w:fldCharType="begin"/>
            </w:r>
            <w:r w:rsidR="00BE1CA1">
              <w:rPr>
                <w:webHidden/>
              </w:rPr>
              <w:instrText xml:space="preserve"> PAGEREF _Toc456971897 \h </w:instrText>
            </w:r>
            <w:r w:rsidR="00BE1CA1">
              <w:rPr>
                <w:webHidden/>
              </w:rPr>
            </w:r>
            <w:r w:rsidR="00BE1CA1">
              <w:rPr>
                <w:webHidden/>
              </w:rPr>
              <w:fldChar w:fldCharType="separate"/>
            </w:r>
            <w:r w:rsidR="00BE1CA1">
              <w:rPr>
                <w:webHidden/>
              </w:rPr>
              <w:t>12</w:t>
            </w:r>
            <w:r w:rsidR="00BE1CA1">
              <w:rPr>
                <w:webHidden/>
              </w:rPr>
              <w:fldChar w:fldCharType="end"/>
            </w:r>
          </w:hyperlink>
        </w:p>
        <w:p w:rsidR="00BE1CA1" w:rsidRDefault="00690FD1">
          <w:pPr>
            <w:pStyle w:val="TM2"/>
            <w:rPr>
              <w:rFonts w:eastAsiaTheme="minorEastAsia"/>
              <w:sz w:val="22"/>
              <w:szCs w:val="22"/>
              <w:lang w:eastAsia="fr-FR"/>
            </w:rPr>
          </w:pPr>
          <w:hyperlink w:anchor="_Toc456971898" w:history="1">
            <w:r w:rsidR="00BE1CA1" w:rsidRPr="00C74F5C">
              <w:rPr>
                <w:rStyle w:val="Lienhypertexte"/>
              </w:rPr>
              <w:t>1.1</w:t>
            </w:r>
            <w:r w:rsidR="00BE1CA1">
              <w:rPr>
                <w:rFonts w:eastAsiaTheme="minorEastAsia"/>
                <w:sz w:val="22"/>
                <w:szCs w:val="22"/>
                <w:lang w:eastAsia="fr-FR"/>
              </w:rPr>
              <w:tab/>
            </w:r>
            <w:r w:rsidR="00BE1CA1" w:rsidRPr="00C74F5C">
              <w:rPr>
                <w:rStyle w:val="Lienhypertexte"/>
              </w:rPr>
              <w:t>Présentation des métiers de base du prestataire</w:t>
            </w:r>
            <w:r w:rsidR="00BE1CA1">
              <w:rPr>
                <w:webHidden/>
              </w:rPr>
              <w:tab/>
            </w:r>
            <w:r w:rsidR="00BE1CA1">
              <w:rPr>
                <w:webHidden/>
              </w:rPr>
              <w:fldChar w:fldCharType="begin"/>
            </w:r>
            <w:r w:rsidR="00BE1CA1">
              <w:rPr>
                <w:webHidden/>
              </w:rPr>
              <w:instrText xml:space="preserve"> PAGEREF _Toc456971898 \h </w:instrText>
            </w:r>
            <w:r w:rsidR="00BE1CA1">
              <w:rPr>
                <w:webHidden/>
              </w:rPr>
            </w:r>
            <w:r w:rsidR="00BE1CA1">
              <w:rPr>
                <w:webHidden/>
              </w:rPr>
              <w:fldChar w:fldCharType="separate"/>
            </w:r>
            <w:r w:rsidR="00BE1CA1">
              <w:rPr>
                <w:webHidden/>
              </w:rPr>
              <w:t>12</w:t>
            </w:r>
            <w:r w:rsidR="00BE1CA1">
              <w:rPr>
                <w:webHidden/>
              </w:rPr>
              <w:fldChar w:fldCharType="end"/>
            </w:r>
          </w:hyperlink>
        </w:p>
        <w:p w:rsidR="00BE1CA1" w:rsidRDefault="00690FD1">
          <w:pPr>
            <w:pStyle w:val="TM3"/>
            <w:rPr>
              <w:rFonts w:eastAsiaTheme="minorEastAsia"/>
              <w:noProof/>
              <w:lang w:eastAsia="fr-FR"/>
            </w:rPr>
          </w:pPr>
          <w:hyperlink w:anchor="_Toc456971899" w:history="1">
            <w:r w:rsidR="00BE1CA1" w:rsidRPr="00C74F5C">
              <w:rPr>
                <w:rStyle w:val="Lienhypertexte"/>
              </w:rPr>
              <w:t>a)</w:t>
            </w:r>
            <w:r w:rsidR="00BE1CA1">
              <w:rPr>
                <w:rFonts w:eastAsiaTheme="minorEastAsia"/>
                <w:noProof/>
                <w:lang w:eastAsia="fr-FR"/>
              </w:rPr>
              <w:tab/>
            </w:r>
            <w:r w:rsidR="00BE1CA1" w:rsidRPr="00C74F5C">
              <w:rPr>
                <w:rStyle w:val="Lienhypertexte"/>
              </w:rPr>
              <w:t>Présentation de SPIE SUD OUEST</w:t>
            </w:r>
            <w:r w:rsidR="00BE1CA1">
              <w:rPr>
                <w:noProof/>
                <w:webHidden/>
              </w:rPr>
              <w:tab/>
            </w:r>
            <w:r w:rsidR="00BE1CA1">
              <w:rPr>
                <w:noProof/>
                <w:webHidden/>
              </w:rPr>
              <w:fldChar w:fldCharType="begin"/>
            </w:r>
            <w:r w:rsidR="00BE1CA1">
              <w:rPr>
                <w:noProof/>
                <w:webHidden/>
              </w:rPr>
              <w:instrText xml:space="preserve"> PAGEREF _Toc456971899 \h </w:instrText>
            </w:r>
            <w:r w:rsidR="00BE1CA1">
              <w:rPr>
                <w:noProof/>
                <w:webHidden/>
              </w:rPr>
            </w:r>
            <w:r w:rsidR="00BE1CA1">
              <w:rPr>
                <w:noProof/>
                <w:webHidden/>
              </w:rPr>
              <w:fldChar w:fldCharType="separate"/>
            </w:r>
            <w:r w:rsidR="00BE1CA1">
              <w:rPr>
                <w:noProof/>
                <w:webHidden/>
              </w:rPr>
              <w:t>12</w:t>
            </w:r>
            <w:r w:rsidR="00BE1CA1">
              <w:rPr>
                <w:noProof/>
                <w:webHidden/>
              </w:rPr>
              <w:fldChar w:fldCharType="end"/>
            </w:r>
          </w:hyperlink>
        </w:p>
        <w:p w:rsidR="00BE1CA1" w:rsidRDefault="00690FD1">
          <w:pPr>
            <w:pStyle w:val="TM3"/>
            <w:rPr>
              <w:rFonts w:eastAsiaTheme="minorEastAsia"/>
              <w:noProof/>
              <w:lang w:eastAsia="fr-FR"/>
            </w:rPr>
          </w:pPr>
          <w:hyperlink w:anchor="_Toc456971900" w:history="1">
            <w:r w:rsidR="00BE1CA1" w:rsidRPr="00C74F5C">
              <w:rPr>
                <w:rStyle w:val="Lienhypertexte"/>
              </w:rPr>
              <w:t>b)</w:t>
            </w:r>
            <w:r w:rsidR="00BE1CA1">
              <w:rPr>
                <w:rFonts w:eastAsiaTheme="minorEastAsia"/>
                <w:noProof/>
                <w:lang w:eastAsia="fr-FR"/>
              </w:rPr>
              <w:tab/>
            </w:r>
            <w:r w:rsidR="00BE1CA1" w:rsidRPr="00C74F5C">
              <w:rPr>
                <w:rStyle w:val="Lienhypertexte"/>
              </w:rPr>
              <w:t>Implantations de SPIE dans le Sud-Ouest</w:t>
            </w:r>
            <w:r w:rsidR="00BE1CA1">
              <w:rPr>
                <w:noProof/>
                <w:webHidden/>
              </w:rPr>
              <w:tab/>
            </w:r>
            <w:r w:rsidR="00BE1CA1">
              <w:rPr>
                <w:noProof/>
                <w:webHidden/>
              </w:rPr>
              <w:fldChar w:fldCharType="begin"/>
            </w:r>
            <w:r w:rsidR="00BE1CA1">
              <w:rPr>
                <w:noProof/>
                <w:webHidden/>
              </w:rPr>
              <w:instrText xml:space="preserve"> PAGEREF _Toc456971900 \h </w:instrText>
            </w:r>
            <w:r w:rsidR="00BE1CA1">
              <w:rPr>
                <w:noProof/>
                <w:webHidden/>
              </w:rPr>
            </w:r>
            <w:r w:rsidR="00BE1CA1">
              <w:rPr>
                <w:noProof/>
                <w:webHidden/>
              </w:rPr>
              <w:fldChar w:fldCharType="separate"/>
            </w:r>
            <w:r w:rsidR="00BE1CA1">
              <w:rPr>
                <w:noProof/>
                <w:webHidden/>
              </w:rPr>
              <w:t>12</w:t>
            </w:r>
            <w:r w:rsidR="00BE1CA1">
              <w:rPr>
                <w:noProof/>
                <w:webHidden/>
              </w:rPr>
              <w:fldChar w:fldCharType="end"/>
            </w:r>
          </w:hyperlink>
        </w:p>
        <w:p w:rsidR="00BE1CA1" w:rsidRDefault="00690FD1">
          <w:pPr>
            <w:pStyle w:val="TM3"/>
            <w:rPr>
              <w:rFonts w:eastAsiaTheme="minorEastAsia"/>
              <w:noProof/>
              <w:lang w:eastAsia="fr-FR"/>
            </w:rPr>
          </w:pPr>
          <w:hyperlink w:anchor="_Toc456971901" w:history="1">
            <w:r w:rsidR="00BE1CA1" w:rsidRPr="00C74F5C">
              <w:rPr>
                <w:rStyle w:val="Lienhypertexte"/>
              </w:rPr>
              <w:t>c)</w:t>
            </w:r>
            <w:r w:rsidR="00BE1CA1">
              <w:rPr>
                <w:rFonts w:eastAsiaTheme="minorEastAsia"/>
                <w:noProof/>
                <w:lang w:eastAsia="fr-FR"/>
              </w:rPr>
              <w:tab/>
            </w:r>
            <w:r w:rsidR="00BE1CA1" w:rsidRPr="00C74F5C">
              <w:rPr>
                <w:rStyle w:val="Lienhypertexte"/>
              </w:rPr>
              <w:t>Unité, entités en charge de votre contrat</w:t>
            </w:r>
            <w:r w:rsidR="00BE1CA1">
              <w:rPr>
                <w:noProof/>
                <w:webHidden/>
              </w:rPr>
              <w:tab/>
            </w:r>
            <w:r w:rsidR="00BE1CA1">
              <w:rPr>
                <w:noProof/>
                <w:webHidden/>
              </w:rPr>
              <w:fldChar w:fldCharType="begin"/>
            </w:r>
            <w:r w:rsidR="00BE1CA1">
              <w:rPr>
                <w:noProof/>
                <w:webHidden/>
              </w:rPr>
              <w:instrText xml:space="preserve"> PAGEREF _Toc456971901 \h </w:instrText>
            </w:r>
            <w:r w:rsidR="00BE1CA1">
              <w:rPr>
                <w:noProof/>
                <w:webHidden/>
              </w:rPr>
            </w:r>
            <w:r w:rsidR="00BE1CA1">
              <w:rPr>
                <w:noProof/>
                <w:webHidden/>
              </w:rPr>
              <w:fldChar w:fldCharType="separate"/>
            </w:r>
            <w:r w:rsidR="00BE1CA1">
              <w:rPr>
                <w:noProof/>
                <w:webHidden/>
              </w:rPr>
              <w:t>13</w:t>
            </w:r>
            <w:r w:rsidR="00BE1CA1">
              <w:rPr>
                <w:noProof/>
                <w:webHidden/>
              </w:rPr>
              <w:fldChar w:fldCharType="end"/>
            </w:r>
          </w:hyperlink>
        </w:p>
        <w:p w:rsidR="00BE1CA1" w:rsidRDefault="00690FD1">
          <w:pPr>
            <w:pStyle w:val="TM3"/>
            <w:rPr>
              <w:rFonts w:eastAsiaTheme="minorEastAsia"/>
              <w:noProof/>
              <w:lang w:eastAsia="fr-FR"/>
            </w:rPr>
          </w:pPr>
          <w:hyperlink w:anchor="_Toc456971902" w:history="1">
            <w:r w:rsidR="00BE1CA1" w:rsidRPr="00C74F5C">
              <w:rPr>
                <w:rStyle w:val="Lienhypertexte"/>
              </w:rPr>
              <w:t>d)</w:t>
            </w:r>
            <w:r w:rsidR="00BE1CA1">
              <w:rPr>
                <w:rFonts w:eastAsiaTheme="minorEastAsia"/>
                <w:noProof/>
                <w:lang w:eastAsia="fr-FR"/>
              </w:rPr>
              <w:tab/>
            </w:r>
            <w:r w:rsidR="00BE1CA1" w:rsidRPr="00C74F5C">
              <w:rPr>
                <w:rStyle w:val="Lienhypertexte"/>
              </w:rPr>
              <w:t>Experts par domaines techniques transverses à l’unité opérationnelle Industrie SPIE Sud-Ouest</w:t>
            </w:r>
            <w:r w:rsidR="00BE1CA1">
              <w:rPr>
                <w:noProof/>
                <w:webHidden/>
              </w:rPr>
              <w:tab/>
            </w:r>
            <w:r w:rsidR="00BE1CA1">
              <w:rPr>
                <w:noProof/>
                <w:webHidden/>
              </w:rPr>
              <w:fldChar w:fldCharType="begin"/>
            </w:r>
            <w:r w:rsidR="00BE1CA1">
              <w:rPr>
                <w:noProof/>
                <w:webHidden/>
              </w:rPr>
              <w:instrText xml:space="preserve"> PAGEREF _Toc456971902 \h </w:instrText>
            </w:r>
            <w:r w:rsidR="00BE1CA1">
              <w:rPr>
                <w:noProof/>
                <w:webHidden/>
              </w:rPr>
            </w:r>
            <w:r w:rsidR="00BE1CA1">
              <w:rPr>
                <w:noProof/>
                <w:webHidden/>
              </w:rPr>
              <w:fldChar w:fldCharType="separate"/>
            </w:r>
            <w:r w:rsidR="00BE1CA1">
              <w:rPr>
                <w:noProof/>
                <w:webHidden/>
              </w:rPr>
              <w:t>13</w:t>
            </w:r>
            <w:r w:rsidR="00BE1CA1">
              <w:rPr>
                <w:noProof/>
                <w:webHidden/>
              </w:rPr>
              <w:fldChar w:fldCharType="end"/>
            </w:r>
          </w:hyperlink>
        </w:p>
        <w:p w:rsidR="00BE1CA1" w:rsidRDefault="00690FD1">
          <w:pPr>
            <w:pStyle w:val="TM3"/>
            <w:rPr>
              <w:rFonts w:eastAsiaTheme="minorEastAsia"/>
              <w:noProof/>
              <w:lang w:eastAsia="fr-FR"/>
            </w:rPr>
          </w:pPr>
          <w:hyperlink w:anchor="_Toc456971903" w:history="1">
            <w:r w:rsidR="00BE1CA1" w:rsidRPr="00C74F5C">
              <w:rPr>
                <w:rStyle w:val="Lienhypertexte"/>
              </w:rPr>
              <w:t>e)</w:t>
            </w:r>
            <w:r w:rsidR="00BE1CA1">
              <w:rPr>
                <w:rFonts w:eastAsiaTheme="minorEastAsia"/>
                <w:noProof/>
                <w:lang w:eastAsia="fr-FR"/>
              </w:rPr>
              <w:tab/>
            </w:r>
            <w:r w:rsidR="00BE1CA1" w:rsidRPr="00C74F5C">
              <w:rPr>
                <w:rStyle w:val="Lienhypertexte"/>
              </w:rPr>
              <w:t>Département Maintenance Industrielle</w:t>
            </w:r>
            <w:r w:rsidR="00BE1CA1">
              <w:rPr>
                <w:noProof/>
                <w:webHidden/>
              </w:rPr>
              <w:tab/>
            </w:r>
            <w:r w:rsidR="00BE1CA1">
              <w:rPr>
                <w:noProof/>
                <w:webHidden/>
              </w:rPr>
              <w:fldChar w:fldCharType="begin"/>
            </w:r>
            <w:r w:rsidR="00BE1CA1">
              <w:rPr>
                <w:noProof/>
                <w:webHidden/>
              </w:rPr>
              <w:instrText xml:space="preserve"> PAGEREF _Toc456971903 \h </w:instrText>
            </w:r>
            <w:r w:rsidR="00BE1CA1">
              <w:rPr>
                <w:noProof/>
                <w:webHidden/>
              </w:rPr>
            </w:r>
            <w:r w:rsidR="00BE1CA1">
              <w:rPr>
                <w:noProof/>
                <w:webHidden/>
              </w:rPr>
              <w:fldChar w:fldCharType="separate"/>
            </w:r>
            <w:r w:rsidR="00BE1CA1">
              <w:rPr>
                <w:noProof/>
                <w:webHidden/>
              </w:rPr>
              <w:t>14</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04" w:history="1">
            <w:r w:rsidR="00BE1CA1" w:rsidRPr="00C74F5C">
              <w:rPr>
                <w:rStyle w:val="Lienhypertexte"/>
              </w:rPr>
              <w:t>1.2</w:t>
            </w:r>
            <w:r w:rsidR="00BE1CA1">
              <w:rPr>
                <w:rFonts w:eastAsiaTheme="minorEastAsia"/>
                <w:sz w:val="22"/>
                <w:szCs w:val="22"/>
                <w:lang w:eastAsia="fr-FR"/>
              </w:rPr>
              <w:tab/>
            </w:r>
            <w:r w:rsidR="00BE1CA1" w:rsidRPr="00C74F5C">
              <w:rPr>
                <w:rStyle w:val="Lienhypertexte"/>
              </w:rPr>
              <w:t>Connaissance des activités du groupe FINAERO</w:t>
            </w:r>
            <w:r w:rsidR="00BE1CA1">
              <w:rPr>
                <w:webHidden/>
              </w:rPr>
              <w:tab/>
            </w:r>
            <w:r w:rsidR="00BE1CA1">
              <w:rPr>
                <w:webHidden/>
              </w:rPr>
              <w:fldChar w:fldCharType="begin"/>
            </w:r>
            <w:r w:rsidR="00BE1CA1">
              <w:rPr>
                <w:webHidden/>
              </w:rPr>
              <w:instrText xml:space="preserve"> PAGEREF _Toc456971904 \h </w:instrText>
            </w:r>
            <w:r w:rsidR="00BE1CA1">
              <w:rPr>
                <w:webHidden/>
              </w:rPr>
            </w:r>
            <w:r w:rsidR="00BE1CA1">
              <w:rPr>
                <w:webHidden/>
              </w:rPr>
              <w:fldChar w:fldCharType="separate"/>
            </w:r>
            <w:r w:rsidR="00BE1CA1">
              <w:rPr>
                <w:webHidden/>
              </w:rPr>
              <w:t>15</w:t>
            </w:r>
            <w:r w:rsidR="00BE1CA1">
              <w:rPr>
                <w:webHidden/>
              </w:rPr>
              <w:fldChar w:fldCharType="end"/>
            </w:r>
          </w:hyperlink>
        </w:p>
        <w:p w:rsidR="00BE1CA1" w:rsidRDefault="00690FD1">
          <w:pPr>
            <w:pStyle w:val="TM2"/>
            <w:rPr>
              <w:rFonts w:eastAsiaTheme="minorEastAsia"/>
              <w:sz w:val="22"/>
              <w:szCs w:val="22"/>
              <w:lang w:eastAsia="fr-FR"/>
            </w:rPr>
          </w:pPr>
          <w:hyperlink w:anchor="_Toc456971905" w:history="1">
            <w:r w:rsidR="00BE1CA1" w:rsidRPr="00C74F5C">
              <w:rPr>
                <w:rStyle w:val="Lienhypertexte"/>
              </w:rPr>
              <w:t>1.3</w:t>
            </w:r>
            <w:r w:rsidR="00BE1CA1">
              <w:rPr>
                <w:rFonts w:eastAsiaTheme="minorEastAsia"/>
                <w:sz w:val="22"/>
                <w:szCs w:val="22"/>
                <w:lang w:eastAsia="fr-FR"/>
              </w:rPr>
              <w:tab/>
            </w:r>
            <w:r w:rsidR="00BE1CA1" w:rsidRPr="00C74F5C">
              <w:rPr>
                <w:rStyle w:val="Lienhypertexte"/>
              </w:rPr>
              <w:t>Maitrise des lots techniques concernés</w:t>
            </w:r>
            <w:r w:rsidR="00BE1CA1">
              <w:rPr>
                <w:webHidden/>
              </w:rPr>
              <w:tab/>
            </w:r>
            <w:r w:rsidR="00BE1CA1">
              <w:rPr>
                <w:webHidden/>
              </w:rPr>
              <w:fldChar w:fldCharType="begin"/>
            </w:r>
            <w:r w:rsidR="00BE1CA1">
              <w:rPr>
                <w:webHidden/>
              </w:rPr>
              <w:instrText xml:space="preserve"> PAGEREF _Toc456971905 \h </w:instrText>
            </w:r>
            <w:r w:rsidR="00BE1CA1">
              <w:rPr>
                <w:webHidden/>
              </w:rPr>
            </w:r>
            <w:r w:rsidR="00BE1CA1">
              <w:rPr>
                <w:webHidden/>
              </w:rPr>
              <w:fldChar w:fldCharType="separate"/>
            </w:r>
            <w:r w:rsidR="00BE1CA1">
              <w:rPr>
                <w:webHidden/>
              </w:rPr>
              <w:t>16</w:t>
            </w:r>
            <w:r w:rsidR="00BE1CA1">
              <w:rPr>
                <w:webHidden/>
              </w:rPr>
              <w:fldChar w:fldCharType="end"/>
            </w:r>
          </w:hyperlink>
        </w:p>
        <w:p w:rsidR="00BE1CA1" w:rsidRDefault="00690FD1">
          <w:pPr>
            <w:pStyle w:val="TM3"/>
            <w:rPr>
              <w:rFonts w:eastAsiaTheme="minorEastAsia"/>
              <w:noProof/>
              <w:lang w:eastAsia="fr-FR"/>
            </w:rPr>
          </w:pPr>
          <w:hyperlink w:anchor="_Toc456971906" w:history="1">
            <w:r w:rsidR="00BE1CA1" w:rsidRPr="00C74F5C">
              <w:rPr>
                <w:rStyle w:val="Lienhypertexte"/>
              </w:rPr>
              <w:t>a)</w:t>
            </w:r>
            <w:r w:rsidR="00BE1CA1">
              <w:rPr>
                <w:rFonts w:eastAsiaTheme="minorEastAsia"/>
                <w:noProof/>
                <w:lang w:eastAsia="fr-FR"/>
              </w:rPr>
              <w:tab/>
            </w:r>
            <w:r w:rsidR="00BE1CA1" w:rsidRPr="00C74F5C">
              <w:rPr>
                <w:rStyle w:val="Lienhypertexte"/>
              </w:rPr>
              <w:t>Périmètre et prestations</w:t>
            </w:r>
            <w:r w:rsidR="00BE1CA1">
              <w:rPr>
                <w:noProof/>
                <w:webHidden/>
              </w:rPr>
              <w:tab/>
            </w:r>
            <w:r w:rsidR="00BE1CA1">
              <w:rPr>
                <w:noProof/>
                <w:webHidden/>
              </w:rPr>
              <w:fldChar w:fldCharType="begin"/>
            </w:r>
            <w:r w:rsidR="00BE1CA1">
              <w:rPr>
                <w:noProof/>
                <w:webHidden/>
              </w:rPr>
              <w:instrText xml:space="preserve"> PAGEREF _Toc456971906 \h </w:instrText>
            </w:r>
            <w:r w:rsidR="00BE1CA1">
              <w:rPr>
                <w:noProof/>
                <w:webHidden/>
              </w:rPr>
            </w:r>
            <w:r w:rsidR="00BE1CA1">
              <w:rPr>
                <w:noProof/>
                <w:webHidden/>
              </w:rPr>
              <w:fldChar w:fldCharType="separate"/>
            </w:r>
            <w:r w:rsidR="00BE1CA1">
              <w:rPr>
                <w:noProof/>
                <w:webHidden/>
              </w:rPr>
              <w:t>16</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07" w:history="1">
            <w:r w:rsidR="00BE1CA1" w:rsidRPr="00C74F5C">
              <w:rPr>
                <w:rStyle w:val="Lienhypertexte"/>
              </w:rPr>
              <w:t>1.4</w:t>
            </w:r>
            <w:r w:rsidR="00BE1CA1">
              <w:rPr>
                <w:rFonts w:eastAsiaTheme="minorEastAsia"/>
                <w:sz w:val="22"/>
                <w:szCs w:val="22"/>
                <w:lang w:eastAsia="fr-FR"/>
              </w:rPr>
              <w:tab/>
            </w:r>
            <w:r w:rsidR="00BE1CA1" w:rsidRPr="00C74F5C">
              <w:rPr>
                <w:rStyle w:val="Lienhypertexte"/>
              </w:rPr>
              <w:t>Organisation de la base arrière</w:t>
            </w:r>
            <w:r w:rsidR="00BE1CA1">
              <w:rPr>
                <w:webHidden/>
              </w:rPr>
              <w:tab/>
            </w:r>
            <w:r w:rsidR="00BE1CA1">
              <w:rPr>
                <w:webHidden/>
              </w:rPr>
              <w:fldChar w:fldCharType="begin"/>
            </w:r>
            <w:r w:rsidR="00BE1CA1">
              <w:rPr>
                <w:webHidden/>
              </w:rPr>
              <w:instrText xml:space="preserve"> PAGEREF _Toc456971907 \h </w:instrText>
            </w:r>
            <w:r w:rsidR="00BE1CA1">
              <w:rPr>
                <w:webHidden/>
              </w:rPr>
            </w:r>
            <w:r w:rsidR="00BE1CA1">
              <w:rPr>
                <w:webHidden/>
              </w:rPr>
              <w:fldChar w:fldCharType="separate"/>
            </w:r>
            <w:r w:rsidR="00BE1CA1">
              <w:rPr>
                <w:webHidden/>
              </w:rPr>
              <w:t>17</w:t>
            </w:r>
            <w:r w:rsidR="00BE1CA1">
              <w:rPr>
                <w:webHidden/>
              </w:rPr>
              <w:fldChar w:fldCharType="end"/>
            </w:r>
          </w:hyperlink>
        </w:p>
        <w:p w:rsidR="00BE1CA1" w:rsidRDefault="00690FD1">
          <w:pPr>
            <w:pStyle w:val="TM3"/>
            <w:rPr>
              <w:rFonts w:eastAsiaTheme="minorEastAsia"/>
              <w:noProof/>
              <w:lang w:eastAsia="fr-FR"/>
            </w:rPr>
          </w:pPr>
          <w:hyperlink w:anchor="_Toc456971908" w:history="1">
            <w:r w:rsidR="00BE1CA1" w:rsidRPr="00C74F5C">
              <w:rPr>
                <w:rStyle w:val="Lienhypertexte"/>
              </w:rPr>
              <w:t>a)</w:t>
            </w:r>
            <w:r w:rsidR="00BE1CA1">
              <w:rPr>
                <w:rFonts w:eastAsiaTheme="minorEastAsia"/>
                <w:noProof/>
                <w:lang w:eastAsia="fr-FR"/>
              </w:rPr>
              <w:tab/>
            </w:r>
            <w:r w:rsidR="00BE1CA1" w:rsidRPr="00C74F5C">
              <w:rPr>
                <w:rStyle w:val="Lienhypertexte"/>
              </w:rPr>
              <w:t>Le Pôle Opérationnel</w:t>
            </w:r>
            <w:r w:rsidR="00BE1CA1">
              <w:rPr>
                <w:noProof/>
                <w:webHidden/>
              </w:rPr>
              <w:tab/>
            </w:r>
            <w:r w:rsidR="00BE1CA1">
              <w:rPr>
                <w:noProof/>
                <w:webHidden/>
              </w:rPr>
              <w:fldChar w:fldCharType="begin"/>
            </w:r>
            <w:r w:rsidR="00BE1CA1">
              <w:rPr>
                <w:noProof/>
                <w:webHidden/>
              </w:rPr>
              <w:instrText xml:space="preserve"> PAGEREF _Toc456971908 \h </w:instrText>
            </w:r>
            <w:r w:rsidR="00BE1CA1">
              <w:rPr>
                <w:noProof/>
                <w:webHidden/>
              </w:rPr>
            </w:r>
            <w:r w:rsidR="00BE1CA1">
              <w:rPr>
                <w:noProof/>
                <w:webHidden/>
              </w:rPr>
              <w:fldChar w:fldCharType="separate"/>
            </w:r>
            <w:r w:rsidR="00BE1CA1">
              <w:rPr>
                <w:noProof/>
                <w:webHidden/>
              </w:rPr>
              <w:t>18</w:t>
            </w:r>
            <w:r w:rsidR="00BE1CA1">
              <w:rPr>
                <w:noProof/>
                <w:webHidden/>
              </w:rPr>
              <w:fldChar w:fldCharType="end"/>
            </w:r>
          </w:hyperlink>
        </w:p>
        <w:p w:rsidR="00BE1CA1" w:rsidRDefault="00690FD1">
          <w:pPr>
            <w:pStyle w:val="TM3"/>
            <w:rPr>
              <w:rFonts w:eastAsiaTheme="minorEastAsia"/>
              <w:noProof/>
              <w:lang w:eastAsia="fr-FR"/>
            </w:rPr>
          </w:pPr>
          <w:hyperlink w:anchor="_Toc456971909" w:history="1">
            <w:r w:rsidR="00BE1CA1" w:rsidRPr="00C74F5C">
              <w:rPr>
                <w:rStyle w:val="Lienhypertexte"/>
              </w:rPr>
              <w:t>b)</w:t>
            </w:r>
            <w:r w:rsidR="00BE1CA1">
              <w:rPr>
                <w:rFonts w:eastAsiaTheme="minorEastAsia"/>
                <w:noProof/>
                <w:lang w:eastAsia="fr-FR"/>
              </w:rPr>
              <w:tab/>
            </w:r>
            <w:r w:rsidR="00BE1CA1" w:rsidRPr="00C74F5C">
              <w:rPr>
                <w:rStyle w:val="Lienhypertexte"/>
              </w:rPr>
              <w:t>Le Pôle Technique</w:t>
            </w:r>
            <w:r w:rsidR="00BE1CA1">
              <w:rPr>
                <w:noProof/>
                <w:webHidden/>
              </w:rPr>
              <w:tab/>
            </w:r>
            <w:r w:rsidR="00BE1CA1">
              <w:rPr>
                <w:noProof/>
                <w:webHidden/>
              </w:rPr>
              <w:fldChar w:fldCharType="begin"/>
            </w:r>
            <w:r w:rsidR="00BE1CA1">
              <w:rPr>
                <w:noProof/>
                <w:webHidden/>
              </w:rPr>
              <w:instrText xml:space="preserve"> PAGEREF _Toc456971909 \h </w:instrText>
            </w:r>
            <w:r w:rsidR="00BE1CA1">
              <w:rPr>
                <w:noProof/>
                <w:webHidden/>
              </w:rPr>
            </w:r>
            <w:r w:rsidR="00BE1CA1">
              <w:rPr>
                <w:noProof/>
                <w:webHidden/>
              </w:rPr>
              <w:fldChar w:fldCharType="separate"/>
            </w:r>
            <w:r w:rsidR="00BE1CA1">
              <w:rPr>
                <w:noProof/>
                <w:webHidden/>
              </w:rPr>
              <w:t>18</w:t>
            </w:r>
            <w:r w:rsidR="00BE1CA1">
              <w:rPr>
                <w:noProof/>
                <w:webHidden/>
              </w:rPr>
              <w:fldChar w:fldCharType="end"/>
            </w:r>
          </w:hyperlink>
        </w:p>
        <w:p w:rsidR="00BE1CA1" w:rsidRDefault="00690FD1">
          <w:pPr>
            <w:pStyle w:val="TM3"/>
            <w:rPr>
              <w:rFonts w:eastAsiaTheme="minorEastAsia"/>
              <w:noProof/>
              <w:lang w:eastAsia="fr-FR"/>
            </w:rPr>
          </w:pPr>
          <w:hyperlink w:anchor="_Toc456971910" w:history="1">
            <w:r w:rsidR="00BE1CA1" w:rsidRPr="00C74F5C">
              <w:rPr>
                <w:rStyle w:val="Lienhypertexte"/>
              </w:rPr>
              <w:t>c)</w:t>
            </w:r>
            <w:r w:rsidR="00BE1CA1">
              <w:rPr>
                <w:rFonts w:eastAsiaTheme="minorEastAsia"/>
                <w:noProof/>
                <w:lang w:eastAsia="fr-FR"/>
              </w:rPr>
              <w:tab/>
            </w:r>
            <w:r w:rsidR="00BE1CA1" w:rsidRPr="00C74F5C">
              <w:rPr>
                <w:rStyle w:val="Lienhypertexte"/>
              </w:rPr>
              <w:t>Le Service QSE (Qualité Sécurité Environnement)</w:t>
            </w:r>
            <w:r w:rsidR="00BE1CA1">
              <w:rPr>
                <w:noProof/>
                <w:webHidden/>
              </w:rPr>
              <w:tab/>
            </w:r>
            <w:r w:rsidR="00BE1CA1">
              <w:rPr>
                <w:noProof/>
                <w:webHidden/>
              </w:rPr>
              <w:fldChar w:fldCharType="begin"/>
            </w:r>
            <w:r w:rsidR="00BE1CA1">
              <w:rPr>
                <w:noProof/>
                <w:webHidden/>
              </w:rPr>
              <w:instrText xml:space="preserve"> PAGEREF _Toc456971910 \h </w:instrText>
            </w:r>
            <w:r w:rsidR="00BE1CA1">
              <w:rPr>
                <w:noProof/>
                <w:webHidden/>
              </w:rPr>
            </w:r>
            <w:r w:rsidR="00BE1CA1">
              <w:rPr>
                <w:noProof/>
                <w:webHidden/>
              </w:rPr>
              <w:fldChar w:fldCharType="separate"/>
            </w:r>
            <w:r w:rsidR="00BE1CA1">
              <w:rPr>
                <w:noProof/>
                <w:webHidden/>
              </w:rPr>
              <w:t>21</w:t>
            </w:r>
            <w:r w:rsidR="00BE1CA1">
              <w:rPr>
                <w:noProof/>
                <w:webHidden/>
              </w:rPr>
              <w:fldChar w:fldCharType="end"/>
            </w:r>
          </w:hyperlink>
        </w:p>
        <w:p w:rsidR="00BE1CA1" w:rsidRDefault="00690FD1">
          <w:pPr>
            <w:pStyle w:val="TM3"/>
            <w:rPr>
              <w:rFonts w:eastAsiaTheme="minorEastAsia"/>
              <w:noProof/>
              <w:lang w:eastAsia="fr-FR"/>
            </w:rPr>
          </w:pPr>
          <w:hyperlink w:anchor="_Toc456971911" w:history="1">
            <w:r w:rsidR="00BE1CA1" w:rsidRPr="00C74F5C">
              <w:rPr>
                <w:rStyle w:val="Lienhypertexte"/>
              </w:rPr>
              <w:t>d)</w:t>
            </w:r>
            <w:r w:rsidR="00BE1CA1">
              <w:rPr>
                <w:rFonts w:eastAsiaTheme="minorEastAsia"/>
                <w:noProof/>
                <w:lang w:eastAsia="fr-FR"/>
              </w:rPr>
              <w:tab/>
            </w:r>
            <w:r w:rsidR="00BE1CA1" w:rsidRPr="00C74F5C">
              <w:rPr>
                <w:rStyle w:val="Lienhypertexte"/>
              </w:rPr>
              <w:t>Capacité à gérer les petits travaux</w:t>
            </w:r>
            <w:r w:rsidR="00BE1CA1">
              <w:rPr>
                <w:noProof/>
                <w:webHidden/>
              </w:rPr>
              <w:tab/>
            </w:r>
            <w:r w:rsidR="00BE1CA1">
              <w:rPr>
                <w:noProof/>
                <w:webHidden/>
              </w:rPr>
              <w:fldChar w:fldCharType="begin"/>
            </w:r>
            <w:r w:rsidR="00BE1CA1">
              <w:rPr>
                <w:noProof/>
                <w:webHidden/>
              </w:rPr>
              <w:instrText xml:space="preserve"> PAGEREF _Toc456971911 \h </w:instrText>
            </w:r>
            <w:r w:rsidR="00BE1CA1">
              <w:rPr>
                <w:noProof/>
                <w:webHidden/>
              </w:rPr>
            </w:r>
            <w:r w:rsidR="00BE1CA1">
              <w:rPr>
                <w:noProof/>
                <w:webHidden/>
              </w:rPr>
              <w:fldChar w:fldCharType="separate"/>
            </w:r>
            <w:r w:rsidR="00BE1CA1">
              <w:rPr>
                <w:noProof/>
                <w:webHidden/>
              </w:rPr>
              <w:t>23</w:t>
            </w:r>
            <w:r w:rsidR="00BE1CA1">
              <w:rPr>
                <w:noProof/>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1912" w:history="1">
            <w:r w:rsidR="00BE1CA1" w:rsidRPr="00C74F5C">
              <w:rPr>
                <w:rStyle w:val="Lienhypertexte"/>
              </w:rPr>
              <w:t>II.</w:t>
            </w:r>
            <w:r w:rsidR="00BE1CA1">
              <w:rPr>
                <w:rFonts w:asciiTheme="minorHAnsi" w:eastAsiaTheme="minorEastAsia" w:hAnsiTheme="minorHAnsi" w:cstheme="minorBidi"/>
                <w:b w:val="0"/>
                <w:lang w:eastAsia="fr-FR"/>
              </w:rPr>
              <w:tab/>
            </w:r>
            <w:r w:rsidR="00BE1CA1" w:rsidRPr="00C74F5C">
              <w:rPr>
                <w:rStyle w:val="Lienhypertexte"/>
              </w:rPr>
              <w:t>PRESENTATION DE L’ORGANISATION</w:t>
            </w:r>
            <w:r w:rsidR="00BE1CA1">
              <w:rPr>
                <w:webHidden/>
              </w:rPr>
              <w:tab/>
            </w:r>
            <w:r w:rsidR="00BE1CA1">
              <w:rPr>
                <w:webHidden/>
              </w:rPr>
              <w:fldChar w:fldCharType="begin"/>
            </w:r>
            <w:r w:rsidR="00BE1CA1">
              <w:rPr>
                <w:webHidden/>
              </w:rPr>
              <w:instrText xml:space="preserve"> PAGEREF _Toc456971912 \h </w:instrText>
            </w:r>
            <w:r w:rsidR="00BE1CA1">
              <w:rPr>
                <w:webHidden/>
              </w:rPr>
            </w:r>
            <w:r w:rsidR="00BE1CA1">
              <w:rPr>
                <w:webHidden/>
              </w:rPr>
              <w:fldChar w:fldCharType="separate"/>
            </w:r>
            <w:r w:rsidR="00BE1CA1">
              <w:rPr>
                <w:webHidden/>
              </w:rPr>
              <w:t>24</w:t>
            </w:r>
            <w:r w:rsidR="00BE1CA1">
              <w:rPr>
                <w:webHidden/>
              </w:rPr>
              <w:fldChar w:fldCharType="end"/>
            </w:r>
          </w:hyperlink>
        </w:p>
        <w:p w:rsidR="00BE1CA1" w:rsidRDefault="00690FD1">
          <w:pPr>
            <w:pStyle w:val="TM2"/>
            <w:rPr>
              <w:rFonts w:eastAsiaTheme="minorEastAsia"/>
              <w:sz w:val="22"/>
              <w:szCs w:val="22"/>
              <w:lang w:eastAsia="fr-FR"/>
            </w:rPr>
          </w:pPr>
          <w:hyperlink w:anchor="_Toc456971913" w:history="1">
            <w:r w:rsidR="00BE1CA1" w:rsidRPr="00C74F5C">
              <w:rPr>
                <w:rStyle w:val="Lienhypertexte"/>
              </w:rPr>
              <w:t>1.1</w:t>
            </w:r>
            <w:r w:rsidR="00BE1CA1">
              <w:rPr>
                <w:rFonts w:eastAsiaTheme="minorEastAsia"/>
                <w:sz w:val="22"/>
                <w:szCs w:val="22"/>
                <w:lang w:eastAsia="fr-FR"/>
              </w:rPr>
              <w:tab/>
            </w:r>
            <w:r w:rsidR="00BE1CA1" w:rsidRPr="00C74F5C">
              <w:rPr>
                <w:rStyle w:val="Lienhypertexte"/>
              </w:rPr>
              <w:t>Présentation de l’organisation sur site</w:t>
            </w:r>
            <w:r w:rsidR="00BE1CA1">
              <w:rPr>
                <w:webHidden/>
              </w:rPr>
              <w:tab/>
            </w:r>
            <w:r w:rsidR="00BE1CA1">
              <w:rPr>
                <w:webHidden/>
              </w:rPr>
              <w:fldChar w:fldCharType="begin"/>
            </w:r>
            <w:r w:rsidR="00BE1CA1">
              <w:rPr>
                <w:webHidden/>
              </w:rPr>
              <w:instrText xml:space="preserve"> PAGEREF _Toc456971913 \h </w:instrText>
            </w:r>
            <w:r w:rsidR="00BE1CA1">
              <w:rPr>
                <w:webHidden/>
              </w:rPr>
            </w:r>
            <w:r w:rsidR="00BE1CA1">
              <w:rPr>
                <w:webHidden/>
              </w:rPr>
              <w:fldChar w:fldCharType="separate"/>
            </w:r>
            <w:r w:rsidR="00BE1CA1">
              <w:rPr>
                <w:webHidden/>
              </w:rPr>
              <w:t>24</w:t>
            </w:r>
            <w:r w:rsidR="00BE1CA1">
              <w:rPr>
                <w:webHidden/>
              </w:rPr>
              <w:fldChar w:fldCharType="end"/>
            </w:r>
          </w:hyperlink>
        </w:p>
        <w:p w:rsidR="00BE1CA1" w:rsidRDefault="00690FD1">
          <w:pPr>
            <w:pStyle w:val="TM3"/>
            <w:rPr>
              <w:rFonts w:eastAsiaTheme="minorEastAsia"/>
              <w:noProof/>
              <w:lang w:eastAsia="fr-FR"/>
            </w:rPr>
          </w:pPr>
          <w:hyperlink w:anchor="_Toc456971914" w:history="1">
            <w:r w:rsidR="00BE1CA1" w:rsidRPr="00C74F5C">
              <w:rPr>
                <w:rStyle w:val="Lienhypertexte"/>
              </w:rPr>
              <w:t>a)</w:t>
            </w:r>
            <w:r w:rsidR="00BE1CA1">
              <w:rPr>
                <w:rFonts w:eastAsiaTheme="minorEastAsia"/>
                <w:noProof/>
                <w:lang w:eastAsia="fr-FR"/>
              </w:rPr>
              <w:tab/>
            </w:r>
            <w:r w:rsidR="00BE1CA1" w:rsidRPr="00C74F5C">
              <w:rPr>
                <w:rStyle w:val="Lienhypertexte"/>
              </w:rPr>
              <w:t>Analyse du périmètre du LOT1</w:t>
            </w:r>
            <w:r w:rsidR="00BE1CA1">
              <w:rPr>
                <w:noProof/>
                <w:webHidden/>
              </w:rPr>
              <w:tab/>
            </w:r>
            <w:r w:rsidR="00BE1CA1">
              <w:rPr>
                <w:noProof/>
                <w:webHidden/>
              </w:rPr>
              <w:fldChar w:fldCharType="begin"/>
            </w:r>
            <w:r w:rsidR="00BE1CA1">
              <w:rPr>
                <w:noProof/>
                <w:webHidden/>
              </w:rPr>
              <w:instrText xml:space="preserve"> PAGEREF _Toc456971914 \h </w:instrText>
            </w:r>
            <w:r w:rsidR="00BE1CA1">
              <w:rPr>
                <w:noProof/>
                <w:webHidden/>
              </w:rPr>
            </w:r>
            <w:r w:rsidR="00BE1CA1">
              <w:rPr>
                <w:noProof/>
                <w:webHidden/>
              </w:rPr>
              <w:fldChar w:fldCharType="separate"/>
            </w:r>
            <w:r w:rsidR="00BE1CA1">
              <w:rPr>
                <w:noProof/>
                <w:webHidden/>
              </w:rPr>
              <w:t>24</w:t>
            </w:r>
            <w:r w:rsidR="00BE1CA1">
              <w:rPr>
                <w:noProof/>
                <w:webHidden/>
              </w:rPr>
              <w:fldChar w:fldCharType="end"/>
            </w:r>
          </w:hyperlink>
        </w:p>
        <w:p w:rsidR="00BE1CA1" w:rsidRDefault="00690FD1">
          <w:pPr>
            <w:pStyle w:val="TM3"/>
            <w:rPr>
              <w:rFonts w:eastAsiaTheme="minorEastAsia"/>
              <w:noProof/>
              <w:lang w:eastAsia="fr-FR"/>
            </w:rPr>
          </w:pPr>
          <w:hyperlink w:anchor="_Toc456971915" w:history="1">
            <w:r w:rsidR="00BE1CA1" w:rsidRPr="00C74F5C">
              <w:rPr>
                <w:rStyle w:val="Lienhypertexte"/>
              </w:rPr>
              <w:t>b)</w:t>
            </w:r>
            <w:r w:rsidR="00BE1CA1">
              <w:rPr>
                <w:rFonts w:eastAsiaTheme="minorEastAsia"/>
                <w:noProof/>
                <w:lang w:eastAsia="fr-FR"/>
              </w:rPr>
              <w:tab/>
            </w:r>
            <w:r w:rsidR="00BE1CA1" w:rsidRPr="00C74F5C">
              <w:rPr>
                <w:rStyle w:val="Lienhypertexte"/>
              </w:rPr>
              <w:t>Le management opérationnel</w:t>
            </w:r>
            <w:r w:rsidR="00BE1CA1">
              <w:rPr>
                <w:noProof/>
                <w:webHidden/>
              </w:rPr>
              <w:tab/>
            </w:r>
            <w:r w:rsidR="00BE1CA1">
              <w:rPr>
                <w:noProof/>
                <w:webHidden/>
              </w:rPr>
              <w:fldChar w:fldCharType="begin"/>
            </w:r>
            <w:r w:rsidR="00BE1CA1">
              <w:rPr>
                <w:noProof/>
                <w:webHidden/>
              </w:rPr>
              <w:instrText xml:space="preserve"> PAGEREF _Toc456971915 \h </w:instrText>
            </w:r>
            <w:r w:rsidR="00BE1CA1">
              <w:rPr>
                <w:noProof/>
                <w:webHidden/>
              </w:rPr>
            </w:r>
            <w:r w:rsidR="00BE1CA1">
              <w:rPr>
                <w:noProof/>
                <w:webHidden/>
              </w:rPr>
              <w:fldChar w:fldCharType="separate"/>
            </w:r>
            <w:r w:rsidR="00BE1CA1">
              <w:rPr>
                <w:noProof/>
                <w:webHidden/>
              </w:rPr>
              <w:t>26</w:t>
            </w:r>
            <w:r w:rsidR="00BE1CA1">
              <w:rPr>
                <w:noProof/>
                <w:webHidden/>
              </w:rPr>
              <w:fldChar w:fldCharType="end"/>
            </w:r>
          </w:hyperlink>
        </w:p>
        <w:p w:rsidR="00BE1CA1" w:rsidRDefault="00690FD1">
          <w:pPr>
            <w:pStyle w:val="TM3"/>
            <w:rPr>
              <w:rFonts w:eastAsiaTheme="minorEastAsia"/>
              <w:noProof/>
              <w:lang w:eastAsia="fr-FR"/>
            </w:rPr>
          </w:pPr>
          <w:hyperlink w:anchor="_Toc456971916" w:history="1">
            <w:r w:rsidR="00BE1CA1" w:rsidRPr="00C74F5C">
              <w:rPr>
                <w:rStyle w:val="Lienhypertexte"/>
              </w:rPr>
              <w:t>c)</w:t>
            </w:r>
            <w:r w:rsidR="00BE1CA1">
              <w:rPr>
                <w:rFonts w:eastAsiaTheme="minorEastAsia"/>
                <w:noProof/>
                <w:lang w:eastAsia="fr-FR"/>
              </w:rPr>
              <w:tab/>
            </w:r>
            <w:r w:rsidR="00BE1CA1" w:rsidRPr="00C74F5C">
              <w:rPr>
                <w:rStyle w:val="Lienhypertexte"/>
              </w:rPr>
              <w:t>Planning journalier de présence</w:t>
            </w:r>
            <w:r w:rsidR="00BE1CA1">
              <w:rPr>
                <w:noProof/>
                <w:webHidden/>
              </w:rPr>
              <w:tab/>
            </w:r>
            <w:r w:rsidR="00BE1CA1">
              <w:rPr>
                <w:noProof/>
                <w:webHidden/>
              </w:rPr>
              <w:fldChar w:fldCharType="begin"/>
            </w:r>
            <w:r w:rsidR="00BE1CA1">
              <w:rPr>
                <w:noProof/>
                <w:webHidden/>
              </w:rPr>
              <w:instrText xml:space="preserve"> PAGEREF _Toc456971916 \h </w:instrText>
            </w:r>
            <w:r w:rsidR="00BE1CA1">
              <w:rPr>
                <w:noProof/>
                <w:webHidden/>
              </w:rPr>
            </w:r>
            <w:r w:rsidR="00BE1CA1">
              <w:rPr>
                <w:noProof/>
                <w:webHidden/>
              </w:rPr>
              <w:fldChar w:fldCharType="separate"/>
            </w:r>
            <w:r w:rsidR="00BE1CA1">
              <w:rPr>
                <w:noProof/>
                <w:webHidden/>
              </w:rPr>
              <w:t>27</w:t>
            </w:r>
            <w:r w:rsidR="00BE1CA1">
              <w:rPr>
                <w:noProof/>
                <w:webHidden/>
              </w:rPr>
              <w:fldChar w:fldCharType="end"/>
            </w:r>
          </w:hyperlink>
        </w:p>
        <w:p w:rsidR="00BE1CA1" w:rsidRDefault="00690FD1">
          <w:pPr>
            <w:pStyle w:val="TM3"/>
            <w:rPr>
              <w:rFonts w:eastAsiaTheme="minorEastAsia"/>
              <w:noProof/>
              <w:lang w:eastAsia="fr-FR"/>
            </w:rPr>
          </w:pPr>
          <w:hyperlink w:anchor="_Toc456971917" w:history="1">
            <w:r w:rsidR="00BE1CA1" w:rsidRPr="00C74F5C">
              <w:rPr>
                <w:rStyle w:val="Lienhypertexte"/>
              </w:rPr>
              <w:t>d)</w:t>
            </w:r>
            <w:r w:rsidR="00BE1CA1">
              <w:rPr>
                <w:rFonts w:eastAsiaTheme="minorEastAsia"/>
                <w:noProof/>
                <w:lang w:eastAsia="fr-FR"/>
              </w:rPr>
              <w:tab/>
            </w:r>
            <w:r w:rsidR="00BE1CA1" w:rsidRPr="00C74F5C">
              <w:rPr>
                <w:rStyle w:val="Lienhypertexte"/>
              </w:rPr>
              <w:t>Rôle de chaques intervenants sur le contrat</w:t>
            </w:r>
            <w:r w:rsidR="00BE1CA1">
              <w:rPr>
                <w:noProof/>
                <w:webHidden/>
              </w:rPr>
              <w:tab/>
            </w:r>
            <w:r w:rsidR="00BE1CA1">
              <w:rPr>
                <w:noProof/>
                <w:webHidden/>
              </w:rPr>
              <w:fldChar w:fldCharType="begin"/>
            </w:r>
            <w:r w:rsidR="00BE1CA1">
              <w:rPr>
                <w:noProof/>
                <w:webHidden/>
              </w:rPr>
              <w:instrText xml:space="preserve"> PAGEREF _Toc456971917 \h </w:instrText>
            </w:r>
            <w:r w:rsidR="00BE1CA1">
              <w:rPr>
                <w:noProof/>
                <w:webHidden/>
              </w:rPr>
            </w:r>
            <w:r w:rsidR="00BE1CA1">
              <w:rPr>
                <w:noProof/>
                <w:webHidden/>
              </w:rPr>
              <w:fldChar w:fldCharType="separate"/>
            </w:r>
            <w:r w:rsidR="00BE1CA1">
              <w:rPr>
                <w:noProof/>
                <w:webHidden/>
              </w:rPr>
              <w:t>27</w:t>
            </w:r>
            <w:r w:rsidR="00BE1CA1">
              <w:rPr>
                <w:noProof/>
                <w:webHidden/>
              </w:rPr>
              <w:fldChar w:fldCharType="end"/>
            </w:r>
          </w:hyperlink>
        </w:p>
        <w:p w:rsidR="00BE1CA1" w:rsidRDefault="00690FD1">
          <w:pPr>
            <w:pStyle w:val="TM3"/>
            <w:rPr>
              <w:rFonts w:eastAsiaTheme="minorEastAsia"/>
              <w:noProof/>
              <w:lang w:eastAsia="fr-FR"/>
            </w:rPr>
          </w:pPr>
          <w:hyperlink w:anchor="_Toc456971918" w:history="1">
            <w:r w:rsidR="00BE1CA1" w:rsidRPr="00C74F5C">
              <w:rPr>
                <w:rStyle w:val="Lienhypertexte"/>
              </w:rPr>
              <w:t>e)</w:t>
            </w:r>
            <w:r w:rsidR="00BE1CA1">
              <w:rPr>
                <w:rFonts w:eastAsiaTheme="minorEastAsia"/>
                <w:noProof/>
                <w:lang w:eastAsia="fr-FR"/>
              </w:rPr>
              <w:tab/>
            </w:r>
            <w:r w:rsidR="00BE1CA1" w:rsidRPr="00C74F5C">
              <w:rPr>
                <w:rStyle w:val="Lienhypertexte"/>
              </w:rPr>
              <w:t>Moyens dont dispose l’équipe sur site</w:t>
            </w:r>
            <w:r w:rsidR="00BE1CA1">
              <w:rPr>
                <w:noProof/>
                <w:webHidden/>
              </w:rPr>
              <w:tab/>
            </w:r>
            <w:r w:rsidR="00BE1CA1">
              <w:rPr>
                <w:noProof/>
                <w:webHidden/>
              </w:rPr>
              <w:fldChar w:fldCharType="begin"/>
            </w:r>
            <w:r w:rsidR="00BE1CA1">
              <w:rPr>
                <w:noProof/>
                <w:webHidden/>
              </w:rPr>
              <w:instrText xml:space="preserve"> PAGEREF _Toc456971918 \h </w:instrText>
            </w:r>
            <w:r w:rsidR="00BE1CA1">
              <w:rPr>
                <w:noProof/>
                <w:webHidden/>
              </w:rPr>
            </w:r>
            <w:r w:rsidR="00BE1CA1">
              <w:rPr>
                <w:noProof/>
                <w:webHidden/>
              </w:rPr>
              <w:fldChar w:fldCharType="separate"/>
            </w:r>
            <w:r w:rsidR="00BE1CA1">
              <w:rPr>
                <w:noProof/>
                <w:webHidden/>
              </w:rPr>
              <w:t>28</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19" w:history="1">
            <w:r w:rsidR="00BE1CA1" w:rsidRPr="00C74F5C">
              <w:rPr>
                <w:rStyle w:val="Lienhypertexte"/>
                <w:rFonts w:cs="Times New Roman"/>
              </w:rPr>
              <w:t>1.2</w:t>
            </w:r>
            <w:r w:rsidR="00BE1CA1">
              <w:rPr>
                <w:rFonts w:eastAsiaTheme="minorEastAsia"/>
                <w:sz w:val="22"/>
                <w:szCs w:val="22"/>
                <w:lang w:eastAsia="fr-FR"/>
              </w:rPr>
              <w:tab/>
            </w:r>
            <w:r w:rsidR="00BE1CA1" w:rsidRPr="00C74F5C">
              <w:rPr>
                <w:rStyle w:val="Lienhypertexte"/>
                <w:rFonts w:cs="Times New Roman"/>
              </w:rPr>
              <w:t>Présentation des qualifications des moyens humains</w:t>
            </w:r>
            <w:r w:rsidR="00BE1CA1">
              <w:rPr>
                <w:webHidden/>
              </w:rPr>
              <w:tab/>
            </w:r>
            <w:r w:rsidR="00BE1CA1">
              <w:rPr>
                <w:webHidden/>
              </w:rPr>
              <w:fldChar w:fldCharType="begin"/>
            </w:r>
            <w:r w:rsidR="00BE1CA1">
              <w:rPr>
                <w:webHidden/>
              </w:rPr>
              <w:instrText xml:space="preserve"> PAGEREF _Toc456971919 \h </w:instrText>
            </w:r>
            <w:r w:rsidR="00BE1CA1">
              <w:rPr>
                <w:webHidden/>
              </w:rPr>
            </w:r>
            <w:r w:rsidR="00BE1CA1">
              <w:rPr>
                <w:webHidden/>
              </w:rPr>
              <w:fldChar w:fldCharType="separate"/>
            </w:r>
            <w:r w:rsidR="00BE1CA1">
              <w:rPr>
                <w:webHidden/>
              </w:rPr>
              <w:t>31</w:t>
            </w:r>
            <w:r w:rsidR="00BE1CA1">
              <w:rPr>
                <w:webHidden/>
              </w:rPr>
              <w:fldChar w:fldCharType="end"/>
            </w:r>
          </w:hyperlink>
        </w:p>
        <w:p w:rsidR="00BE1CA1" w:rsidRDefault="00690FD1">
          <w:pPr>
            <w:pStyle w:val="TM2"/>
            <w:rPr>
              <w:rFonts w:eastAsiaTheme="minorEastAsia"/>
              <w:sz w:val="22"/>
              <w:szCs w:val="22"/>
              <w:lang w:eastAsia="fr-FR"/>
            </w:rPr>
          </w:pPr>
          <w:hyperlink w:anchor="_Toc456971920" w:history="1">
            <w:r w:rsidR="00BE1CA1" w:rsidRPr="00C74F5C">
              <w:rPr>
                <w:rStyle w:val="Lienhypertexte"/>
                <w:rFonts w:cs="Times New Roman"/>
              </w:rPr>
              <w:t>1.3</w:t>
            </w:r>
            <w:r w:rsidR="00BE1CA1">
              <w:rPr>
                <w:rFonts w:eastAsiaTheme="minorEastAsia"/>
                <w:sz w:val="22"/>
                <w:szCs w:val="22"/>
                <w:lang w:eastAsia="fr-FR"/>
              </w:rPr>
              <w:tab/>
            </w:r>
            <w:r w:rsidR="00BE1CA1" w:rsidRPr="00C74F5C">
              <w:rPr>
                <w:rStyle w:val="Lienhypertexte"/>
                <w:rFonts w:cs="Times New Roman"/>
              </w:rPr>
              <w:t>Politique de formation de l’entreprise</w:t>
            </w:r>
            <w:r w:rsidR="00BE1CA1">
              <w:rPr>
                <w:webHidden/>
              </w:rPr>
              <w:tab/>
            </w:r>
            <w:r w:rsidR="00BE1CA1">
              <w:rPr>
                <w:webHidden/>
              </w:rPr>
              <w:fldChar w:fldCharType="begin"/>
            </w:r>
            <w:r w:rsidR="00BE1CA1">
              <w:rPr>
                <w:webHidden/>
              </w:rPr>
              <w:instrText xml:space="preserve"> PAGEREF _Toc456971920 \h </w:instrText>
            </w:r>
            <w:r w:rsidR="00BE1CA1">
              <w:rPr>
                <w:webHidden/>
              </w:rPr>
            </w:r>
            <w:r w:rsidR="00BE1CA1">
              <w:rPr>
                <w:webHidden/>
              </w:rPr>
              <w:fldChar w:fldCharType="separate"/>
            </w:r>
            <w:r w:rsidR="00BE1CA1">
              <w:rPr>
                <w:webHidden/>
              </w:rPr>
              <w:t>32</w:t>
            </w:r>
            <w:r w:rsidR="00BE1CA1">
              <w:rPr>
                <w:webHidden/>
              </w:rPr>
              <w:fldChar w:fldCharType="end"/>
            </w:r>
          </w:hyperlink>
        </w:p>
        <w:p w:rsidR="00BE1CA1" w:rsidRDefault="00690FD1">
          <w:pPr>
            <w:pStyle w:val="TM3"/>
            <w:rPr>
              <w:rFonts w:eastAsiaTheme="minorEastAsia"/>
              <w:noProof/>
              <w:lang w:eastAsia="fr-FR"/>
            </w:rPr>
          </w:pPr>
          <w:hyperlink w:anchor="_Toc456971921" w:history="1">
            <w:r w:rsidR="00BE1CA1" w:rsidRPr="00C74F5C">
              <w:rPr>
                <w:rStyle w:val="Lienhypertexte"/>
              </w:rPr>
              <w:t>f)</w:t>
            </w:r>
            <w:r w:rsidR="00BE1CA1">
              <w:rPr>
                <w:rFonts w:eastAsiaTheme="minorEastAsia"/>
                <w:noProof/>
                <w:lang w:eastAsia="fr-FR"/>
              </w:rPr>
              <w:tab/>
            </w:r>
            <w:r w:rsidR="00BE1CA1" w:rsidRPr="00C74F5C">
              <w:rPr>
                <w:rStyle w:val="Lienhypertexte"/>
              </w:rPr>
              <w:t>Formation</w:t>
            </w:r>
            <w:r w:rsidR="00BE1CA1">
              <w:rPr>
                <w:noProof/>
                <w:webHidden/>
              </w:rPr>
              <w:tab/>
            </w:r>
            <w:r w:rsidR="00BE1CA1">
              <w:rPr>
                <w:noProof/>
                <w:webHidden/>
              </w:rPr>
              <w:fldChar w:fldCharType="begin"/>
            </w:r>
            <w:r w:rsidR="00BE1CA1">
              <w:rPr>
                <w:noProof/>
                <w:webHidden/>
              </w:rPr>
              <w:instrText xml:space="preserve"> PAGEREF _Toc456971921 \h </w:instrText>
            </w:r>
            <w:r w:rsidR="00BE1CA1">
              <w:rPr>
                <w:noProof/>
                <w:webHidden/>
              </w:rPr>
            </w:r>
            <w:r w:rsidR="00BE1CA1">
              <w:rPr>
                <w:noProof/>
                <w:webHidden/>
              </w:rPr>
              <w:fldChar w:fldCharType="separate"/>
            </w:r>
            <w:r w:rsidR="00BE1CA1">
              <w:rPr>
                <w:noProof/>
                <w:webHidden/>
              </w:rPr>
              <w:t>34</w:t>
            </w:r>
            <w:r w:rsidR="00BE1CA1">
              <w:rPr>
                <w:noProof/>
                <w:webHidden/>
              </w:rPr>
              <w:fldChar w:fldCharType="end"/>
            </w:r>
          </w:hyperlink>
        </w:p>
        <w:p w:rsidR="00BE1CA1" w:rsidRDefault="00690FD1">
          <w:pPr>
            <w:pStyle w:val="TM3"/>
            <w:rPr>
              <w:rFonts w:eastAsiaTheme="minorEastAsia"/>
              <w:noProof/>
              <w:lang w:eastAsia="fr-FR"/>
            </w:rPr>
          </w:pPr>
          <w:hyperlink w:anchor="_Toc456971922" w:history="1">
            <w:r w:rsidR="00BE1CA1" w:rsidRPr="00C74F5C">
              <w:rPr>
                <w:rStyle w:val="Lienhypertexte"/>
              </w:rPr>
              <w:t>g)</w:t>
            </w:r>
            <w:r w:rsidR="00BE1CA1">
              <w:rPr>
                <w:rFonts w:eastAsiaTheme="minorEastAsia"/>
                <w:noProof/>
                <w:lang w:eastAsia="fr-FR"/>
              </w:rPr>
              <w:tab/>
            </w:r>
            <w:r w:rsidR="00BE1CA1" w:rsidRPr="00C74F5C">
              <w:rPr>
                <w:rStyle w:val="Lienhypertexte"/>
              </w:rPr>
              <w:t>Recrutement et promotion interne</w:t>
            </w:r>
            <w:r w:rsidR="00BE1CA1">
              <w:rPr>
                <w:noProof/>
                <w:webHidden/>
              </w:rPr>
              <w:tab/>
            </w:r>
            <w:r w:rsidR="00BE1CA1">
              <w:rPr>
                <w:noProof/>
                <w:webHidden/>
              </w:rPr>
              <w:fldChar w:fldCharType="begin"/>
            </w:r>
            <w:r w:rsidR="00BE1CA1">
              <w:rPr>
                <w:noProof/>
                <w:webHidden/>
              </w:rPr>
              <w:instrText xml:space="preserve"> PAGEREF _Toc456971922 \h </w:instrText>
            </w:r>
            <w:r w:rsidR="00BE1CA1">
              <w:rPr>
                <w:noProof/>
                <w:webHidden/>
              </w:rPr>
            </w:r>
            <w:r w:rsidR="00BE1CA1">
              <w:rPr>
                <w:noProof/>
                <w:webHidden/>
              </w:rPr>
              <w:fldChar w:fldCharType="separate"/>
            </w:r>
            <w:r w:rsidR="00BE1CA1">
              <w:rPr>
                <w:noProof/>
                <w:webHidden/>
              </w:rPr>
              <w:t>34</w:t>
            </w:r>
            <w:r w:rsidR="00BE1CA1">
              <w:rPr>
                <w:noProof/>
                <w:webHidden/>
              </w:rPr>
              <w:fldChar w:fldCharType="end"/>
            </w:r>
          </w:hyperlink>
        </w:p>
        <w:p w:rsidR="00BE1CA1" w:rsidRDefault="00690FD1">
          <w:pPr>
            <w:pStyle w:val="TM3"/>
            <w:rPr>
              <w:rFonts w:eastAsiaTheme="minorEastAsia"/>
              <w:noProof/>
              <w:lang w:eastAsia="fr-FR"/>
            </w:rPr>
          </w:pPr>
          <w:hyperlink w:anchor="_Toc456971923" w:history="1">
            <w:r w:rsidR="00BE1CA1" w:rsidRPr="00C74F5C">
              <w:rPr>
                <w:rStyle w:val="Lienhypertexte"/>
              </w:rPr>
              <w:t>h)</w:t>
            </w:r>
            <w:r w:rsidR="00BE1CA1">
              <w:rPr>
                <w:rFonts w:eastAsiaTheme="minorEastAsia"/>
                <w:noProof/>
                <w:lang w:eastAsia="fr-FR"/>
              </w:rPr>
              <w:tab/>
            </w:r>
            <w:r w:rsidR="00BE1CA1" w:rsidRPr="00C74F5C">
              <w:rPr>
                <w:rStyle w:val="Lienhypertexte"/>
              </w:rPr>
              <w:t>Ingénierie sociale</w:t>
            </w:r>
            <w:r w:rsidR="00BE1CA1">
              <w:rPr>
                <w:noProof/>
                <w:webHidden/>
              </w:rPr>
              <w:tab/>
            </w:r>
            <w:r w:rsidR="00BE1CA1">
              <w:rPr>
                <w:noProof/>
                <w:webHidden/>
              </w:rPr>
              <w:fldChar w:fldCharType="begin"/>
            </w:r>
            <w:r w:rsidR="00BE1CA1">
              <w:rPr>
                <w:noProof/>
                <w:webHidden/>
              </w:rPr>
              <w:instrText xml:space="preserve"> PAGEREF _Toc456971923 \h </w:instrText>
            </w:r>
            <w:r w:rsidR="00BE1CA1">
              <w:rPr>
                <w:noProof/>
                <w:webHidden/>
              </w:rPr>
            </w:r>
            <w:r w:rsidR="00BE1CA1">
              <w:rPr>
                <w:noProof/>
                <w:webHidden/>
              </w:rPr>
              <w:fldChar w:fldCharType="separate"/>
            </w:r>
            <w:r w:rsidR="00BE1CA1">
              <w:rPr>
                <w:noProof/>
                <w:webHidden/>
              </w:rPr>
              <w:t>35</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24" w:history="1">
            <w:r w:rsidR="00BE1CA1" w:rsidRPr="00C74F5C">
              <w:rPr>
                <w:rStyle w:val="Lienhypertexte"/>
                <w:rFonts w:cs="Times New Roman"/>
              </w:rPr>
              <w:t>1.4</w:t>
            </w:r>
            <w:r w:rsidR="00BE1CA1">
              <w:rPr>
                <w:rFonts w:eastAsiaTheme="minorEastAsia"/>
                <w:sz w:val="22"/>
                <w:szCs w:val="22"/>
                <w:lang w:eastAsia="fr-FR"/>
              </w:rPr>
              <w:tab/>
            </w:r>
            <w:r w:rsidR="00BE1CA1" w:rsidRPr="00C74F5C">
              <w:rPr>
                <w:rStyle w:val="Lienhypertexte"/>
                <w:rFonts w:cs="Times New Roman"/>
              </w:rPr>
              <w:t>Sites gérés par SPIE proche des sites FINAERO</w:t>
            </w:r>
            <w:r w:rsidR="00BE1CA1">
              <w:rPr>
                <w:webHidden/>
              </w:rPr>
              <w:tab/>
            </w:r>
            <w:r w:rsidR="00BE1CA1">
              <w:rPr>
                <w:webHidden/>
              </w:rPr>
              <w:fldChar w:fldCharType="begin"/>
            </w:r>
            <w:r w:rsidR="00BE1CA1">
              <w:rPr>
                <w:webHidden/>
              </w:rPr>
              <w:instrText xml:space="preserve"> PAGEREF _Toc456971924 \h </w:instrText>
            </w:r>
            <w:r w:rsidR="00BE1CA1">
              <w:rPr>
                <w:webHidden/>
              </w:rPr>
            </w:r>
            <w:r w:rsidR="00BE1CA1">
              <w:rPr>
                <w:webHidden/>
              </w:rPr>
              <w:fldChar w:fldCharType="separate"/>
            </w:r>
            <w:r w:rsidR="00BE1CA1">
              <w:rPr>
                <w:webHidden/>
              </w:rPr>
              <w:t>35</w:t>
            </w:r>
            <w:r w:rsidR="00BE1CA1">
              <w:rPr>
                <w:webHidden/>
              </w:rPr>
              <w:fldChar w:fldCharType="end"/>
            </w:r>
          </w:hyperlink>
        </w:p>
        <w:p w:rsidR="00BE1CA1" w:rsidRDefault="00690FD1">
          <w:pPr>
            <w:pStyle w:val="TM2"/>
            <w:rPr>
              <w:rFonts w:eastAsiaTheme="minorEastAsia"/>
              <w:sz w:val="22"/>
              <w:szCs w:val="22"/>
              <w:lang w:eastAsia="fr-FR"/>
            </w:rPr>
          </w:pPr>
          <w:hyperlink w:anchor="_Toc456971925" w:history="1">
            <w:r w:rsidR="00BE1CA1" w:rsidRPr="00C74F5C">
              <w:rPr>
                <w:rStyle w:val="Lienhypertexte"/>
                <w:rFonts w:cs="Times New Roman"/>
              </w:rPr>
              <w:t>1.5</w:t>
            </w:r>
            <w:r w:rsidR="00BE1CA1">
              <w:rPr>
                <w:rFonts w:eastAsiaTheme="minorEastAsia"/>
                <w:sz w:val="22"/>
                <w:szCs w:val="22"/>
                <w:lang w:eastAsia="fr-FR"/>
              </w:rPr>
              <w:tab/>
            </w:r>
            <w:r w:rsidR="00BE1CA1" w:rsidRPr="00C74F5C">
              <w:rPr>
                <w:rStyle w:val="Lienhypertexte"/>
                <w:rFonts w:cs="Times New Roman"/>
              </w:rPr>
              <w:t>Management des astreintes et des demandes interventions</w:t>
            </w:r>
            <w:r w:rsidR="00BE1CA1">
              <w:rPr>
                <w:webHidden/>
              </w:rPr>
              <w:tab/>
            </w:r>
            <w:r w:rsidR="00BE1CA1">
              <w:rPr>
                <w:webHidden/>
              </w:rPr>
              <w:fldChar w:fldCharType="begin"/>
            </w:r>
            <w:r w:rsidR="00BE1CA1">
              <w:rPr>
                <w:webHidden/>
              </w:rPr>
              <w:instrText xml:space="preserve"> PAGEREF _Toc456971925 \h </w:instrText>
            </w:r>
            <w:r w:rsidR="00BE1CA1">
              <w:rPr>
                <w:webHidden/>
              </w:rPr>
            </w:r>
            <w:r w:rsidR="00BE1CA1">
              <w:rPr>
                <w:webHidden/>
              </w:rPr>
              <w:fldChar w:fldCharType="separate"/>
            </w:r>
            <w:r w:rsidR="00BE1CA1">
              <w:rPr>
                <w:webHidden/>
              </w:rPr>
              <w:t>36</w:t>
            </w:r>
            <w:r w:rsidR="00BE1CA1">
              <w:rPr>
                <w:webHidden/>
              </w:rPr>
              <w:fldChar w:fldCharType="end"/>
            </w:r>
          </w:hyperlink>
        </w:p>
        <w:p w:rsidR="00BE1CA1" w:rsidRDefault="00690FD1">
          <w:pPr>
            <w:pStyle w:val="TM3"/>
            <w:rPr>
              <w:rFonts w:eastAsiaTheme="minorEastAsia"/>
              <w:noProof/>
              <w:lang w:eastAsia="fr-FR"/>
            </w:rPr>
          </w:pPr>
          <w:hyperlink w:anchor="_Toc456971926" w:history="1">
            <w:r w:rsidR="00BE1CA1" w:rsidRPr="00C74F5C">
              <w:rPr>
                <w:rStyle w:val="Lienhypertexte"/>
              </w:rPr>
              <w:t>a)</w:t>
            </w:r>
            <w:r w:rsidR="00BE1CA1">
              <w:rPr>
                <w:rFonts w:eastAsiaTheme="minorEastAsia"/>
                <w:noProof/>
                <w:lang w:eastAsia="fr-FR"/>
              </w:rPr>
              <w:tab/>
            </w:r>
            <w:r w:rsidR="00BE1CA1" w:rsidRPr="00C74F5C">
              <w:rPr>
                <w:rStyle w:val="Lienhypertexte"/>
              </w:rPr>
              <w:t>La Permanence</w:t>
            </w:r>
            <w:r w:rsidR="00BE1CA1">
              <w:rPr>
                <w:noProof/>
                <w:webHidden/>
              </w:rPr>
              <w:tab/>
            </w:r>
            <w:r w:rsidR="00BE1CA1">
              <w:rPr>
                <w:noProof/>
                <w:webHidden/>
              </w:rPr>
              <w:fldChar w:fldCharType="begin"/>
            </w:r>
            <w:r w:rsidR="00BE1CA1">
              <w:rPr>
                <w:noProof/>
                <w:webHidden/>
              </w:rPr>
              <w:instrText xml:space="preserve"> PAGEREF _Toc456971926 \h </w:instrText>
            </w:r>
            <w:r w:rsidR="00BE1CA1">
              <w:rPr>
                <w:noProof/>
                <w:webHidden/>
              </w:rPr>
            </w:r>
            <w:r w:rsidR="00BE1CA1">
              <w:rPr>
                <w:noProof/>
                <w:webHidden/>
              </w:rPr>
              <w:fldChar w:fldCharType="separate"/>
            </w:r>
            <w:r w:rsidR="00BE1CA1">
              <w:rPr>
                <w:noProof/>
                <w:webHidden/>
              </w:rPr>
              <w:t>36</w:t>
            </w:r>
            <w:r w:rsidR="00BE1CA1">
              <w:rPr>
                <w:noProof/>
                <w:webHidden/>
              </w:rPr>
              <w:fldChar w:fldCharType="end"/>
            </w:r>
          </w:hyperlink>
        </w:p>
        <w:p w:rsidR="00BE1CA1" w:rsidRDefault="00690FD1">
          <w:pPr>
            <w:pStyle w:val="TM3"/>
            <w:rPr>
              <w:rFonts w:eastAsiaTheme="minorEastAsia"/>
              <w:noProof/>
              <w:lang w:eastAsia="fr-FR"/>
            </w:rPr>
          </w:pPr>
          <w:hyperlink w:anchor="_Toc456971927" w:history="1">
            <w:r w:rsidR="00BE1CA1" w:rsidRPr="00C74F5C">
              <w:rPr>
                <w:rStyle w:val="Lienhypertexte"/>
              </w:rPr>
              <w:t>b)</w:t>
            </w:r>
            <w:r w:rsidR="00BE1CA1">
              <w:rPr>
                <w:rFonts w:eastAsiaTheme="minorEastAsia"/>
                <w:noProof/>
                <w:lang w:eastAsia="fr-FR"/>
              </w:rPr>
              <w:tab/>
            </w:r>
            <w:r w:rsidR="00BE1CA1" w:rsidRPr="00C74F5C">
              <w:rPr>
                <w:rStyle w:val="Lienhypertexte"/>
              </w:rPr>
              <w:t>Les dispositions prises en cas d’absence</w:t>
            </w:r>
            <w:r w:rsidR="00BE1CA1">
              <w:rPr>
                <w:noProof/>
                <w:webHidden/>
              </w:rPr>
              <w:tab/>
            </w:r>
            <w:r w:rsidR="00BE1CA1">
              <w:rPr>
                <w:noProof/>
                <w:webHidden/>
              </w:rPr>
              <w:fldChar w:fldCharType="begin"/>
            </w:r>
            <w:r w:rsidR="00BE1CA1">
              <w:rPr>
                <w:noProof/>
                <w:webHidden/>
              </w:rPr>
              <w:instrText xml:space="preserve"> PAGEREF _Toc456971927 \h </w:instrText>
            </w:r>
            <w:r w:rsidR="00BE1CA1">
              <w:rPr>
                <w:noProof/>
                <w:webHidden/>
              </w:rPr>
            </w:r>
            <w:r w:rsidR="00BE1CA1">
              <w:rPr>
                <w:noProof/>
                <w:webHidden/>
              </w:rPr>
              <w:fldChar w:fldCharType="separate"/>
            </w:r>
            <w:r w:rsidR="00BE1CA1">
              <w:rPr>
                <w:noProof/>
                <w:webHidden/>
              </w:rPr>
              <w:t>36</w:t>
            </w:r>
            <w:r w:rsidR="00BE1CA1">
              <w:rPr>
                <w:noProof/>
                <w:webHidden/>
              </w:rPr>
              <w:fldChar w:fldCharType="end"/>
            </w:r>
          </w:hyperlink>
        </w:p>
        <w:p w:rsidR="00BE1CA1" w:rsidRDefault="00690FD1">
          <w:pPr>
            <w:pStyle w:val="TM3"/>
            <w:rPr>
              <w:rFonts w:eastAsiaTheme="minorEastAsia"/>
              <w:noProof/>
              <w:lang w:eastAsia="fr-FR"/>
            </w:rPr>
          </w:pPr>
          <w:hyperlink w:anchor="_Toc456971928" w:history="1">
            <w:r w:rsidR="00BE1CA1" w:rsidRPr="00C74F5C">
              <w:rPr>
                <w:rStyle w:val="Lienhypertexte"/>
              </w:rPr>
              <w:t>c)</w:t>
            </w:r>
            <w:r w:rsidR="00BE1CA1">
              <w:rPr>
                <w:rFonts w:eastAsiaTheme="minorEastAsia"/>
                <w:noProof/>
                <w:lang w:eastAsia="fr-FR"/>
              </w:rPr>
              <w:tab/>
            </w:r>
            <w:r w:rsidR="00BE1CA1" w:rsidRPr="00C74F5C">
              <w:rPr>
                <w:rStyle w:val="Lienhypertexte"/>
              </w:rPr>
              <w:t>L’Astreinte</w:t>
            </w:r>
            <w:r w:rsidR="00BE1CA1">
              <w:rPr>
                <w:noProof/>
                <w:webHidden/>
              </w:rPr>
              <w:tab/>
            </w:r>
            <w:r w:rsidR="00BE1CA1">
              <w:rPr>
                <w:noProof/>
                <w:webHidden/>
              </w:rPr>
              <w:fldChar w:fldCharType="begin"/>
            </w:r>
            <w:r w:rsidR="00BE1CA1">
              <w:rPr>
                <w:noProof/>
                <w:webHidden/>
              </w:rPr>
              <w:instrText xml:space="preserve"> PAGEREF _Toc456971928 \h </w:instrText>
            </w:r>
            <w:r w:rsidR="00BE1CA1">
              <w:rPr>
                <w:noProof/>
                <w:webHidden/>
              </w:rPr>
            </w:r>
            <w:r w:rsidR="00BE1CA1">
              <w:rPr>
                <w:noProof/>
                <w:webHidden/>
              </w:rPr>
              <w:fldChar w:fldCharType="separate"/>
            </w:r>
            <w:r w:rsidR="00BE1CA1">
              <w:rPr>
                <w:noProof/>
                <w:webHidden/>
              </w:rPr>
              <w:t>37</w:t>
            </w:r>
            <w:r w:rsidR="00BE1CA1">
              <w:rPr>
                <w:noProof/>
                <w:webHidden/>
              </w:rPr>
              <w:fldChar w:fldCharType="end"/>
            </w:r>
          </w:hyperlink>
        </w:p>
        <w:p w:rsidR="00BE1CA1" w:rsidRDefault="00690FD1">
          <w:pPr>
            <w:pStyle w:val="TM3"/>
            <w:rPr>
              <w:rFonts w:eastAsiaTheme="minorEastAsia"/>
              <w:noProof/>
              <w:lang w:eastAsia="fr-FR"/>
            </w:rPr>
          </w:pPr>
          <w:hyperlink w:anchor="_Toc456971929" w:history="1">
            <w:r w:rsidR="00BE1CA1" w:rsidRPr="00C74F5C">
              <w:rPr>
                <w:rStyle w:val="Lienhypertexte"/>
              </w:rPr>
              <w:t>d)</w:t>
            </w:r>
            <w:r w:rsidR="00BE1CA1">
              <w:rPr>
                <w:rFonts w:eastAsiaTheme="minorEastAsia"/>
                <w:noProof/>
                <w:lang w:eastAsia="fr-FR"/>
              </w:rPr>
              <w:tab/>
            </w:r>
            <w:r w:rsidR="00BE1CA1" w:rsidRPr="00C74F5C">
              <w:rPr>
                <w:rStyle w:val="Lienhypertexte"/>
              </w:rPr>
              <w:t>Gestion de Crise</w:t>
            </w:r>
            <w:r w:rsidR="00BE1CA1">
              <w:rPr>
                <w:noProof/>
                <w:webHidden/>
              </w:rPr>
              <w:tab/>
            </w:r>
            <w:r w:rsidR="00BE1CA1">
              <w:rPr>
                <w:noProof/>
                <w:webHidden/>
              </w:rPr>
              <w:fldChar w:fldCharType="begin"/>
            </w:r>
            <w:r w:rsidR="00BE1CA1">
              <w:rPr>
                <w:noProof/>
                <w:webHidden/>
              </w:rPr>
              <w:instrText xml:space="preserve"> PAGEREF _Toc456971929 \h </w:instrText>
            </w:r>
            <w:r w:rsidR="00BE1CA1">
              <w:rPr>
                <w:noProof/>
                <w:webHidden/>
              </w:rPr>
            </w:r>
            <w:r w:rsidR="00BE1CA1">
              <w:rPr>
                <w:noProof/>
                <w:webHidden/>
              </w:rPr>
              <w:fldChar w:fldCharType="separate"/>
            </w:r>
            <w:r w:rsidR="00BE1CA1">
              <w:rPr>
                <w:noProof/>
                <w:webHidden/>
              </w:rPr>
              <w:t>40</w:t>
            </w:r>
            <w:r w:rsidR="00BE1CA1">
              <w:rPr>
                <w:noProof/>
                <w:webHidden/>
              </w:rPr>
              <w:fldChar w:fldCharType="end"/>
            </w:r>
          </w:hyperlink>
        </w:p>
        <w:p w:rsidR="00BE1CA1" w:rsidRDefault="00690FD1">
          <w:pPr>
            <w:pStyle w:val="TM3"/>
            <w:rPr>
              <w:rFonts w:eastAsiaTheme="minorEastAsia"/>
              <w:noProof/>
              <w:lang w:eastAsia="fr-FR"/>
            </w:rPr>
          </w:pPr>
          <w:hyperlink w:anchor="_Toc456971930" w:history="1">
            <w:r w:rsidR="00BE1CA1" w:rsidRPr="00C74F5C">
              <w:rPr>
                <w:rStyle w:val="Lienhypertexte"/>
              </w:rPr>
              <w:t>e)</w:t>
            </w:r>
            <w:r w:rsidR="00BE1CA1">
              <w:rPr>
                <w:rFonts w:eastAsiaTheme="minorEastAsia"/>
                <w:noProof/>
                <w:lang w:eastAsia="fr-FR"/>
              </w:rPr>
              <w:tab/>
            </w:r>
            <w:r w:rsidR="00BE1CA1" w:rsidRPr="00C74F5C">
              <w:rPr>
                <w:rStyle w:val="Lienhypertexte"/>
              </w:rPr>
              <w:t>Gestion d’intervention</w:t>
            </w:r>
            <w:r w:rsidR="00BE1CA1">
              <w:rPr>
                <w:noProof/>
                <w:webHidden/>
              </w:rPr>
              <w:tab/>
            </w:r>
            <w:r w:rsidR="00BE1CA1">
              <w:rPr>
                <w:noProof/>
                <w:webHidden/>
              </w:rPr>
              <w:fldChar w:fldCharType="begin"/>
            </w:r>
            <w:r w:rsidR="00BE1CA1">
              <w:rPr>
                <w:noProof/>
                <w:webHidden/>
              </w:rPr>
              <w:instrText xml:space="preserve"> PAGEREF _Toc456971930 \h </w:instrText>
            </w:r>
            <w:r w:rsidR="00BE1CA1">
              <w:rPr>
                <w:noProof/>
                <w:webHidden/>
              </w:rPr>
            </w:r>
            <w:r w:rsidR="00BE1CA1">
              <w:rPr>
                <w:noProof/>
                <w:webHidden/>
              </w:rPr>
              <w:fldChar w:fldCharType="separate"/>
            </w:r>
            <w:r w:rsidR="00BE1CA1">
              <w:rPr>
                <w:noProof/>
                <w:webHidden/>
              </w:rPr>
              <w:t>42</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31" w:history="1">
            <w:r w:rsidR="00BE1CA1" w:rsidRPr="00C74F5C">
              <w:rPr>
                <w:rStyle w:val="Lienhypertexte"/>
              </w:rPr>
              <w:t>1.6</w:t>
            </w:r>
            <w:r w:rsidR="00BE1CA1">
              <w:rPr>
                <w:rFonts w:eastAsiaTheme="minorEastAsia"/>
                <w:sz w:val="22"/>
                <w:szCs w:val="22"/>
                <w:lang w:eastAsia="fr-FR"/>
              </w:rPr>
              <w:tab/>
            </w:r>
            <w:r w:rsidR="00BE1CA1" w:rsidRPr="00C74F5C">
              <w:rPr>
                <w:rStyle w:val="Lienhypertexte"/>
              </w:rPr>
              <w:t>Gestion des stocks</w:t>
            </w:r>
            <w:r w:rsidR="00BE1CA1">
              <w:rPr>
                <w:webHidden/>
              </w:rPr>
              <w:tab/>
            </w:r>
            <w:r w:rsidR="00BE1CA1">
              <w:rPr>
                <w:webHidden/>
              </w:rPr>
              <w:fldChar w:fldCharType="begin"/>
            </w:r>
            <w:r w:rsidR="00BE1CA1">
              <w:rPr>
                <w:webHidden/>
              </w:rPr>
              <w:instrText xml:space="preserve"> PAGEREF _Toc456971931 \h </w:instrText>
            </w:r>
            <w:r w:rsidR="00BE1CA1">
              <w:rPr>
                <w:webHidden/>
              </w:rPr>
            </w:r>
            <w:r w:rsidR="00BE1CA1">
              <w:rPr>
                <w:webHidden/>
              </w:rPr>
              <w:fldChar w:fldCharType="separate"/>
            </w:r>
            <w:r w:rsidR="00BE1CA1">
              <w:rPr>
                <w:webHidden/>
              </w:rPr>
              <w:t>43</w:t>
            </w:r>
            <w:r w:rsidR="00BE1CA1">
              <w:rPr>
                <w:webHidden/>
              </w:rPr>
              <w:fldChar w:fldCharType="end"/>
            </w:r>
          </w:hyperlink>
        </w:p>
        <w:p w:rsidR="00BE1CA1" w:rsidRDefault="00690FD1">
          <w:pPr>
            <w:pStyle w:val="TM3"/>
            <w:rPr>
              <w:rFonts w:eastAsiaTheme="minorEastAsia"/>
              <w:noProof/>
              <w:lang w:eastAsia="fr-FR"/>
            </w:rPr>
          </w:pPr>
          <w:hyperlink w:anchor="_Toc456971932" w:history="1">
            <w:r w:rsidR="00BE1CA1" w:rsidRPr="00C74F5C">
              <w:rPr>
                <w:rStyle w:val="Lienhypertexte"/>
              </w:rPr>
              <w:t>a)</w:t>
            </w:r>
            <w:r w:rsidR="00BE1CA1">
              <w:rPr>
                <w:rFonts w:eastAsiaTheme="minorEastAsia"/>
                <w:noProof/>
                <w:lang w:eastAsia="fr-FR"/>
              </w:rPr>
              <w:tab/>
            </w:r>
            <w:r w:rsidR="00BE1CA1" w:rsidRPr="00C74F5C">
              <w:rPr>
                <w:rStyle w:val="Lienhypertexte"/>
              </w:rPr>
              <w:t>Organisation des stocks et inventaire</w:t>
            </w:r>
            <w:r w:rsidR="00BE1CA1">
              <w:rPr>
                <w:noProof/>
                <w:webHidden/>
              </w:rPr>
              <w:tab/>
            </w:r>
            <w:r w:rsidR="00BE1CA1">
              <w:rPr>
                <w:noProof/>
                <w:webHidden/>
              </w:rPr>
              <w:fldChar w:fldCharType="begin"/>
            </w:r>
            <w:r w:rsidR="00BE1CA1">
              <w:rPr>
                <w:noProof/>
                <w:webHidden/>
              </w:rPr>
              <w:instrText xml:space="preserve"> PAGEREF _Toc456971932 \h </w:instrText>
            </w:r>
            <w:r w:rsidR="00BE1CA1">
              <w:rPr>
                <w:noProof/>
                <w:webHidden/>
              </w:rPr>
            </w:r>
            <w:r w:rsidR="00BE1CA1">
              <w:rPr>
                <w:noProof/>
                <w:webHidden/>
              </w:rPr>
              <w:fldChar w:fldCharType="separate"/>
            </w:r>
            <w:r w:rsidR="00BE1CA1">
              <w:rPr>
                <w:noProof/>
                <w:webHidden/>
              </w:rPr>
              <w:t>43</w:t>
            </w:r>
            <w:r w:rsidR="00BE1CA1">
              <w:rPr>
                <w:noProof/>
                <w:webHidden/>
              </w:rPr>
              <w:fldChar w:fldCharType="end"/>
            </w:r>
          </w:hyperlink>
        </w:p>
        <w:p w:rsidR="00BE1CA1" w:rsidRDefault="00690FD1">
          <w:pPr>
            <w:pStyle w:val="TM3"/>
            <w:rPr>
              <w:rFonts w:eastAsiaTheme="minorEastAsia"/>
              <w:noProof/>
              <w:lang w:eastAsia="fr-FR"/>
            </w:rPr>
          </w:pPr>
          <w:hyperlink w:anchor="_Toc456971933" w:history="1">
            <w:r w:rsidR="00BE1CA1" w:rsidRPr="00C74F5C">
              <w:rPr>
                <w:rStyle w:val="Lienhypertexte"/>
              </w:rPr>
              <w:t>b)</w:t>
            </w:r>
            <w:r w:rsidR="00BE1CA1">
              <w:rPr>
                <w:rFonts w:eastAsiaTheme="minorEastAsia"/>
                <w:noProof/>
                <w:lang w:eastAsia="fr-FR"/>
              </w:rPr>
              <w:tab/>
            </w:r>
            <w:r w:rsidR="00BE1CA1" w:rsidRPr="00C74F5C">
              <w:rPr>
                <w:rStyle w:val="Lienhypertexte"/>
              </w:rPr>
              <w:t>Politique de stock : quand commander ?</w:t>
            </w:r>
            <w:r w:rsidR="00BE1CA1">
              <w:rPr>
                <w:noProof/>
                <w:webHidden/>
              </w:rPr>
              <w:tab/>
            </w:r>
            <w:r w:rsidR="00BE1CA1">
              <w:rPr>
                <w:noProof/>
                <w:webHidden/>
              </w:rPr>
              <w:fldChar w:fldCharType="begin"/>
            </w:r>
            <w:r w:rsidR="00BE1CA1">
              <w:rPr>
                <w:noProof/>
                <w:webHidden/>
              </w:rPr>
              <w:instrText xml:space="preserve"> PAGEREF _Toc456971933 \h </w:instrText>
            </w:r>
            <w:r w:rsidR="00BE1CA1">
              <w:rPr>
                <w:noProof/>
                <w:webHidden/>
              </w:rPr>
            </w:r>
            <w:r w:rsidR="00BE1CA1">
              <w:rPr>
                <w:noProof/>
                <w:webHidden/>
              </w:rPr>
              <w:fldChar w:fldCharType="separate"/>
            </w:r>
            <w:r w:rsidR="00BE1CA1">
              <w:rPr>
                <w:noProof/>
                <w:webHidden/>
              </w:rPr>
              <w:t>43</w:t>
            </w:r>
            <w:r w:rsidR="00BE1CA1">
              <w:rPr>
                <w:noProof/>
                <w:webHidden/>
              </w:rPr>
              <w:fldChar w:fldCharType="end"/>
            </w:r>
          </w:hyperlink>
        </w:p>
        <w:p w:rsidR="00BE1CA1" w:rsidRDefault="00690FD1">
          <w:pPr>
            <w:pStyle w:val="TM3"/>
            <w:rPr>
              <w:rFonts w:eastAsiaTheme="minorEastAsia"/>
              <w:noProof/>
              <w:lang w:eastAsia="fr-FR"/>
            </w:rPr>
          </w:pPr>
          <w:hyperlink w:anchor="_Toc456971934" w:history="1">
            <w:r w:rsidR="00BE1CA1" w:rsidRPr="00C74F5C">
              <w:rPr>
                <w:rStyle w:val="Lienhypertexte"/>
              </w:rPr>
              <w:t>c)</w:t>
            </w:r>
            <w:r w:rsidR="00BE1CA1">
              <w:rPr>
                <w:rFonts w:eastAsiaTheme="minorEastAsia"/>
                <w:noProof/>
                <w:lang w:eastAsia="fr-FR"/>
              </w:rPr>
              <w:tab/>
            </w:r>
            <w:r w:rsidR="00BE1CA1" w:rsidRPr="00C74F5C">
              <w:rPr>
                <w:rStyle w:val="Lienhypertexte"/>
              </w:rPr>
              <w:t>Gestion des sorties</w:t>
            </w:r>
            <w:r w:rsidR="00BE1CA1">
              <w:rPr>
                <w:noProof/>
                <w:webHidden/>
              </w:rPr>
              <w:tab/>
            </w:r>
            <w:r w:rsidR="00BE1CA1">
              <w:rPr>
                <w:noProof/>
                <w:webHidden/>
              </w:rPr>
              <w:fldChar w:fldCharType="begin"/>
            </w:r>
            <w:r w:rsidR="00BE1CA1">
              <w:rPr>
                <w:noProof/>
                <w:webHidden/>
              </w:rPr>
              <w:instrText xml:space="preserve"> PAGEREF _Toc456971934 \h </w:instrText>
            </w:r>
            <w:r w:rsidR="00BE1CA1">
              <w:rPr>
                <w:noProof/>
                <w:webHidden/>
              </w:rPr>
            </w:r>
            <w:r w:rsidR="00BE1CA1">
              <w:rPr>
                <w:noProof/>
                <w:webHidden/>
              </w:rPr>
              <w:fldChar w:fldCharType="separate"/>
            </w:r>
            <w:r w:rsidR="00BE1CA1">
              <w:rPr>
                <w:noProof/>
                <w:webHidden/>
              </w:rPr>
              <w:t>44</w:t>
            </w:r>
            <w:r w:rsidR="00BE1CA1">
              <w:rPr>
                <w:noProof/>
                <w:webHidden/>
              </w:rPr>
              <w:fldChar w:fldCharType="end"/>
            </w:r>
          </w:hyperlink>
        </w:p>
        <w:p w:rsidR="00BE1CA1" w:rsidRDefault="00690FD1">
          <w:pPr>
            <w:pStyle w:val="TM3"/>
            <w:rPr>
              <w:rFonts w:eastAsiaTheme="minorEastAsia"/>
              <w:noProof/>
              <w:lang w:eastAsia="fr-FR"/>
            </w:rPr>
          </w:pPr>
          <w:hyperlink w:anchor="_Toc456971935" w:history="1">
            <w:r w:rsidR="00BE1CA1" w:rsidRPr="00C74F5C">
              <w:rPr>
                <w:rStyle w:val="Lienhypertexte"/>
              </w:rPr>
              <w:t>d)</w:t>
            </w:r>
            <w:r w:rsidR="00BE1CA1">
              <w:rPr>
                <w:rFonts w:eastAsiaTheme="minorEastAsia"/>
                <w:noProof/>
                <w:lang w:eastAsia="fr-FR"/>
              </w:rPr>
              <w:tab/>
            </w:r>
            <w:r w:rsidR="00BE1CA1" w:rsidRPr="00C74F5C">
              <w:rPr>
                <w:rStyle w:val="Lienhypertexte"/>
              </w:rPr>
              <w:t>Gestion des entrées</w:t>
            </w:r>
            <w:r w:rsidR="00BE1CA1">
              <w:rPr>
                <w:noProof/>
                <w:webHidden/>
              </w:rPr>
              <w:tab/>
            </w:r>
            <w:r w:rsidR="00BE1CA1">
              <w:rPr>
                <w:noProof/>
                <w:webHidden/>
              </w:rPr>
              <w:fldChar w:fldCharType="begin"/>
            </w:r>
            <w:r w:rsidR="00BE1CA1">
              <w:rPr>
                <w:noProof/>
                <w:webHidden/>
              </w:rPr>
              <w:instrText xml:space="preserve"> PAGEREF _Toc456971935 \h </w:instrText>
            </w:r>
            <w:r w:rsidR="00BE1CA1">
              <w:rPr>
                <w:noProof/>
                <w:webHidden/>
              </w:rPr>
            </w:r>
            <w:r w:rsidR="00BE1CA1">
              <w:rPr>
                <w:noProof/>
                <w:webHidden/>
              </w:rPr>
              <w:fldChar w:fldCharType="separate"/>
            </w:r>
            <w:r w:rsidR="00BE1CA1">
              <w:rPr>
                <w:noProof/>
                <w:webHidden/>
              </w:rPr>
              <w:t>45</w:t>
            </w:r>
            <w:r w:rsidR="00BE1CA1">
              <w:rPr>
                <w:noProof/>
                <w:webHidden/>
              </w:rPr>
              <w:fldChar w:fldCharType="end"/>
            </w:r>
          </w:hyperlink>
        </w:p>
        <w:p w:rsidR="00BE1CA1" w:rsidRDefault="00690FD1">
          <w:pPr>
            <w:pStyle w:val="TM3"/>
            <w:rPr>
              <w:rFonts w:eastAsiaTheme="minorEastAsia"/>
              <w:noProof/>
              <w:lang w:eastAsia="fr-FR"/>
            </w:rPr>
          </w:pPr>
          <w:hyperlink w:anchor="_Toc456971936" w:history="1">
            <w:r w:rsidR="00BE1CA1" w:rsidRPr="00C74F5C">
              <w:rPr>
                <w:rStyle w:val="Lienhypertexte"/>
              </w:rPr>
              <w:t>e)</w:t>
            </w:r>
            <w:r w:rsidR="00BE1CA1">
              <w:rPr>
                <w:rFonts w:eastAsiaTheme="minorEastAsia"/>
                <w:noProof/>
                <w:lang w:eastAsia="fr-FR"/>
              </w:rPr>
              <w:tab/>
            </w:r>
            <w:r w:rsidR="00BE1CA1" w:rsidRPr="00C74F5C">
              <w:rPr>
                <w:rStyle w:val="Lienhypertexte"/>
              </w:rPr>
              <w:t>Gestion des stocks par code barres</w:t>
            </w:r>
            <w:r w:rsidR="00BE1CA1">
              <w:rPr>
                <w:noProof/>
                <w:webHidden/>
              </w:rPr>
              <w:tab/>
            </w:r>
            <w:r w:rsidR="00BE1CA1">
              <w:rPr>
                <w:noProof/>
                <w:webHidden/>
              </w:rPr>
              <w:fldChar w:fldCharType="begin"/>
            </w:r>
            <w:r w:rsidR="00BE1CA1">
              <w:rPr>
                <w:noProof/>
                <w:webHidden/>
              </w:rPr>
              <w:instrText xml:space="preserve"> PAGEREF _Toc456971936 \h </w:instrText>
            </w:r>
            <w:r w:rsidR="00BE1CA1">
              <w:rPr>
                <w:noProof/>
                <w:webHidden/>
              </w:rPr>
            </w:r>
            <w:r w:rsidR="00BE1CA1">
              <w:rPr>
                <w:noProof/>
                <w:webHidden/>
              </w:rPr>
              <w:fldChar w:fldCharType="separate"/>
            </w:r>
            <w:r w:rsidR="00BE1CA1">
              <w:rPr>
                <w:noProof/>
                <w:webHidden/>
              </w:rPr>
              <w:t>46</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37" w:history="1">
            <w:r w:rsidR="00BE1CA1" w:rsidRPr="00C74F5C">
              <w:rPr>
                <w:rStyle w:val="Lienhypertexte"/>
              </w:rPr>
              <w:t>1.7</w:t>
            </w:r>
            <w:r w:rsidR="00BE1CA1">
              <w:rPr>
                <w:rFonts w:eastAsiaTheme="minorEastAsia"/>
                <w:sz w:val="22"/>
                <w:szCs w:val="22"/>
                <w:lang w:eastAsia="fr-FR"/>
              </w:rPr>
              <w:tab/>
            </w:r>
            <w:r w:rsidR="00BE1CA1" w:rsidRPr="00C74F5C">
              <w:rPr>
                <w:rStyle w:val="Lienhypertexte"/>
              </w:rPr>
              <w:t>Achats et approvisionnement</w:t>
            </w:r>
            <w:r w:rsidR="00BE1CA1">
              <w:rPr>
                <w:webHidden/>
              </w:rPr>
              <w:tab/>
            </w:r>
            <w:r w:rsidR="00BE1CA1">
              <w:rPr>
                <w:webHidden/>
              </w:rPr>
              <w:fldChar w:fldCharType="begin"/>
            </w:r>
            <w:r w:rsidR="00BE1CA1">
              <w:rPr>
                <w:webHidden/>
              </w:rPr>
              <w:instrText xml:space="preserve"> PAGEREF _Toc456971937 \h </w:instrText>
            </w:r>
            <w:r w:rsidR="00BE1CA1">
              <w:rPr>
                <w:webHidden/>
              </w:rPr>
            </w:r>
            <w:r w:rsidR="00BE1CA1">
              <w:rPr>
                <w:webHidden/>
              </w:rPr>
              <w:fldChar w:fldCharType="separate"/>
            </w:r>
            <w:r w:rsidR="00BE1CA1">
              <w:rPr>
                <w:webHidden/>
              </w:rPr>
              <w:t>46</w:t>
            </w:r>
            <w:r w:rsidR="00BE1CA1">
              <w:rPr>
                <w:webHidden/>
              </w:rPr>
              <w:fldChar w:fldCharType="end"/>
            </w:r>
          </w:hyperlink>
        </w:p>
        <w:p w:rsidR="00BE1CA1" w:rsidRDefault="00690FD1">
          <w:pPr>
            <w:pStyle w:val="TM2"/>
            <w:rPr>
              <w:rFonts w:eastAsiaTheme="minorEastAsia"/>
              <w:sz w:val="22"/>
              <w:szCs w:val="22"/>
              <w:lang w:eastAsia="fr-FR"/>
            </w:rPr>
          </w:pPr>
          <w:hyperlink w:anchor="_Toc456971938" w:history="1">
            <w:r w:rsidR="00BE1CA1" w:rsidRPr="00C74F5C">
              <w:rPr>
                <w:rStyle w:val="Lienhypertexte"/>
              </w:rPr>
              <w:t>1.8</w:t>
            </w:r>
            <w:r w:rsidR="00BE1CA1">
              <w:rPr>
                <w:rFonts w:eastAsiaTheme="minorEastAsia"/>
                <w:sz w:val="22"/>
                <w:szCs w:val="22"/>
                <w:lang w:eastAsia="fr-FR"/>
              </w:rPr>
              <w:tab/>
            </w:r>
            <w:r w:rsidR="00BE1CA1" w:rsidRPr="00C74F5C">
              <w:rPr>
                <w:rStyle w:val="Lienhypertexte"/>
              </w:rPr>
              <w:t>Gestion documentaire</w:t>
            </w:r>
            <w:r w:rsidR="00BE1CA1">
              <w:rPr>
                <w:webHidden/>
              </w:rPr>
              <w:tab/>
            </w:r>
            <w:r w:rsidR="00BE1CA1">
              <w:rPr>
                <w:webHidden/>
              </w:rPr>
              <w:fldChar w:fldCharType="begin"/>
            </w:r>
            <w:r w:rsidR="00BE1CA1">
              <w:rPr>
                <w:webHidden/>
              </w:rPr>
              <w:instrText xml:space="preserve"> PAGEREF _Toc456971938 \h </w:instrText>
            </w:r>
            <w:r w:rsidR="00BE1CA1">
              <w:rPr>
                <w:webHidden/>
              </w:rPr>
            </w:r>
            <w:r w:rsidR="00BE1CA1">
              <w:rPr>
                <w:webHidden/>
              </w:rPr>
              <w:fldChar w:fldCharType="separate"/>
            </w:r>
            <w:r w:rsidR="00BE1CA1">
              <w:rPr>
                <w:webHidden/>
              </w:rPr>
              <w:t>47</w:t>
            </w:r>
            <w:r w:rsidR="00BE1CA1">
              <w:rPr>
                <w:webHidden/>
              </w:rPr>
              <w:fldChar w:fldCharType="end"/>
            </w:r>
          </w:hyperlink>
        </w:p>
        <w:p w:rsidR="00BE1CA1" w:rsidRDefault="00690FD1">
          <w:pPr>
            <w:pStyle w:val="TM3"/>
            <w:rPr>
              <w:rFonts w:eastAsiaTheme="minorEastAsia"/>
              <w:noProof/>
              <w:lang w:eastAsia="fr-FR"/>
            </w:rPr>
          </w:pPr>
          <w:hyperlink w:anchor="_Toc456971939" w:history="1">
            <w:r w:rsidR="00BE1CA1" w:rsidRPr="00C74F5C">
              <w:rPr>
                <w:rStyle w:val="Lienhypertexte"/>
              </w:rPr>
              <w:t>f)</w:t>
            </w:r>
            <w:r w:rsidR="00BE1CA1">
              <w:rPr>
                <w:rFonts w:eastAsiaTheme="minorEastAsia"/>
                <w:noProof/>
                <w:lang w:eastAsia="fr-FR"/>
              </w:rPr>
              <w:tab/>
            </w:r>
            <w:r w:rsidR="00BE1CA1" w:rsidRPr="00C74F5C">
              <w:rPr>
                <w:rStyle w:val="Lienhypertexte"/>
              </w:rPr>
              <w:t>Gestion de la documentation fournie par le CLIENT</w:t>
            </w:r>
            <w:r w:rsidR="00BE1CA1">
              <w:rPr>
                <w:noProof/>
                <w:webHidden/>
              </w:rPr>
              <w:tab/>
            </w:r>
            <w:r w:rsidR="00BE1CA1">
              <w:rPr>
                <w:noProof/>
                <w:webHidden/>
              </w:rPr>
              <w:fldChar w:fldCharType="begin"/>
            </w:r>
            <w:r w:rsidR="00BE1CA1">
              <w:rPr>
                <w:noProof/>
                <w:webHidden/>
              </w:rPr>
              <w:instrText xml:space="preserve"> PAGEREF _Toc456971939 \h </w:instrText>
            </w:r>
            <w:r w:rsidR="00BE1CA1">
              <w:rPr>
                <w:noProof/>
                <w:webHidden/>
              </w:rPr>
            </w:r>
            <w:r w:rsidR="00BE1CA1">
              <w:rPr>
                <w:noProof/>
                <w:webHidden/>
              </w:rPr>
              <w:fldChar w:fldCharType="separate"/>
            </w:r>
            <w:r w:rsidR="00BE1CA1">
              <w:rPr>
                <w:noProof/>
                <w:webHidden/>
              </w:rPr>
              <w:t>47</w:t>
            </w:r>
            <w:r w:rsidR="00BE1CA1">
              <w:rPr>
                <w:noProof/>
                <w:webHidden/>
              </w:rPr>
              <w:fldChar w:fldCharType="end"/>
            </w:r>
          </w:hyperlink>
        </w:p>
        <w:p w:rsidR="00BE1CA1" w:rsidRDefault="00690FD1">
          <w:pPr>
            <w:pStyle w:val="TM3"/>
            <w:rPr>
              <w:rFonts w:eastAsiaTheme="minorEastAsia"/>
              <w:noProof/>
              <w:lang w:eastAsia="fr-FR"/>
            </w:rPr>
          </w:pPr>
          <w:hyperlink w:anchor="_Toc456971940" w:history="1">
            <w:r w:rsidR="00BE1CA1" w:rsidRPr="00C74F5C">
              <w:rPr>
                <w:rStyle w:val="Lienhypertexte"/>
              </w:rPr>
              <w:t>g)</w:t>
            </w:r>
            <w:r w:rsidR="00BE1CA1">
              <w:rPr>
                <w:rFonts w:eastAsiaTheme="minorEastAsia"/>
                <w:noProof/>
                <w:lang w:eastAsia="fr-FR"/>
              </w:rPr>
              <w:tab/>
            </w:r>
            <w:r w:rsidR="00BE1CA1" w:rsidRPr="00C74F5C">
              <w:rPr>
                <w:rStyle w:val="Lienhypertexte"/>
              </w:rPr>
              <w:t>Gestion des gammes préventives et correctives</w:t>
            </w:r>
            <w:r w:rsidR="00BE1CA1">
              <w:rPr>
                <w:noProof/>
                <w:webHidden/>
              </w:rPr>
              <w:tab/>
            </w:r>
            <w:r w:rsidR="00BE1CA1">
              <w:rPr>
                <w:noProof/>
                <w:webHidden/>
              </w:rPr>
              <w:fldChar w:fldCharType="begin"/>
            </w:r>
            <w:r w:rsidR="00BE1CA1">
              <w:rPr>
                <w:noProof/>
                <w:webHidden/>
              </w:rPr>
              <w:instrText xml:space="preserve"> PAGEREF _Toc456971940 \h </w:instrText>
            </w:r>
            <w:r w:rsidR="00BE1CA1">
              <w:rPr>
                <w:noProof/>
                <w:webHidden/>
              </w:rPr>
            </w:r>
            <w:r w:rsidR="00BE1CA1">
              <w:rPr>
                <w:noProof/>
                <w:webHidden/>
              </w:rPr>
              <w:fldChar w:fldCharType="separate"/>
            </w:r>
            <w:r w:rsidR="00BE1CA1">
              <w:rPr>
                <w:noProof/>
                <w:webHidden/>
              </w:rPr>
              <w:t>47</w:t>
            </w:r>
            <w:r w:rsidR="00BE1CA1">
              <w:rPr>
                <w:noProof/>
                <w:webHidden/>
              </w:rPr>
              <w:fldChar w:fldCharType="end"/>
            </w:r>
          </w:hyperlink>
        </w:p>
        <w:p w:rsidR="00BE1CA1" w:rsidRDefault="00690FD1">
          <w:pPr>
            <w:pStyle w:val="TM3"/>
            <w:rPr>
              <w:rFonts w:eastAsiaTheme="minorEastAsia"/>
              <w:noProof/>
              <w:lang w:eastAsia="fr-FR"/>
            </w:rPr>
          </w:pPr>
          <w:hyperlink w:anchor="_Toc456971941" w:history="1">
            <w:r w:rsidR="00BE1CA1" w:rsidRPr="00C74F5C">
              <w:rPr>
                <w:rStyle w:val="Lienhypertexte"/>
              </w:rPr>
              <w:t>h)</w:t>
            </w:r>
            <w:r w:rsidR="00BE1CA1">
              <w:rPr>
                <w:rFonts w:eastAsiaTheme="minorEastAsia"/>
                <w:noProof/>
                <w:lang w:eastAsia="fr-FR"/>
              </w:rPr>
              <w:tab/>
            </w:r>
            <w:r w:rsidR="00BE1CA1" w:rsidRPr="00C74F5C">
              <w:rPr>
                <w:rStyle w:val="Lienhypertexte"/>
              </w:rPr>
              <w:t>Mise à disposition de la documentation – solution nomade</w:t>
            </w:r>
            <w:r w:rsidR="00BE1CA1">
              <w:rPr>
                <w:noProof/>
                <w:webHidden/>
              </w:rPr>
              <w:tab/>
            </w:r>
            <w:r w:rsidR="00BE1CA1">
              <w:rPr>
                <w:noProof/>
                <w:webHidden/>
              </w:rPr>
              <w:fldChar w:fldCharType="begin"/>
            </w:r>
            <w:r w:rsidR="00BE1CA1">
              <w:rPr>
                <w:noProof/>
                <w:webHidden/>
              </w:rPr>
              <w:instrText xml:space="preserve"> PAGEREF _Toc456971941 \h </w:instrText>
            </w:r>
            <w:r w:rsidR="00BE1CA1">
              <w:rPr>
                <w:noProof/>
                <w:webHidden/>
              </w:rPr>
            </w:r>
            <w:r w:rsidR="00BE1CA1">
              <w:rPr>
                <w:noProof/>
                <w:webHidden/>
              </w:rPr>
              <w:fldChar w:fldCharType="separate"/>
            </w:r>
            <w:r w:rsidR="00BE1CA1">
              <w:rPr>
                <w:noProof/>
                <w:webHidden/>
              </w:rPr>
              <w:t>47</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42" w:history="1">
            <w:r w:rsidR="00BE1CA1" w:rsidRPr="00C74F5C">
              <w:rPr>
                <w:rStyle w:val="Lienhypertexte"/>
              </w:rPr>
              <w:t>1.9</w:t>
            </w:r>
            <w:r w:rsidR="00BE1CA1">
              <w:rPr>
                <w:rFonts w:eastAsiaTheme="minorEastAsia"/>
                <w:sz w:val="22"/>
                <w:szCs w:val="22"/>
                <w:lang w:eastAsia="fr-FR"/>
              </w:rPr>
              <w:tab/>
            </w:r>
            <w:r w:rsidR="00BE1CA1" w:rsidRPr="00C74F5C">
              <w:rPr>
                <w:rStyle w:val="Lienhypertexte"/>
              </w:rPr>
              <w:t>Devoir de conseil</w:t>
            </w:r>
            <w:r w:rsidR="00BE1CA1">
              <w:rPr>
                <w:webHidden/>
              </w:rPr>
              <w:tab/>
            </w:r>
            <w:r w:rsidR="00BE1CA1">
              <w:rPr>
                <w:webHidden/>
              </w:rPr>
              <w:fldChar w:fldCharType="begin"/>
            </w:r>
            <w:r w:rsidR="00BE1CA1">
              <w:rPr>
                <w:webHidden/>
              </w:rPr>
              <w:instrText xml:space="preserve"> PAGEREF _Toc456971942 \h </w:instrText>
            </w:r>
            <w:r w:rsidR="00BE1CA1">
              <w:rPr>
                <w:webHidden/>
              </w:rPr>
            </w:r>
            <w:r w:rsidR="00BE1CA1">
              <w:rPr>
                <w:webHidden/>
              </w:rPr>
              <w:fldChar w:fldCharType="separate"/>
            </w:r>
            <w:r w:rsidR="00BE1CA1">
              <w:rPr>
                <w:webHidden/>
              </w:rPr>
              <w:t>47</w:t>
            </w:r>
            <w:r w:rsidR="00BE1CA1">
              <w:rPr>
                <w:webHidden/>
              </w:rPr>
              <w:fldChar w:fldCharType="end"/>
            </w:r>
          </w:hyperlink>
        </w:p>
        <w:p w:rsidR="00BE1CA1" w:rsidRDefault="00690FD1">
          <w:pPr>
            <w:pStyle w:val="TM2"/>
            <w:rPr>
              <w:rFonts w:eastAsiaTheme="minorEastAsia"/>
              <w:sz w:val="22"/>
              <w:szCs w:val="22"/>
              <w:lang w:eastAsia="fr-FR"/>
            </w:rPr>
          </w:pPr>
          <w:hyperlink w:anchor="_Toc456971943" w:history="1">
            <w:r w:rsidR="00BE1CA1" w:rsidRPr="00C74F5C">
              <w:rPr>
                <w:rStyle w:val="Lienhypertexte"/>
              </w:rPr>
              <w:t>1.10</w:t>
            </w:r>
            <w:r w:rsidR="00BE1CA1">
              <w:rPr>
                <w:rFonts w:eastAsiaTheme="minorEastAsia"/>
                <w:sz w:val="22"/>
                <w:szCs w:val="22"/>
                <w:lang w:eastAsia="fr-FR"/>
              </w:rPr>
              <w:tab/>
            </w:r>
            <w:r w:rsidR="00BE1CA1" w:rsidRPr="00C74F5C">
              <w:rPr>
                <w:rStyle w:val="Lienhypertexte"/>
              </w:rPr>
              <w:t>Gestion des demandes et des devis</w:t>
            </w:r>
            <w:r w:rsidR="00BE1CA1">
              <w:rPr>
                <w:webHidden/>
              </w:rPr>
              <w:tab/>
            </w:r>
            <w:r w:rsidR="00BE1CA1">
              <w:rPr>
                <w:webHidden/>
              </w:rPr>
              <w:fldChar w:fldCharType="begin"/>
            </w:r>
            <w:r w:rsidR="00BE1CA1">
              <w:rPr>
                <w:webHidden/>
              </w:rPr>
              <w:instrText xml:space="preserve"> PAGEREF _Toc456971943 \h </w:instrText>
            </w:r>
            <w:r w:rsidR="00BE1CA1">
              <w:rPr>
                <w:webHidden/>
              </w:rPr>
            </w:r>
            <w:r w:rsidR="00BE1CA1">
              <w:rPr>
                <w:webHidden/>
              </w:rPr>
              <w:fldChar w:fldCharType="separate"/>
            </w:r>
            <w:r w:rsidR="00BE1CA1">
              <w:rPr>
                <w:webHidden/>
              </w:rPr>
              <w:t>48</w:t>
            </w:r>
            <w:r w:rsidR="00BE1CA1">
              <w:rPr>
                <w:webHidden/>
              </w:rPr>
              <w:fldChar w:fldCharType="end"/>
            </w:r>
          </w:hyperlink>
        </w:p>
        <w:p w:rsidR="00BE1CA1" w:rsidRDefault="00690FD1">
          <w:pPr>
            <w:pStyle w:val="TM2"/>
            <w:rPr>
              <w:rFonts w:eastAsiaTheme="minorEastAsia"/>
              <w:sz w:val="22"/>
              <w:szCs w:val="22"/>
              <w:lang w:eastAsia="fr-FR"/>
            </w:rPr>
          </w:pPr>
          <w:hyperlink w:anchor="_Toc456971944" w:history="1">
            <w:r w:rsidR="00BE1CA1" w:rsidRPr="00C74F5C">
              <w:rPr>
                <w:rStyle w:val="Lienhypertexte"/>
              </w:rPr>
              <w:t>1.11</w:t>
            </w:r>
            <w:r w:rsidR="00BE1CA1">
              <w:rPr>
                <w:rFonts w:eastAsiaTheme="minorEastAsia"/>
                <w:sz w:val="22"/>
                <w:szCs w:val="22"/>
                <w:lang w:eastAsia="fr-FR"/>
              </w:rPr>
              <w:tab/>
            </w:r>
            <w:r w:rsidR="00BE1CA1" w:rsidRPr="00C74F5C">
              <w:rPr>
                <w:rStyle w:val="Lienhypertexte"/>
              </w:rPr>
              <w:t>Gestion de la garantie</w:t>
            </w:r>
            <w:r w:rsidR="00BE1CA1">
              <w:rPr>
                <w:webHidden/>
              </w:rPr>
              <w:tab/>
            </w:r>
            <w:r w:rsidR="00BE1CA1">
              <w:rPr>
                <w:webHidden/>
              </w:rPr>
              <w:fldChar w:fldCharType="begin"/>
            </w:r>
            <w:r w:rsidR="00BE1CA1">
              <w:rPr>
                <w:webHidden/>
              </w:rPr>
              <w:instrText xml:space="preserve"> PAGEREF _Toc456971944 \h </w:instrText>
            </w:r>
            <w:r w:rsidR="00BE1CA1">
              <w:rPr>
                <w:webHidden/>
              </w:rPr>
            </w:r>
            <w:r w:rsidR="00BE1CA1">
              <w:rPr>
                <w:webHidden/>
              </w:rPr>
              <w:fldChar w:fldCharType="separate"/>
            </w:r>
            <w:r w:rsidR="00BE1CA1">
              <w:rPr>
                <w:webHidden/>
              </w:rPr>
              <w:t>49</w:t>
            </w:r>
            <w:r w:rsidR="00BE1CA1">
              <w:rPr>
                <w:webHidden/>
              </w:rPr>
              <w:fldChar w:fldCharType="end"/>
            </w:r>
          </w:hyperlink>
        </w:p>
        <w:p w:rsidR="00BE1CA1" w:rsidRDefault="00690FD1">
          <w:pPr>
            <w:pStyle w:val="TM2"/>
            <w:rPr>
              <w:rFonts w:eastAsiaTheme="minorEastAsia"/>
              <w:sz w:val="22"/>
              <w:szCs w:val="22"/>
              <w:lang w:eastAsia="fr-FR"/>
            </w:rPr>
          </w:pPr>
          <w:hyperlink w:anchor="_Toc456971945" w:history="1">
            <w:r w:rsidR="00BE1CA1" w:rsidRPr="00C74F5C">
              <w:rPr>
                <w:rStyle w:val="Lienhypertexte"/>
              </w:rPr>
              <w:t>1.12</w:t>
            </w:r>
            <w:r w:rsidR="00BE1CA1">
              <w:rPr>
                <w:rFonts w:eastAsiaTheme="minorEastAsia"/>
                <w:sz w:val="22"/>
                <w:szCs w:val="22"/>
                <w:lang w:eastAsia="fr-FR"/>
              </w:rPr>
              <w:tab/>
            </w:r>
            <w:r w:rsidR="00BE1CA1" w:rsidRPr="00C74F5C">
              <w:rPr>
                <w:rStyle w:val="Lienhypertexte"/>
              </w:rPr>
              <w:t>Gestion de l'obsolescence</w:t>
            </w:r>
            <w:r w:rsidR="00BE1CA1">
              <w:rPr>
                <w:webHidden/>
              </w:rPr>
              <w:tab/>
            </w:r>
            <w:r w:rsidR="00BE1CA1">
              <w:rPr>
                <w:webHidden/>
              </w:rPr>
              <w:fldChar w:fldCharType="begin"/>
            </w:r>
            <w:r w:rsidR="00BE1CA1">
              <w:rPr>
                <w:webHidden/>
              </w:rPr>
              <w:instrText xml:space="preserve"> PAGEREF _Toc456971945 \h </w:instrText>
            </w:r>
            <w:r w:rsidR="00BE1CA1">
              <w:rPr>
                <w:webHidden/>
              </w:rPr>
            </w:r>
            <w:r w:rsidR="00BE1CA1">
              <w:rPr>
                <w:webHidden/>
              </w:rPr>
              <w:fldChar w:fldCharType="separate"/>
            </w:r>
            <w:r w:rsidR="00BE1CA1">
              <w:rPr>
                <w:webHidden/>
              </w:rPr>
              <w:t>50</w:t>
            </w:r>
            <w:r w:rsidR="00BE1CA1">
              <w:rPr>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1946" w:history="1">
            <w:r w:rsidR="00BE1CA1" w:rsidRPr="00C74F5C">
              <w:rPr>
                <w:rStyle w:val="Lienhypertexte"/>
              </w:rPr>
              <w:t>III.</w:t>
            </w:r>
            <w:r w:rsidR="00BE1CA1">
              <w:rPr>
                <w:rFonts w:asciiTheme="minorHAnsi" w:eastAsiaTheme="minorEastAsia" w:hAnsiTheme="minorHAnsi" w:cstheme="minorBidi"/>
                <w:b w:val="0"/>
                <w:lang w:eastAsia="fr-FR"/>
              </w:rPr>
              <w:tab/>
            </w:r>
            <w:r w:rsidR="00BE1CA1" w:rsidRPr="00C74F5C">
              <w:rPr>
                <w:rStyle w:val="Lienhypertexte"/>
              </w:rPr>
              <w:t>PRESENTATION DES GAMMES ET DES RAPPORTS</w:t>
            </w:r>
            <w:r w:rsidR="00BE1CA1">
              <w:rPr>
                <w:webHidden/>
              </w:rPr>
              <w:tab/>
            </w:r>
            <w:r w:rsidR="00BE1CA1">
              <w:rPr>
                <w:webHidden/>
              </w:rPr>
              <w:fldChar w:fldCharType="begin"/>
            </w:r>
            <w:r w:rsidR="00BE1CA1">
              <w:rPr>
                <w:webHidden/>
              </w:rPr>
              <w:instrText xml:space="preserve"> PAGEREF _Toc456971946 \h </w:instrText>
            </w:r>
            <w:r w:rsidR="00BE1CA1">
              <w:rPr>
                <w:webHidden/>
              </w:rPr>
            </w:r>
            <w:r w:rsidR="00BE1CA1">
              <w:rPr>
                <w:webHidden/>
              </w:rPr>
              <w:fldChar w:fldCharType="separate"/>
            </w:r>
            <w:r w:rsidR="00BE1CA1">
              <w:rPr>
                <w:webHidden/>
              </w:rPr>
              <w:t>52</w:t>
            </w:r>
            <w:r w:rsidR="00BE1CA1">
              <w:rPr>
                <w:webHidden/>
              </w:rPr>
              <w:fldChar w:fldCharType="end"/>
            </w:r>
          </w:hyperlink>
        </w:p>
        <w:p w:rsidR="00BE1CA1" w:rsidRDefault="00690FD1">
          <w:pPr>
            <w:pStyle w:val="TM2"/>
            <w:rPr>
              <w:rFonts w:eastAsiaTheme="minorEastAsia"/>
              <w:sz w:val="22"/>
              <w:szCs w:val="22"/>
              <w:lang w:eastAsia="fr-FR"/>
            </w:rPr>
          </w:pPr>
          <w:hyperlink w:anchor="_Toc456971947" w:history="1">
            <w:r w:rsidR="00BE1CA1" w:rsidRPr="00C74F5C">
              <w:rPr>
                <w:rStyle w:val="Lienhypertexte"/>
              </w:rPr>
              <w:t>1.1</w:t>
            </w:r>
            <w:r w:rsidR="00BE1CA1">
              <w:rPr>
                <w:rFonts w:eastAsiaTheme="minorEastAsia"/>
                <w:sz w:val="22"/>
                <w:szCs w:val="22"/>
                <w:lang w:eastAsia="fr-FR"/>
              </w:rPr>
              <w:tab/>
            </w:r>
            <w:r w:rsidR="00BE1CA1" w:rsidRPr="00C74F5C">
              <w:rPr>
                <w:rStyle w:val="Lienhypertexte"/>
              </w:rPr>
              <w:t>La GMAO</w:t>
            </w:r>
            <w:r w:rsidR="00BE1CA1">
              <w:rPr>
                <w:webHidden/>
              </w:rPr>
              <w:tab/>
            </w:r>
            <w:r w:rsidR="00BE1CA1">
              <w:rPr>
                <w:webHidden/>
              </w:rPr>
              <w:fldChar w:fldCharType="begin"/>
            </w:r>
            <w:r w:rsidR="00BE1CA1">
              <w:rPr>
                <w:webHidden/>
              </w:rPr>
              <w:instrText xml:space="preserve"> PAGEREF _Toc456971947 \h </w:instrText>
            </w:r>
            <w:r w:rsidR="00BE1CA1">
              <w:rPr>
                <w:webHidden/>
              </w:rPr>
            </w:r>
            <w:r w:rsidR="00BE1CA1">
              <w:rPr>
                <w:webHidden/>
              </w:rPr>
              <w:fldChar w:fldCharType="separate"/>
            </w:r>
            <w:r w:rsidR="00BE1CA1">
              <w:rPr>
                <w:webHidden/>
              </w:rPr>
              <w:t>52</w:t>
            </w:r>
            <w:r w:rsidR="00BE1CA1">
              <w:rPr>
                <w:webHidden/>
              </w:rPr>
              <w:fldChar w:fldCharType="end"/>
            </w:r>
          </w:hyperlink>
        </w:p>
        <w:p w:rsidR="00BE1CA1" w:rsidRDefault="00690FD1">
          <w:pPr>
            <w:pStyle w:val="TM3"/>
            <w:rPr>
              <w:rFonts w:eastAsiaTheme="minorEastAsia"/>
              <w:noProof/>
              <w:lang w:eastAsia="fr-FR"/>
            </w:rPr>
          </w:pPr>
          <w:hyperlink w:anchor="_Toc456971948" w:history="1">
            <w:r w:rsidR="00BE1CA1" w:rsidRPr="00C74F5C">
              <w:rPr>
                <w:rStyle w:val="Lienhypertexte"/>
              </w:rPr>
              <w:t>a)</w:t>
            </w:r>
            <w:r w:rsidR="00BE1CA1">
              <w:rPr>
                <w:rFonts w:eastAsiaTheme="minorEastAsia"/>
                <w:noProof/>
                <w:lang w:eastAsia="fr-FR"/>
              </w:rPr>
              <w:tab/>
            </w:r>
            <w:r w:rsidR="00BE1CA1" w:rsidRPr="00C74F5C">
              <w:rPr>
                <w:rStyle w:val="Lienhypertexte"/>
              </w:rPr>
              <w:t>Généralités</w:t>
            </w:r>
            <w:r w:rsidR="00BE1CA1">
              <w:rPr>
                <w:noProof/>
                <w:webHidden/>
              </w:rPr>
              <w:tab/>
            </w:r>
            <w:r w:rsidR="00BE1CA1">
              <w:rPr>
                <w:noProof/>
                <w:webHidden/>
              </w:rPr>
              <w:fldChar w:fldCharType="begin"/>
            </w:r>
            <w:r w:rsidR="00BE1CA1">
              <w:rPr>
                <w:noProof/>
                <w:webHidden/>
              </w:rPr>
              <w:instrText xml:space="preserve"> PAGEREF _Toc456971948 \h </w:instrText>
            </w:r>
            <w:r w:rsidR="00BE1CA1">
              <w:rPr>
                <w:noProof/>
                <w:webHidden/>
              </w:rPr>
            </w:r>
            <w:r w:rsidR="00BE1CA1">
              <w:rPr>
                <w:noProof/>
                <w:webHidden/>
              </w:rPr>
              <w:fldChar w:fldCharType="separate"/>
            </w:r>
            <w:r w:rsidR="00BE1CA1">
              <w:rPr>
                <w:noProof/>
                <w:webHidden/>
              </w:rPr>
              <w:t>52</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49" w:history="1">
            <w:r w:rsidR="00BE1CA1" w:rsidRPr="00C74F5C">
              <w:rPr>
                <w:rStyle w:val="Lienhypertexte"/>
                <w:rFonts w:cs="Times New Roman"/>
              </w:rPr>
              <w:t>1.2</w:t>
            </w:r>
            <w:r w:rsidR="00BE1CA1">
              <w:rPr>
                <w:rFonts w:eastAsiaTheme="minorEastAsia"/>
                <w:sz w:val="22"/>
                <w:szCs w:val="22"/>
                <w:lang w:eastAsia="fr-FR"/>
              </w:rPr>
              <w:tab/>
            </w:r>
            <w:r w:rsidR="00BE1CA1" w:rsidRPr="00C74F5C">
              <w:rPr>
                <w:rStyle w:val="Lienhypertexte"/>
                <w:rFonts w:cs="Times New Roman"/>
              </w:rPr>
              <w:t>Reporting et plan de contournement</w:t>
            </w:r>
            <w:r w:rsidR="00BE1CA1">
              <w:rPr>
                <w:webHidden/>
              </w:rPr>
              <w:tab/>
            </w:r>
            <w:r w:rsidR="00BE1CA1">
              <w:rPr>
                <w:webHidden/>
              </w:rPr>
              <w:fldChar w:fldCharType="begin"/>
            </w:r>
            <w:r w:rsidR="00BE1CA1">
              <w:rPr>
                <w:webHidden/>
              </w:rPr>
              <w:instrText xml:space="preserve"> PAGEREF _Toc456971949 \h </w:instrText>
            </w:r>
            <w:r w:rsidR="00BE1CA1">
              <w:rPr>
                <w:webHidden/>
              </w:rPr>
            </w:r>
            <w:r w:rsidR="00BE1CA1">
              <w:rPr>
                <w:webHidden/>
              </w:rPr>
              <w:fldChar w:fldCharType="separate"/>
            </w:r>
            <w:r w:rsidR="00BE1CA1">
              <w:rPr>
                <w:webHidden/>
              </w:rPr>
              <w:t>53</w:t>
            </w:r>
            <w:r w:rsidR="00BE1CA1">
              <w:rPr>
                <w:webHidden/>
              </w:rPr>
              <w:fldChar w:fldCharType="end"/>
            </w:r>
          </w:hyperlink>
        </w:p>
        <w:p w:rsidR="00BE1CA1" w:rsidRDefault="00690FD1">
          <w:pPr>
            <w:pStyle w:val="TM3"/>
            <w:rPr>
              <w:rFonts w:eastAsiaTheme="minorEastAsia"/>
              <w:noProof/>
              <w:lang w:eastAsia="fr-FR"/>
            </w:rPr>
          </w:pPr>
          <w:hyperlink w:anchor="_Toc456971950" w:history="1">
            <w:r w:rsidR="00BE1CA1" w:rsidRPr="00C74F5C">
              <w:rPr>
                <w:rStyle w:val="Lienhypertexte"/>
              </w:rPr>
              <w:t>b)</w:t>
            </w:r>
            <w:r w:rsidR="00BE1CA1">
              <w:rPr>
                <w:rFonts w:eastAsiaTheme="minorEastAsia"/>
                <w:noProof/>
                <w:lang w:eastAsia="fr-FR"/>
              </w:rPr>
              <w:tab/>
            </w:r>
            <w:r w:rsidR="00BE1CA1" w:rsidRPr="00C74F5C">
              <w:rPr>
                <w:rStyle w:val="Lienhypertexte"/>
              </w:rPr>
              <w:t>Reporting : objectifs et contenu</w:t>
            </w:r>
            <w:r w:rsidR="00BE1CA1">
              <w:rPr>
                <w:noProof/>
                <w:webHidden/>
              </w:rPr>
              <w:tab/>
            </w:r>
            <w:r w:rsidR="00BE1CA1">
              <w:rPr>
                <w:noProof/>
                <w:webHidden/>
              </w:rPr>
              <w:fldChar w:fldCharType="begin"/>
            </w:r>
            <w:r w:rsidR="00BE1CA1">
              <w:rPr>
                <w:noProof/>
                <w:webHidden/>
              </w:rPr>
              <w:instrText xml:space="preserve"> PAGEREF _Toc456971950 \h </w:instrText>
            </w:r>
            <w:r w:rsidR="00BE1CA1">
              <w:rPr>
                <w:noProof/>
                <w:webHidden/>
              </w:rPr>
            </w:r>
            <w:r w:rsidR="00BE1CA1">
              <w:rPr>
                <w:noProof/>
                <w:webHidden/>
              </w:rPr>
              <w:fldChar w:fldCharType="separate"/>
            </w:r>
            <w:r w:rsidR="00BE1CA1">
              <w:rPr>
                <w:noProof/>
                <w:webHidden/>
              </w:rPr>
              <w:t>53</w:t>
            </w:r>
            <w:r w:rsidR="00BE1CA1">
              <w:rPr>
                <w:noProof/>
                <w:webHidden/>
              </w:rPr>
              <w:fldChar w:fldCharType="end"/>
            </w:r>
          </w:hyperlink>
        </w:p>
        <w:p w:rsidR="00BE1CA1" w:rsidRDefault="00690FD1">
          <w:pPr>
            <w:pStyle w:val="TM3"/>
            <w:rPr>
              <w:rFonts w:eastAsiaTheme="minorEastAsia"/>
              <w:noProof/>
              <w:lang w:eastAsia="fr-FR"/>
            </w:rPr>
          </w:pPr>
          <w:hyperlink w:anchor="_Toc456971951" w:history="1">
            <w:r w:rsidR="00BE1CA1" w:rsidRPr="00C74F5C">
              <w:rPr>
                <w:rStyle w:val="Lienhypertexte"/>
              </w:rPr>
              <w:t>c)</w:t>
            </w:r>
            <w:r w:rsidR="00BE1CA1">
              <w:rPr>
                <w:rFonts w:eastAsiaTheme="minorEastAsia"/>
                <w:noProof/>
                <w:lang w:eastAsia="fr-FR"/>
              </w:rPr>
              <w:tab/>
            </w:r>
            <w:r w:rsidR="00BE1CA1" w:rsidRPr="00C74F5C">
              <w:rPr>
                <w:rStyle w:val="Lienhypertexte"/>
              </w:rPr>
              <w:t>Exemple de Rapports d’Activités</w:t>
            </w:r>
            <w:r w:rsidR="00BE1CA1">
              <w:rPr>
                <w:noProof/>
                <w:webHidden/>
              </w:rPr>
              <w:tab/>
            </w:r>
            <w:r w:rsidR="00BE1CA1">
              <w:rPr>
                <w:noProof/>
                <w:webHidden/>
              </w:rPr>
              <w:fldChar w:fldCharType="begin"/>
            </w:r>
            <w:r w:rsidR="00BE1CA1">
              <w:rPr>
                <w:noProof/>
                <w:webHidden/>
              </w:rPr>
              <w:instrText xml:space="preserve"> PAGEREF _Toc456971951 \h </w:instrText>
            </w:r>
            <w:r w:rsidR="00BE1CA1">
              <w:rPr>
                <w:noProof/>
                <w:webHidden/>
              </w:rPr>
            </w:r>
            <w:r w:rsidR="00BE1CA1">
              <w:rPr>
                <w:noProof/>
                <w:webHidden/>
              </w:rPr>
              <w:fldChar w:fldCharType="separate"/>
            </w:r>
            <w:r w:rsidR="00BE1CA1">
              <w:rPr>
                <w:noProof/>
                <w:webHidden/>
              </w:rPr>
              <w:t>53</w:t>
            </w:r>
            <w:r w:rsidR="00BE1CA1">
              <w:rPr>
                <w:noProof/>
                <w:webHidden/>
              </w:rPr>
              <w:fldChar w:fldCharType="end"/>
            </w:r>
          </w:hyperlink>
        </w:p>
        <w:p w:rsidR="00BE1CA1" w:rsidRDefault="00690FD1">
          <w:pPr>
            <w:pStyle w:val="TM3"/>
            <w:rPr>
              <w:rFonts w:eastAsiaTheme="minorEastAsia"/>
              <w:noProof/>
              <w:lang w:eastAsia="fr-FR"/>
            </w:rPr>
          </w:pPr>
          <w:hyperlink w:anchor="_Toc456971952" w:history="1">
            <w:r w:rsidR="00BE1CA1" w:rsidRPr="00C74F5C">
              <w:rPr>
                <w:rStyle w:val="Lienhypertexte"/>
              </w:rPr>
              <w:t>d)</w:t>
            </w:r>
            <w:r w:rsidR="00BE1CA1">
              <w:rPr>
                <w:rFonts w:eastAsiaTheme="minorEastAsia"/>
                <w:noProof/>
                <w:lang w:eastAsia="fr-FR"/>
              </w:rPr>
              <w:tab/>
            </w:r>
            <w:r w:rsidR="00BE1CA1" w:rsidRPr="00C74F5C">
              <w:rPr>
                <w:rStyle w:val="Lienhypertexte"/>
              </w:rPr>
              <w:t>Proposition Indicateurs</w:t>
            </w:r>
            <w:r w:rsidR="00BE1CA1">
              <w:rPr>
                <w:noProof/>
                <w:webHidden/>
              </w:rPr>
              <w:tab/>
            </w:r>
            <w:r w:rsidR="00BE1CA1">
              <w:rPr>
                <w:noProof/>
                <w:webHidden/>
              </w:rPr>
              <w:fldChar w:fldCharType="begin"/>
            </w:r>
            <w:r w:rsidR="00BE1CA1">
              <w:rPr>
                <w:noProof/>
                <w:webHidden/>
              </w:rPr>
              <w:instrText xml:space="preserve"> PAGEREF _Toc456971952 \h </w:instrText>
            </w:r>
            <w:r w:rsidR="00BE1CA1">
              <w:rPr>
                <w:noProof/>
                <w:webHidden/>
              </w:rPr>
            </w:r>
            <w:r w:rsidR="00BE1CA1">
              <w:rPr>
                <w:noProof/>
                <w:webHidden/>
              </w:rPr>
              <w:fldChar w:fldCharType="separate"/>
            </w:r>
            <w:r w:rsidR="00BE1CA1">
              <w:rPr>
                <w:noProof/>
                <w:webHidden/>
              </w:rPr>
              <w:t>54</w:t>
            </w:r>
            <w:r w:rsidR="00BE1CA1">
              <w:rPr>
                <w:noProof/>
                <w:webHidden/>
              </w:rPr>
              <w:fldChar w:fldCharType="end"/>
            </w:r>
          </w:hyperlink>
        </w:p>
        <w:p w:rsidR="00BE1CA1" w:rsidRDefault="00690FD1">
          <w:pPr>
            <w:pStyle w:val="TM3"/>
            <w:rPr>
              <w:rFonts w:eastAsiaTheme="minorEastAsia"/>
              <w:noProof/>
              <w:lang w:eastAsia="fr-FR"/>
            </w:rPr>
          </w:pPr>
          <w:hyperlink w:anchor="_Toc456971953" w:history="1">
            <w:r w:rsidR="00BE1CA1" w:rsidRPr="00C74F5C">
              <w:rPr>
                <w:rStyle w:val="Lienhypertexte"/>
              </w:rPr>
              <w:t>e)</w:t>
            </w:r>
            <w:r w:rsidR="00BE1CA1">
              <w:rPr>
                <w:rFonts w:eastAsiaTheme="minorEastAsia"/>
                <w:noProof/>
                <w:lang w:eastAsia="fr-FR"/>
              </w:rPr>
              <w:tab/>
            </w:r>
            <w:r w:rsidR="00BE1CA1" w:rsidRPr="00C74F5C">
              <w:rPr>
                <w:rStyle w:val="Lienhypertexte"/>
              </w:rPr>
              <w:t>Taux de réalisation du Préventif : le TRP</w:t>
            </w:r>
            <w:r w:rsidR="00BE1CA1">
              <w:rPr>
                <w:noProof/>
                <w:webHidden/>
              </w:rPr>
              <w:tab/>
            </w:r>
            <w:r w:rsidR="00BE1CA1">
              <w:rPr>
                <w:noProof/>
                <w:webHidden/>
              </w:rPr>
              <w:fldChar w:fldCharType="begin"/>
            </w:r>
            <w:r w:rsidR="00BE1CA1">
              <w:rPr>
                <w:noProof/>
                <w:webHidden/>
              </w:rPr>
              <w:instrText xml:space="preserve"> PAGEREF _Toc456971953 \h </w:instrText>
            </w:r>
            <w:r w:rsidR="00BE1CA1">
              <w:rPr>
                <w:noProof/>
                <w:webHidden/>
              </w:rPr>
            </w:r>
            <w:r w:rsidR="00BE1CA1">
              <w:rPr>
                <w:noProof/>
                <w:webHidden/>
              </w:rPr>
              <w:fldChar w:fldCharType="separate"/>
            </w:r>
            <w:r w:rsidR="00BE1CA1">
              <w:rPr>
                <w:noProof/>
                <w:webHidden/>
              </w:rPr>
              <w:t>55</w:t>
            </w:r>
            <w:r w:rsidR="00BE1CA1">
              <w:rPr>
                <w:noProof/>
                <w:webHidden/>
              </w:rPr>
              <w:fldChar w:fldCharType="end"/>
            </w:r>
          </w:hyperlink>
        </w:p>
        <w:p w:rsidR="00BE1CA1" w:rsidRDefault="00690FD1">
          <w:pPr>
            <w:pStyle w:val="TM3"/>
            <w:rPr>
              <w:rFonts w:eastAsiaTheme="minorEastAsia"/>
              <w:noProof/>
              <w:lang w:eastAsia="fr-FR"/>
            </w:rPr>
          </w:pPr>
          <w:hyperlink w:anchor="_Toc456971955" w:history="1">
            <w:r w:rsidR="00BE1CA1" w:rsidRPr="00C74F5C">
              <w:rPr>
                <w:rStyle w:val="Lienhypertexte"/>
              </w:rPr>
              <w:t>f)</w:t>
            </w:r>
            <w:r w:rsidR="00BE1CA1">
              <w:rPr>
                <w:rFonts w:eastAsiaTheme="minorEastAsia"/>
                <w:noProof/>
                <w:lang w:eastAsia="fr-FR"/>
              </w:rPr>
              <w:tab/>
            </w:r>
            <w:r w:rsidR="00BE1CA1" w:rsidRPr="00C74F5C">
              <w:rPr>
                <w:rStyle w:val="Lienhypertexte"/>
              </w:rPr>
              <w:t>Taux de réalisation du correctif : le TRC</w:t>
            </w:r>
            <w:r w:rsidR="00BE1CA1">
              <w:rPr>
                <w:noProof/>
                <w:webHidden/>
              </w:rPr>
              <w:tab/>
            </w:r>
            <w:r w:rsidR="00BE1CA1">
              <w:rPr>
                <w:noProof/>
                <w:webHidden/>
              </w:rPr>
              <w:fldChar w:fldCharType="begin"/>
            </w:r>
            <w:r w:rsidR="00BE1CA1">
              <w:rPr>
                <w:noProof/>
                <w:webHidden/>
              </w:rPr>
              <w:instrText xml:space="preserve"> PAGEREF _Toc456971955 \h </w:instrText>
            </w:r>
            <w:r w:rsidR="00BE1CA1">
              <w:rPr>
                <w:noProof/>
                <w:webHidden/>
              </w:rPr>
            </w:r>
            <w:r w:rsidR="00BE1CA1">
              <w:rPr>
                <w:noProof/>
                <w:webHidden/>
              </w:rPr>
              <w:fldChar w:fldCharType="separate"/>
            </w:r>
            <w:r w:rsidR="00BE1CA1">
              <w:rPr>
                <w:noProof/>
                <w:webHidden/>
              </w:rPr>
              <w:t>55</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56" w:history="1">
            <w:r w:rsidR="00BE1CA1" w:rsidRPr="00C74F5C">
              <w:rPr>
                <w:rStyle w:val="Lienhypertexte"/>
                <w:rFonts w:cs="Times New Roman"/>
              </w:rPr>
              <w:t>1.3</w:t>
            </w:r>
            <w:r w:rsidR="00BE1CA1">
              <w:rPr>
                <w:rFonts w:eastAsiaTheme="minorEastAsia"/>
                <w:sz w:val="22"/>
                <w:szCs w:val="22"/>
                <w:lang w:eastAsia="fr-FR"/>
              </w:rPr>
              <w:tab/>
            </w:r>
            <w:r w:rsidR="00BE1CA1" w:rsidRPr="00C74F5C">
              <w:rPr>
                <w:rStyle w:val="Lienhypertexte"/>
                <w:rFonts w:cs="Times New Roman"/>
              </w:rPr>
              <w:t>Actions de maintenance</w:t>
            </w:r>
            <w:r w:rsidR="00BE1CA1">
              <w:rPr>
                <w:webHidden/>
              </w:rPr>
              <w:tab/>
            </w:r>
            <w:r w:rsidR="00BE1CA1">
              <w:rPr>
                <w:webHidden/>
              </w:rPr>
              <w:fldChar w:fldCharType="begin"/>
            </w:r>
            <w:r w:rsidR="00BE1CA1">
              <w:rPr>
                <w:webHidden/>
              </w:rPr>
              <w:instrText xml:space="preserve"> PAGEREF _Toc456971956 \h </w:instrText>
            </w:r>
            <w:r w:rsidR="00BE1CA1">
              <w:rPr>
                <w:webHidden/>
              </w:rPr>
            </w:r>
            <w:r w:rsidR="00BE1CA1">
              <w:rPr>
                <w:webHidden/>
              </w:rPr>
              <w:fldChar w:fldCharType="separate"/>
            </w:r>
            <w:r w:rsidR="00BE1CA1">
              <w:rPr>
                <w:webHidden/>
              </w:rPr>
              <w:t>56</w:t>
            </w:r>
            <w:r w:rsidR="00BE1CA1">
              <w:rPr>
                <w:webHidden/>
              </w:rPr>
              <w:fldChar w:fldCharType="end"/>
            </w:r>
          </w:hyperlink>
        </w:p>
        <w:p w:rsidR="00BE1CA1" w:rsidRDefault="00690FD1">
          <w:pPr>
            <w:pStyle w:val="TM3"/>
            <w:rPr>
              <w:rFonts w:eastAsiaTheme="minorEastAsia"/>
              <w:noProof/>
              <w:lang w:eastAsia="fr-FR"/>
            </w:rPr>
          </w:pPr>
          <w:hyperlink w:anchor="_Toc456971957" w:history="1">
            <w:r w:rsidR="00BE1CA1" w:rsidRPr="00C74F5C">
              <w:rPr>
                <w:rStyle w:val="Lienhypertexte"/>
              </w:rPr>
              <w:t>a)</w:t>
            </w:r>
            <w:r w:rsidR="00BE1CA1">
              <w:rPr>
                <w:rFonts w:eastAsiaTheme="minorEastAsia"/>
                <w:noProof/>
                <w:lang w:eastAsia="fr-FR"/>
              </w:rPr>
              <w:tab/>
            </w:r>
            <w:r w:rsidR="00BE1CA1" w:rsidRPr="00C74F5C">
              <w:rPr>
                <w:rStyle w:val="Lienhypertexte"/>
              </w:rPr>
              <w:t>Gestion des opérations préventives</w:t>
            </w:r>
            <w:r w:rsidR="00BE1CA1">
              <w:rPr>
                <w:noProof/>
                <w:webHidden/>
              </w:rPr>
              <w:tab/>
            </w:r>
            <w:r w:rsidR="00BE1CA1">
              <w:rPr>
                <w:noProof/>
                <w:webHidden/>
              </w:rPr>
              <w:fldChar w:fldCharType="begin"/>
            </w:r>
            <w:r w:rsidR="00BE1CA1">
              <w:rPr>
                <w:noProof/>
                <w:webHidden/>
              </w:rPr>
              <w:instrText xml:space="preserve"> PAGEREF _Toc456971957 \h </w:instrText>
            </w:r>
            <w:r w:rsidR="00BE1CA1">
              <w:rPr>
                <w:noProof/>
                <w:webHidden/>
              </w:rPr>
            </w:r>
            <w:r w:rsidR="00BE1CA1">
              <w:rPr>
                <w:noProof/>
                <w:webHidden/>
              </w:rPr>
              <w:fldChar w:fldCharType="separate"/>
            </w:r>
            <w:r w:rsidR="00BE1CA1">
              <w:rPr>
                <w:noProof/>
                <w:webHidden/>
              </w:rPr>
              <w:t>56</w:t>
            </w:r>
            <w:r w:rsidR="00BE1CA1">
              <w:rPr>
                <w:noProof/>
                <w:webHidden/>
              </w:rPr>
              <w:fldChar w:fldCharType="end"/>
            </w:r>
          </w:hyperlink>
        </w:p>
        <w:p w:rsidR="00BE1CA1" w:rsidRDefault="00690FD1">
          <w:pPr>
            <w:pStyle w:val="TM3"/>
            <w:rPr>
              <w:rFonts w:eastAsiaTheme="minorEastAsia"/>
              <w:noProof/>
              <w:lang w:eastAsia="fr-FR"/>
            </w:rPr>
          </w:pPr>
          <w:hyperlink w:anchor="_Toc456971958" w:history="1">
            <w:r w:rsidR="00BE1CA1" w:rsidRPr="00C74F5C">
              <w:rPr>
                <w:rStyle w:val="Lienhypertexte"/>
              </w:rPr>
              <w:t>b)</w:t>
            </w:r>
            <w:r w:rsidR="00BE1CA1">
              <w:rPr>
                <w:rFonts w:eastAsiaTheme="minorEastAsia"/>
                <w:noProof/>
                <w:lang w:eastAsia="fr-FR"/>
              </w:rPr>
              <w:tab/>
            </w:r>
            <w:r w:rsidR="00BE1CA1" w:rsidRPr="00C74F5C">
              <w:rPr>
                <w:rStyle w:val="Lienhypertexte"/>
              </w:rPr>
              <w:t>Gestion des opérations correctives</w:t>
            </w:r>
            <w:r w:rsidR="00BE1CA1">
              <w:rPr>
                <w:noProof/>
                <w:webHidden/>
              </w:rPr>
              <w:tab/>
            </w:r>
            <w:r w:rsidR="00BE1CA1">
              <w:rPr>
                <w:noProof/>
                <w:webHidden/>
              </w:rPr>
              <w:fldChar w:fldCharType="begin"/>
            </w:r>
            <w:r w:rsidR="00BE1CA1">
              <w:rPr>
                <w:noProof/>
                <w:webHidden/>
              </w:rPr>
              <w:instrText xml:space="preserve"> PAGEREF _Toc456971958 \h </w:instrText>
            </w:r>
            <w:r w:rsidR="00BE1CA1">
              <w:rPr>
                <w:noProof/>
                <w:webHidden/>
              </w:rPr>
            </w:r>
            <w:r w:rsidR="00BE1CA1">
              <w:rPr>
                <w:noProof/>
                <w:webHidden/>
              </w:rPr>
              <w:fldChar w:fldCharType="separate"/>
            </w:r>
            <w:r w:rsidR="00BE1CA1">
              <w:rPr>
                <w:noProof/>
                <w:webHidden/>
              </w:rPr>
              <w:t>56</w:t>
            </w:r>
            <w:r w:rsidR="00BE1CA1">
              <w:rPr>
                <w:noProof/>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1959" w:history="1">
            <w:r w:rsidR="00BE1CA1" w:rsidRPr="00C74F5C">
              <w:rPr>
                <w:rStyle w:val="Lienhypertexte"/>
              </w:rPr>
              <w:t>IV.</w:t>
            </w:r>
            <w:r w:rsidR="00BE1CA1">
              <w:rPr>
                <w:rFonts w:asciiTheme="minorHAnsi" w:eastAsiaTheme="minorEastAsia" w:hAnsiTheme="minorHAnsi" w:cstheme="minorBidi"/>
                <w:b w:val="0"/>
                <w:lang w:eastAsia="fr-FR"/>
              </w:rPr>
              <w:tab/>
            </w:r>
            <w:r w:rsidR="00BE1CA1" w:rsidRPr="00C74F5C">
              <w:rPr>
                <w:rStyle w:val="Lienhypertexte"/>
              </w:rPr>
              <w:t>DEMARRAGE ET FIN DE CONTRAT</w:t>
            </w:r>
            <w:r w:rsidR="00BE1CA1">
              <w:rPr>
                <w:webHidden/>
              </w:rPr>
              <w:tab/>
            </w:r>
            <w:r w:rsidR="00BE1CA1">
              <w:rPr>
                <w:webHidden/>
              </w:rPr>
              <w:fldChar w:fldCharType="begin"/>
            </w:r>
            <w:r w:rsidR="00BE1CA1">
              <w:rPr>
                <w:webHidden/>
              </w:rPr>
              <w:instrText xml:space="preserve"> PAGEREF _Toc456971959 \h </w:instrText>
            </w:r>
            <w:r w:rsidR="00BE1CA1">
              <w:rPr>
                <w:webHidden/>
              </w:rPr>
            </w:r>
            <w:r w:rsidR="00BE1CA1">
              <w:rPr>
                <w:webHidden/>
              </w:rPr>
              <w:fldChar w:fldCharType="separate"/>
            </w:r>
            <w:r w:rsidR="00BE1CA1">
              <w:rPr>
                <w:webHidden/>
              </w:rPr>
              <w:t>57</w:t>
            </w:r>
            <w:r w:rsidR="00BE1CA1">
              <w:rPr>
                <w:webHidden/>
              </w:rPr>
              <w:fldChar w:fldCharType="end"/>
            </w:r>
          </w:hyperlink>
        </w:p>
        <w:p w:rsidR="00BE1CA1" w:rsidRDefault="00690FD1">
          <w:pPr>
            <w:pStyle w:val="TM2"/>
            <w:rPr>
              <w:rFonts w:eastAsiaTheme="minorEastAsia"/>
              <w:sz w:val="22"/>
              <w:szCs w:val="22"/>
              <w:lang w:eastAsia="fr-FR"/>
            </w:rPr>
          </w:pPr>
          <w:hyperlink w:anchor="_Toc456971960" w:history="1">
            <w:r w:rsidR="00BE1CA1" w:rsidRPr="00C74F5C">
              <w:rPr>
                <w:rStyle w:val="Lienhypertexte"/>
                <w:rFonts w:cs="Times New Roman"/>
              </w:rPr>
              <w:t>1.4</w:t>
            </w:r>
            <w:r w:rsidR="00BE1CA1">
              <w:rPr>
                <w:rFonts w:eastAsiaTheme="minorEastAsia"/>
                <w:sz w:val="22"/>
                <w:szCs w:val="22"/>
                <w:lang w:eastAsia="fr-FR"/>
              </w:rPr>
              <w:tab/>
            </w:r>
            <w:r w:rsidR="00BE1CA1" w:rsidRPr="00C74F5C">
              <w:rPr>
                <w:rStyle w:val="Lienhypertexte"/>
                <w:rFonts w:cs="Times New Roman"/>
              </w:rPr>
              <w:t>Démarrage du contrat</w:t>
            </w:r>
            <w:r w:rsidR="00BE1CA1">
              <w:rPr>
                <w:webHidden/>
              </w:rPr>
              <w:tab/>
            </w:r>
            <w:r w:rsidR="00BE1CA1">
              <w:rPr>
                <w:webHidden/>
              </w:rPr>
              <w:fldChar w:fldCharType="begin"/>
            </w:r>
            <w:r w:rsidR="00BE1CA1">
              <w:rPr>
                <w:webHidden/>
              </w:rPr>
              <w:instrText xml:space="preserve"> PAGEREF _Toc456971960 \h </w:instrText>
            </w:r>
            <w:r w:rsidR="00BE1CA1">
              <w:rPr>
                <w:webHidden/>
              </w:rPr>
            </w:r>
            <w:r w:rsidR="00BE1CA1">
              <w:rPr>
                <w:webHidden/>
              </w:rPr>
              <w:fldChar w:fldCharType="separate"/>
            </w:r>
            <w:r w:rsidR="00BE1CA1">
              <w:rPr>
                <w:webHidden/>
              </w:rPr>
              <w:t>57</w:t>
            </w:r>
            <w:r w:rsidR="00BE1CA1">
              <w:rPr>
                <w:webHidden/>
              </w:rPr>
              <w:fldChar w:fldCharType="end"/>
            </w:r>
          </w:hyperlink>
        </w:p>
        <w:p w:rsidR="00BE1CA1" w:rsidRDefault="00690FD1">
          <w:pPr>
            <w:pStyle w:val="TM3"/>
            <w:rPr>
              <w:rFonts w:eastAsiaTheme="minorEastAsia"/>
              <w:noProof/>
              <w:lang w:eastAsia="fr-FR"/>
            </w:rPr>
          </w:pPr>
          <w:hyperlink w:anchor="_Toc456971961" w:history="1">
            <w:r w:rsidR="00BE1CA1" w:rsidRPr="00C74F5C">
              <w:rPr>
                <w:rStyle w:val="Lienhypertexte"/>
              </w:rPr>
              <w:t>a)</w:t>
            </w:r>
            <w:r w:rsidR="00BE1CA1">
              <w:rPr>
                <w:rFonts w:eastAsiaTheme="minorEastAsia"/>
                <w:noProof/>
                <w:lang w:eastAsia="fr-FR"/>
              </w:rPr>
              <w:tab/>
            </w:r>
            <w:r w:rsidR="00BE1CA1" w:rsidRPr="00C74F5C">
              <w:rPr>
                <w:rStyle w:val="Lienhypertexte"/>
              </w:rPr>
              <w:t>Prise en charge – états des lieux</w:t>
            </w:r>
            <w:r w:rsidR="00BE1CA1">
              <w:rPr>
                <w:noProof/>
                <w:webHidden/>
              </w:rPr>
              <w:tab/>
            </w:r>
            <w:r w:rsidR="00BE1CA1">
              <w:rPr>
                <w:noProof/>
                <w:webHidden/>
              </w:rPr>
              <w:fldChar w:fldCharType="begin"/>
            </w:r>
            <w:r w:rsidR="00BE1CA1">
              <w:rPr>
                <w:noProof/>
                <w:webHidden/>
              </w:rPr>
              <w:instrText xml:space="preserve"> PAGEREF _Toc456971961 \h </w:instrText>
            </w:r>
            <w:r w:rsidR="00BE1CA1">
              <w:rPr>
                <w:noProof/>
                <w:webHidden/>
              </w:rPr>
            </w:r>
            <w:r w:rsidR="00BE1CA1">
              <w:rPr>
                <w:noProof/>
                <w:webHidden/>
              </w:rPr>
              <w:fldChar w:fldCharType="separate"/>
            </w:r>
            <w:r w:rsidR="00BE1CA1">
              <w:rPr>
                <w:noProof/>
                <w:webHidden/>
              </w:rPr>
              <w:t>57</w:t>
            </w:r>
            <w:r w:rsidR="00BE1CA1">
              <w:rPr>
                <w:noProof/>
                <w:webHidden/>
              </w:rPr>
              <w:fldChar w:fldCharType="end"/>
            </w:r>
          </w:hyperlink>
        </w:p>
        <w:p w:rsidR="00BE1CA1" w:rsidRDefault="00690FD1">
          <w:pPr>
            <w:pStyle w:val="TM3"/>
            <w:rPr>
              <w:rFonts w:eastAsiaTheme="minorEastAsia"/>
              <w:noProof/>
              <w:lang w:eastAsia="fr-FR"/>
            </w:rPr>
          </w:pPr>
          <w:hyperlink w:anchor="_Toc456971962" w:history="1">
            <w:r w:rsidR="00BE1CA1">
              <w:rPr>
                <w:rFonts w:eastAsiaTheme="minorEastAsia"/>
                <w:noProof/>
                <w:lang w:eastAsia="fr-FR"/>
              </w:rPr>
              <w:tab/>
            </w:r>
            <w:r w:rsidR="00BE1CA1" w:rsidRPr="00C74F5C">
              <w:rPr>
                <w:rStyle w:val="Lienhypertexte"/>
              </w:rPr>
              <w:t>Rédaction des</w:t>
            </w:r>
            <w:r w:rsidR="00BE1CA1">
              <w:rPr>
                <w:noProof/>
                <w:webHidden/>
              </w:rPr>
              <w:tab/>
            </w:r>
            <w:r w:rsidR="00BE1CA1">
              <w:rPr>
                <w:noProof/>
                <w:webHidden/>
              </w:rPr>
              <w:fldChar w:fldCharType="begin"/>
            </w:r>
            <w:r w:rsidR="00BE1CA1">
              <w:rPr>
                <w:noProof/>
                <w:webHidden/>
              </w:rPr>
              <w:instrText xml:space="preserve"> PAGEREF _Toc456971962 \h </w:instrText>
            </w:r>
            <w:r w:rsidR="00BE1CA1">
              <w:rPr>
                <w:noProof/>
                <w:webHidden/>
              </w:rPr>
            </w:r>
            <w:r w:rsidR="00BE1CA1">
              <w:rPr>
                <w:noProof/>
                <w:webHidden/>
              </w:rPr>
              <w:fldChar w:fldCharType="separate"/>
            </w:r>
            <w:r w:rsidR="00BE1CA1">
              <w:rPr>
                <w:noProof/>
                <w:webHidden/>
              </w:rPr>
              <w:t>58</w:t>
            </w:r>
            <w:r w:rsidR="00BE1CA1">
              <w:rPr>
                <w:noProof/>
                <w:webHidden/>
              </w:rPr>
              <w:fldChar w:fldCharType="end"/>
            </w:r>
          </w:hyperlink>
        </w:p>
        <w:p w:rsidR="00BE1CA1" w:rsidRDefault="00690FD1">
          <w:pPr>
            <w:pStyle w:val="TM3"/>
            <w:rPr>
              <w:rFonts w:eastAsiaTheme="minorEastAsia"/>
              <w:noProof/>
              <w:lang w:eastAsia="fr-FR"/>
            </w:rPr>
          </w:pPr>
          <w:hyperlink w:anchor="_Toc456971965" w:history="1">
            <w:r w:rsidR="00BE1CA1" w:rsidRPr="00C74F5C">
              <w:rPr>
                <w:rStyle w:val="Lienhypertexte"/>
              </w:rPr>
              <w:t>b)</w:t>
            </w:r>
            <w:r w:rsidR="00BE1CA1">
              <w:rPr>
                <w:rFonts w:eastAsiaTheme="minorEastAsia"/>
                <w:noProof/>
                <w:lang w:eastAsia="fr-FR"/>
              </w:rPr>
              <w:tab/>
            </w:r>
            <w:r w:rsidR="00BE1CA1" w:rsidRPr="00C74F5C">
              <w:rPr>
                <w:rStyle w:val="Lienhypertexte"/>
              </w:rPr>
              <w:t>procédures techniques</w:t>
            </w:r>
            <w:r w:rsidR="00BE1CA1">
              <w:rPr>
                <w:noProof/>
                <w:webHidden/>
              </w:rPr>
              <w:tab/>
            </w:r>
            <w:r w:rsidR="00BE1CA1">
              <w:rPr>
                <w:noProof/>
                <w:webHidden/>
              </w:rPr>
              <w:fldChar w:fldCharType="begin"/>
            </w:r>
            <w:r w:rsidR="00BE1CA1">
              <w:rPr>
                <w:noProof/>
                <w:webHidden/>
              </w:rPr>
              <w:instrText xml:space="preserve"> PAGEREF _Toc456971965 \h </w:instrText>
            </w:r>
            <w:r w:rsidR="00BE1CA1">
              <w:rPr>
                <w:noProof/>
                <w:webHidden/>
              </w:rPr>
            </w:r>
            <w:r w:rsidR="00BE1CA1">
              <w:rPr>
                <w:noProof/>
                <w:webHidden/>
              </w:rPr>
              <w:fldChar w:fldCharType="separate"/>
            </w:r>
            <w:r w:rsidR="00BE1CA1">
              <w:rPr>
                <w:noProof/>
                <w:webHidden/>
              </w:rPr>
              <w:t>58</w:t>
            </w:r>
            <w:r w:rsidR="00BE1CA1">
              <w:rPr>
                <w:noProof/>
                <w:webHidden/>
              </w:rPr>
              <w:fldChar w:fldCharType="end"/>
            </w:r>
          </w:hyperlink>
        </w:p>
        <w:p w:rsidR="00BE1CA1" w:rsidRDefault="00690FD1">
          <w:pPr>
            <w:pStyle w:val="TM3"/>
            <w:rPr>
              <w:rFonts w:eastAsiaTheme="minorEastAsia"/>
              <w:noProof/>
              <w:lang w:eastAsia="fr-FR"/>
            </w:rPr>
          </w:pPr>
          <w:hyperlink w:anchor="_Toc456971966" w:history="1">
            <w:r w:rsidR="00BE1CA1" w:rsidRPr="00C74F5C">
              <w:rPr>
                <w:rStyle w:val="Lienhypertexte"/>
              </w:rPr>
              <w:t>c)</w:t>
            </w:r>
            <w:r w:rsidR="00BE1CA1">
              <w:rPr>
                <w:rFonts w:eastAsiaTheme="minorEastAsia"/>
                <w:noProof/>
                <w:lang w:eastAsia="fr-FR"/>
              </w:rPr>
              <w:tab/>
            </w:r>
            <w:r w:rsidR="00BE1CA1" w:rsidRPr="00C74F5C">
              <w:rPr>
                <w:rStyle w:val="Lienhypertexte"/>
              </w:rPr>
              <w:t>Types de procédures et intervenants SPIE:</w:t>
            </w:r>
            <w:r w:rsidR="00BE1CA1">
              <w:rPr>
                <w:noProof/>
                <w:webHidden/>
              </w:rPr>
              <w:tab/>
            </w:r>
            <w:r w:rsidR="00BE1CA1">
              <w:rPr>
                <w:noProof/>
                <w:webHidden/>
              </w:rPr>
              <w:fldChar w:fldCharType="begin"/>
            </w:r>
            <w:r w:rsidR="00BE1CA1">
              <w:rPr>
                <w:noProof/>
                <w:webHidden/>
              </w:rPr>
              <w:instrText xml:space="preserve"> PAGEREF _Toc456971966 \h </w:instrText>
            </w:r>
            <w:r w:rsidR="00BE1CA1">
              <w:rPr>
                <w:noProof/>
                <w:webHidden/>
              </w:rPr>
            </w:r>
            <w:r w:rsidR="00BE1CA1">
              <w:rPr>
                <w:noProof/>
                <w:webHidden/>
              </w:rPr>
              <w:fldChar w:fldCharType="separate"/>
            </w:r>
            <w:r w:rsidR="00BE1CA1">
              <w:rPr>
                <w:noProof/>
                <w:webHidden/>
              </w:rPr>
              <w:t>58</w:t>
            </w:r>
            <w:r w:rsidR="00BE1CA1">
              <w:rPr>
                <w:noProof/>
                <w:webHidden/>
              </w:rPr>
              <w:fldChar w:fldCharType="end"/>
            </w:r>
          </w:hyperlink>
        </w:p>
        <w:p w:rsidR="00BE1CA1" w:rsidRDefault="00690FD1">
          <w:pPr>
            <w:pStyle w:val="TM2"/>
            <w:rPr>
              <w:rFonts w:eastAsiaTheme="minorEastAsia"/>
              <w:sz w:val="22"/>
              <w:szCs w:val="22"/>
              <w:lang w:eastAsia="fr-FR"/>
            </w:rPr>
          </w:pPr>
          <w:hyperlink w:anchor="_Toc456971967" w:history="1">
            <w:r w:rsidR="00BE1CA1" w:rsidRPr="00C74F5C">
              <w:rPr>
                <w:rStyle w:val="Lienhypertexte"/>
                <w:rFonts w:cs="Times New Roman"/>
              </w:rPr>
              <w:t>1.5</w:t>
            </w:r>
            <w:r w:rsidR="00BE1CA1">
              <w:rPr>
                <w:rFonts w:eastAsiaTheme="minorEastAsia"/>
                <w:sz w:val="22"/>
                <w:szCs w:val="22"/>
                <w:lang w:eastAsia="fr-FR"/>
              </w:rPr>
              <w:tab/>
            </w:r>
            <w:r w:rsidR="00BE1CA1" w:rsidRPr="00C74F5C">
              <w:rPr>
                <w:rStyle w:val="Lienhypertexte"/>
                <w:rFonts w:cs="Times New Roman"/>
              </w:rPr>
              <w:t>L’Organisation de la Phase Exploitation Maintenance</w:t>
            </w:r>
            <w:r w:rsidR="00BE1CA1">
              <w:rPr>
                <w:webHidden/>
              </w:rPr>
              <w:tab/>
            </w:r>
            <w:r w:rsidR="00BE1CA1">
              <w:rPr>
                <w:webHidden/>
              </w:rPr>
              <w:fldChar w:fldCharType="begin"/>
            </w:r>
            <w:r w:rsidR="00BE1CA1">
              <w:rPr>
                <w:webHidden/>
              </w:rPr>
              <w:instrText xml:space="preserve"> PAGEREF _Toc456971967 \h </w:instrText>
            </w:r>
            <w:r w:rsidR="00BE1CA1">
              <w:rPr>
                <w:webHidden/>
              </w:rPr>
            </w:r>
            <w:r w:rsidR="00BE1CA1">
              <w:rPr>
                <w:webHidden/>
              </w:rPr>
              <w:fldChar w:fldCharType="separate"/>
            </w:r>
            <w:r w:rsidR="00BE1CA1">
              <w:rPr>
                <w:webHidden/>
              </w:rPr>
              <w:t>60</w:t>
            </w:r>
            <w:r w:rsidR="00BE1CA1">
              <w:rPr>
                <w:webHidden/>
              </w:rPr>
              <w:fldChar w:fldCharType="end"/>
            </w:r>
          </w:hyperlink>
        </w:p>
        <w:p w:rsidR="00BE1CA1" w:rsidRDefault="00690FD1">
          <w:pPr>
            <w:pStyle w:val="TM2"/>
            <w:rPr>
              <w:rFonts w:eastAsiaTheme="minorEastAsia"/>
              <w:sz w:val="22"/>
              <w:szCs w:val="22"/>
              <w:lang w:eastAsia="fr-FR"/>
            </w:rPr>
          </w:pPr>
          <w:hyperlink w:anchor="_Toc456971968" w:history="1">
            <w:r w:rsidR="00BE1CA1" w:rsidRPr="00C74F5C">
              <w:rPr>
                <w:rStyle w:val="Lienhypertexte"/>
                <w:rFonts w:cs="Times New Roman"/>
              </w:rPr>
              <w:t>1.6</w:t>
            </w:r>
            <w:r w:rsidR="00BE1CA1">
              <w:rPr>
                <w:rFonts w:eastAsiaTheme="minorEastAsia"/>
                <w:sz w:val="22"/>
                <w:szCs w:val="22"/>
                <w:lang w:eastAsia="fr-FR"/>
              </w:rPr>
              <w:tab/>
            </w:r>
            <w:r w:rsidR="00BE1CA1" w:rsidRPr="00C74F5C">
              <w:rPr>
                <w:rStyle w:val="Lienhypertexte"/>
                <w:rFonts w:cs="Times New Roman"/>
              </w:rPr>
              <w:t>L’Organisation de la Phase de fin de contrat</w:t>
            </w:r>
            <w:r w:rsidR="00BE1CA1">
              <w:rPr>
                <w:webHidden/>
              </w:rPr>
              <w:tab/>
            </w:r>
            <w:r w:rsidR="00BE1CA1">
              <w:rPr>
                <w:webHidden/>
              </w:rPr>
              <w:fldChar w:fldCharType="begin"/>
            </w:r>
            <w:r w:rsidR="00BE1CA1">
              <w:rPr>
                <w:webHidden/>
              </w:rPr>
              <w:instrText xml:space="preserve"> PAGEREF _Toc456971968 \h </w:instrText>
            </w:r>
            <w:r w:rsidR="00BE1CA1">
              <w:rPr>
                <w:webHidden/>
              </w:rPr>
            </w:r>
            <w:r w:rsidR="00BE1CA1">
              <w:rPr>
                <w:webHidden/>
              </w:rPr>
              <w:fldChar w:fldCharType="separate"/>
            </w:r>
            <w:r w:rsidR="00BE1CA1">
              <w:rPr>
                <w:webHidden/>
              </w:rPr>
              <w:t>61</w:t>
            </w:r>
            <w:r w:rsidR="00BE1CA1">
              <w:rPr>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1969" w:history="1">
            <w:r w:rsidR="00BE1CA1" w:rsidRPr="00C74F5C">
              <w:rPr>
                <w:rStyle w:val="Lienhypertexte"/>
              </w:rPr>
              <w:t>V.</w:t>
            </w:r>
            <w:r w:rsidR="00BE1CA1">
              <w:rPr>
                <w:rFonts w:asciiTheme="minorHAnsi" w:eastAsiaTheme="minorEastAsia" w:hAnsiTheme="minorHAnsi" w:cstheme="minorBidi"/>
                <w:b w:val="0"/>
                <w:lang w:eastAsia="fr-FR"/>
              </w:rPr>
              <w:tab/>
            </w:r>
            <w:r w:rsidR="00BE1CA1" w:rsidRPr="00C74F5C">
              <w:rPr>
                <w:rStyle w:val="Lienhypertexte"/>
              </w:rPr>
              <w:t>PLAN DE PROGRES</w:t>
            </w:r>
            <w:r w:rsidR="00BE1CA1">
              <w:rPr>
                <w:webHidden/>
              </w:rPr>
              <w:tab/>
            </w:r>
            <w:r w:rsidR="00BE1CA1">
              <w:rPr>
                <w:webHidden/>
              </w:rPr>
              <w:fldChar w:fldCharType="begin"/>
            </w:r>
            <w:r w:rsidR="00BE1CA1">
              <w:rPr>
                <w:webHidden/>
              </w:rPr>
              <w:instrText xml:space="preserve"> PAGEREF _Toc456971969 \h </w:instrText>
            </w:r>
            <w:r w:rsidR="00BE1CA1">
              <w:rPr>
                <w:webHidden/>
              </w:rPr>
            </w:r>
            <w:r w:rsidR="00BE1CA1">
              <w:rPr>
                <w:webHidden/>
              </w:rPr>
              <w:fldChar w:fldCharType="separate"/>
            </w:r>
            <w:r w:rsidR="00BE1CA1">
              <w:rPr>
                <w:webHidden/>
              </w:rPr>
              <w:t>63</w:t>
            </w:r>
            <w:r w:rsidR="00BE1CA1">
              <w:rPr>
                <w:webHidden/>
              </w:rPr>
              <w:fldChar w:fldCharType="end"/>
            </w:r>
          </w:hyperlink>
        </w:p>
        <w:p w:rsidR="00BE1CA1" w:rsidRDefault="00690FD1">
          <w:pPr>
            <w:pStyle w:val="TM2"/>
            <w:rPr>
              <w:rFonts w:eastAsiaTheme="minorEastAsia"/>
              <w:sz w:val="22"/>
              <w:szCs w:val="22"/>
              <w:lang w:eastAsia="fr-FR"/>
            </w:rPr>
          </w:pPr>
          <w:hyperlink w:anchor="_Toc456971970" w:history="1">
            <w:r w:rsidR="00BE1CA1" w:rsidRPr="00C74F5C">
              <w:rPr>
                <w:rStyle w:val="Lienhypertexte"/>
                <w:rFonts w:eastAsia="Times New Roman" w:cs="Times New Roman"/>
                <w:lang w:eastAsia="x-none"/>
              </w:rPr>
              <w:t>1.1</w:t>
            </w:r>
            <w:r w:rsidR="00BE1CA1">
              <w:rPr>
                <w:rFonts w:eastAsiaTheme="minorEastAsia"/>
                <w:sz w:val="22"/>
                <w:szCs w:val="22"/>
                <w:lang w:eastAsia="fr-FR"/>
              </w:rPr>
              <w:tab/>
            </w:r>
            <w:r w:rsidR="00BE1CA1" w:rsidRPr="00C74F5C">
              <w:rPr>
                <w:rStyle w:val="Lienhypertexte"/>
                <w:rFonts w:cs="Times New Roman"/>
              </w:rPr>
              <w:t>Proposition de plan de progès concret sur d’autres axes</w:t>
            </w:r>
            <w:r w:rsidR="00BE1CA1">
              <w:rPr>
                <w:webHidden/>
              </w:rPr>
              <w:tab/>
            </w:r>
            <w:r w:rsidR="00BE1CA1">
              <w:rPr>
                <w:webHidden/>
              </w:rPr>
              <w:fldChar w:fldCharType="begin"/>
            </w:r>
            <w:r w:rsidR="00BE1CA1">
              <w:rPr>
                <w:webHidden/>
              </w:rPr>
              <w:instrText xml:space="preserve"> PAGEREF _Toc456971970 \h </w:instrText>
            </w:r>
            <w:r w:rsidR="00BE1CA1">
              <w:rPr>
                <w:webHidden/>
              </w:rPr>
            </w:r>
            <w:r w:rsidR="00BE1CA1">
              <w:rPr>
                <w:webHidden/>
              </w:rPr>
              <w:fldChar w:fldCharType="separate"/>
            </w:r>
            <w:r w:rsidR="00BE1CA1">
              <w:rPr>
                <w:webHidden/>
              </w:rPr>
              <w:t>63</w:t>
            </w:r>
            <w:r w:rsidR="00BE1CA1">
              <w:rPr>
                <w:webHidden/>
              </w:rPr>
              <w:fldChar w:fldCharType="end"/>
            </w:r>
          </w:hyperlink>
        </w:p>
        <w:p w:rsidR="00BE1CA1" w:rsidRDefault="00690FD1">
          <w:pPr>
            <w:pStyle w:val="TM3"/>
            <w:rPr>
              <w:rFonts w:eastAsiaTheme="minorEastAsia"/>
              <w:noProof/>
              <w:lang w:eastAsia="fr-FR"/>
            </w:rPr>
          </w:pPr>
          <w:hyperlink w:anchor="_Toc456971971" w:history="1">
            <w:r w:rsidR="00BE1CA1" w:rsidRPr="00C74F5C">
              <w:rPr>
                <w:rStyle w:val="Lienhypertexte"/>
              </w:rPr>
              <w:t>a)</w:t>
            </w:r>
            <w:r w:rsidR="00BE1CA1">
              <w:rPr>
                <w:rFonts w:eastAsiaTheme="minorEastAsia"/>
                <w:noProof/>
                <w:lang w:eastAsia="fr-FR"/>
              </w:rPr>
              <w:tab/>
            </w:r>
            <w:r w:rsidR="00BE1CA1" w:rsidRPr="00C74F5C">
              <w:rPr>
                <w:rStyle w:val="Lienhypertexte"/>
              </w:rPr>
              <w:t>Optimisation du plan de maintenance</w:t>
            </w:r>
            <w:r w:rsidR="00BE1CA1">
              <w:rPr>
                <w:noProof/>
                <w:webHidden/>
              </w:rPr>
              <w:tab/>
            </w:r>
            <w:r w:rsidR="00BE1CA1">
              <w:rPr>
                <w:noProof/>
                <w:webHidden/>
              </w:rPr>
              <w:fldChar w:fldCharType="begin"/>
            </w:r>
            <w:r w:rsidR="00BE1CA1">
              <w:rPr>
                <w:noProof/>
                <w:webHidden/>
              </w:rPr>
              <w:instrText xml:space="preserve"> PAGEREF _Toc456971971 \h </w:instrText>
            </w:r>
            <w:r w:rsidR="00BE1CA1">
              <w:rPr>
                <w:noProof/>
                <w:webHidden/>
              </w:rPr>
            </w:r>
            <w:r w:rsidR="00BE1CA1">
              <w:rPr>
                <w:noProof/>
                <w:webHidden/>
              </w:rPr>
              <w:fldChar w:fldCharType="separate"/>
            </w:r>
            <w:r w:rsidR="00BE1CA1">
              <w:rPr>
                <w:noProof/>
                <w:webHidden/>
              </w:rPr>
              <w:t>64</w:t>
            </w:r>
            <w:r w:rsidR="00BE1CA1">
              <w:rPr>
                <w:noProof/>
                <w:webHidden/>
              </w:rPr>
              <w:fldChar w:fldCharType="end"/>
            </w:r>
          </w:hyperlink>
        </w:p>
        <w:p w:rsidR="00BE1CA1" w:rsidRDefault="00690FD1">
          <w:pPr>
            <w:pStyle w:val="TM3"/>
            <w:rPr>
              <w:rFonts w:eastAsiaTheme="minorEastAsia"/>
              <w:noProof/>
              <w:lang w:eastAsia="fr-FR"/>
            </w:rPr>
          </w:pPr>
          <w:hyperlink w:anchor="_Toc456971972" w:history="1">
            <w:r w:rsidR="00BE1CA1">
              <w:rPr>
                <w:rFonts w:eastAsiaTheme="minorEastAsia"/>
                <w:noProof/>
                <w:lang w:eastAsia="fr-FR"/>
              </w:rPr>
              <w:tab/>
            </w:r>
            <w:r w:rsidR="00BE1CA1" w:rsidRPr="00C74F5C">
              <w:rPr>
                <w:rStyle w:val="Lienhypertexte"/>
              </w:rPr>
              <w:t>Exemple de</w:t>
            </w:r>
            <w:r w:rsidR="00BE1CA1">
              <w:rPr>
                <w:noProof/>
                <w:webHidden/>
              </w:rPr>
              <w:tab/>
            </w:r>
            <w:r w:rsidR="00BE1CA1">
              <w:rPr>
                <w:noProof/>
                <w:webHidden/>
              </w:rPr>
              <w:fldChar w:fldCharType="begin"/>
            </w:r>
            <w:r w:rsidR="00BE1CA1">
              <w:rPr>
                <w:noProof/>
                <w:webHidden/>
              </w:rPr>
              <w:instrText xml:space="preserve"> PAGEREF _Toc456971972 \h </w:instrText>
            </w:r>
            <w:r w:rsidR="00BE1CA1">
              <w:rPr>
                <w:noProof/>
                <w:webHidden/>
              </w:rPr>
            </w:r>
            <w:r w:rsidR="00BE1CA1">
              <w:rPr>
                <w:noProof/>
                <w:webHidden/>
              </w:rPr>
              <w:fldChar w:fldCharType="separate"/>
            </w:r>
            <w:r w:rsidR="00BE1CA1">
              <w:rPr>
                <w:noProof/>
                <w:webHidden/>
              </w:rPr>
              <w:t>64</w:t>
            </w:r>
            <w:r w:rsidR="00BE1CA1">
              <w:rPr>
                <w:noProof/>
                <w:webHidden/>
              </w:rPr>
              <w:fldChar w:fldCharType="end"/>
            </w:r>
          </w:hyperlink>
        </w:p>
        <w:p w:rsidR="00BE1CA1" w:rsidRDefault="00690FD1">
          <w:pPr>
            <w:pStyle w:val="TM3"/>
            <w:rPr>
              <w:rFonts w:eastAsiaTheme="minorEastAsia"/>
              <w:noProof/>
              <w:lang w:eastAsia="fr-FR"/>
            </w:rPr>
          </w:pPr>
          <w:hyperlink w:anchor="_Toc456971973" w:history="1">
            <w:r w:rsidR="00BE1CA1" w:rsidRPr="00C74F5C">
              <w:rPr>
                <w:rStyle w:val="Lienhypertexte"/>
              </w:rPr>
              <w:t>b)</w:t>
            </w:r>
            <w:r w:rsidR="00BE1CA1">
              <w:rPr>
                <w:rFonts w:eastAsiaTheme="minorEastAsia"/>
                <w:noProof/>
                <w:lang w:eastAsia="fr-FR"/>
              </w:rPr>
              <w:tab/>
            </w:r>
            <w:r w:rsidR="00BE1CA1" w:rsidRPr="00C74F5C">
              <w:rPr>
                <w:rStyle w:val="Lienhypertexte"/>
              </w:rPr>
              <w:t>Plan de Maintenance Préventive initial :</w:t>
            </w:r>
            <w:r w:rsidR="00BE1CA1">
              <w:rPr>
                <w:noProof/>
                <w:webHidden/>
              </w:rPr>
              <w:tab/>
            </w:r>
            <w:r w:rsidR="00BE1CA1">
              <w:rPr>
                <w:noProof/>
                <w:webHidden/>
              </w:rPr>
              <w:fldChar w:fldCharType="begin"/>
            </w:r>
            <w:r w:rsidR="00BE1CA1">
              <w:rPr>
                <w:noProof/>
                <w:webHidden/>
              </w:rPr>
              <w:instrText xml:space="preserve"> PAGEREF _Toc456971973 \h </w:instrText>
            </w:r>
            <w:r w:rsidR="00BE1CA1">
              <w:rPr>
                <w:noProof/>
                <w:webHidden/>
              </w:rPr>
            </w:r>
            <w:r w:rsidR="00BE1CA1">
              <w:rPr>
                <w:noProof/>
                <w:webHidden/>
              </w:rPr>
              <w:fldChar w:fldCharType="separate"/>
            </w:r>
            <w:r w:rsidR="00BE1CA1">
              <w:rPr>
                <w:noProof/>
                <w:webHidden/>
              </w:rPr>
              <w:t>64</w:t>
            </w:r>
            <w:r w:rsidR="00BE1CA1">
              <w:rPr>
                <w:noProof/>
                <w:webHidden/>
              </w:rPr>
              <w:fldChar w:fldCharType="end"/>
            </w:r>
          </w:hyperlink>
        </w:p>
        <w:p w:rsidR="00BE1CA1" w:rsidRDefault="00690FD1">
          <w:pPr>
            <w:pStyle w:val="TM3"/>
            <w:rPr>
              <w:rFonts w:eastAsiaTheme="minorEastAsia"/>
              <w:noProof/>
              <w:lang w:eastAsia="fr-FR"/>
            </w:rPr>
          </w:pPr>
          <w:hyperlink w:anchor="_Toc456971994" w:history="1">
            <w:r w:rsidR="00BE1CA1" w:rsidRPr="00C74F5C">
              <w:rPr>
                <w:rStyle w:val="Lienhypertexte"/>
              </w:rPr>
              <w:t>c)</w:t>
            </w:r>
            <w:r w:rsidR="00BE1CA1">
              <w:rPr>
                <w:rFonts w:eastAsiaTheme="minorEastAsia"/>
                <w:noProof/>
                <w:lang w:eastAsia="fr-FR"/>
              </w:rPr>
              <w:tab/>
            </w:r>
            <w:r w:rsidR="00BE1CA1" w:rsidRPr="00C74F5C">
              <w:rPr>
                <w:rStyle w:val="Lienhypertexte"/>
              </w:rPr>
              <w:t>Ce même PMP optimisé par SPIE :</w:t>
            </w:r>
            <w:r w:rsidR="00BE1CA1">
              <w:rPr>
                <w:noProof/>
                <w:webHidden/>
              </w:rPr>
              <w:tab/>
            </w:r>
            <w:r w:rsidR="00BE1CA1">
              <w:rPr>
                <w:noProof/>
                <w:webHidden/>
              </w:rPr>
              <w:fldChar w:fldCharType="begin"/>
            </w:r>
            <w:r w:rsidR="00BE1CA1">
              <w:rPr>
                <w:noProof/>
                <w:webHidden/>
              </w:rPr>
              <w:instrText xml:space="preserve"> PAGEREF _Toc456971994 \h </w:instrText>
            </w:r>
            <w:r w:rsidR="00BE1CA1">
              <w:rPr>
                <w:noProof/>
                <w:webHidden/>
              </w:rPr>
            </w:r>
            <w:r w:rsidR="00BE1CA1">
              <w:rPr>
                <w:noProof/>
                <w:webHidden/>
              </w:rPr>
              <w:fldChar w:fldCharType="separate"/>
            </w:r>
            <w:r w:rsidR="00BE1CA1">
              <w:rPr>
                <w:noProof/>
                <w:webHidden/>
              </w:rPr>
              <w:t>64</w:t>
            </w:r>
            <w:r w:rsidR="00BE1CA1">
              <w:rPr>
                <w:noProof/>
                <w:webHidden/>
              </w:rPr>
              <w:fldChar w:fldCharType="end"/>
            </w:r>
          </w:hyperlink>
        </w:p>
        <w:p w:rsidR="00BE1CA1" w:rsidRDefault="00690FD1">
          <w:pPr>
            <w:pStyle w:val="TM3"/>
            <w:rPr>
              <w:rFonts w:eastAsiaTheme="minorEastAsia"/>
              <w:noProof/>
              <w:lang w:eastAsia="fr-FR"/>
            </w:rPr>
          </w:pPr>
          <w:hyperlink w:anchor="_Toc456971995" w:history="1">
            <w:r w:rsidR="00BE1CA1" w:rsidRPr="00C74F5C">
              <w:rPr>
                <w:rStyle w:val="Lienhypertexte"/>
              </w:rPr>
              <w:t>d)</w:t>
            </w:r>
            <w:r w:rsidR="00BE1CA1">
              <w:rPr>
                <w:rFonts w:eastAsiaTheme="minorEastAsia"/>
                <w:noProof/>
                <w:lang w:eastAsia="fr-FR"/>
              </w:rPr>
              <w:tab/>
            </w:r>
            <w:r w:rsidR="00BE1CA1" w:rsidRPr="00C74F5C">
              <w:rPr>
                <w:rStyle w:val="Lienhypertexte"/>
              </w:rPr>
              <w:t>Gestion du stock</w:t>
            </w:r>
            <w:r w:rsidR="00BE1CA1">
              <w:rPr>
                <w:noProof/>
                <w:webHidden/>
              </w:rPr>
              <w:tab/>
            </w:r>
            <w:r w:rsidR="00BE1CA1">
              <w:rPr>
                <w:noProof/>
                <w:webHidden/>
              </w:rPr>
              <w:fldChar w:fldCharType="begin"/>
            </w:r>
            <w:r w:rsidR="00BE1CA1">
              <w:rPr>
                <w:noProof/>
                <w:webHidden/>
              </w:rPr>
              <w:instrText xml:space="preserve"> PAGEREF _Toc456971995 \h </w:instrText>
            </w:r>
            <w:r w:rsidR="00BE1CA1">
              <w:rPr>
                <w:noProof/>
                <w:webHidden/>
              </w:rPr>
            </w:r>
            <w:r w:rsidR="00BE1CA1">
              <w:rPr>
                <w:noProof/>
                <w:webHidden/>
              </w:rPr>
              <w:fldChar w:fldCharType="separate"/>
            </w:r>
            <w:r w:rsidR="00BE1CA1">
              <w:rPr>
                <w:noProof/>
                <w:webHidden/>
              </w:rPr>
              <w:t>65</w:t>
            </w:r>
            <w:r w:rsidR="00BE1CA1">
              <w:rPr>
                <w:noProof/>
                <w:webHidden/>
              </w:rPr>
              <w:fldChar w:fldCharType="end"/>
            </w:r>
          </w:hyperlink>
        </w:p>
        <w:p w:rsidR="00BE1CA1" w:rsidRDefault="00690FD1">
          <w:pPr>
            <w:pStyle w:val="TM3"/>
            <w:rPr>
              <w:rFonts w:eastAsiaTheme="minorEastAsia"/>
              <w:noProof/>
              <w:lang w:eastAsia="fr-FR"/>
            </w:rPr>
          </w:pPr>
          <w:hyperlink w:anchor="_Toc456972002" w:history="1">
            <w:r w:rsidR="00BE1CA1" w:rsidRPr="00C74F5C">
              <w:rPr>
                <w:rStyle w:val="Lienhypertexte"/>
              </w:rPr>
              <w:t>e)</w:t>
            </w:r>
            <w:r w:rsidR="00BE1CA1">
              <w:rPr>
                <w:rFonts w:eastAsiaTheme="minorEastAsia"/>
                <w:noProof/>
                <w:lang w:eastAsia="fr-FR"/>
              </w:rPr>
              <w:tab/>
            </w:r>
            <w:r w:rsidR="00BE1CA1" w:rsidRPr="00C74F5C">
              <w:rPr>
                <w:rStyle w:val="Lienhypertexte"/>
              </w:rPr>
              <w:t>Propositions d’améliorations</w:t>
            </w:r>
            <w:r w:rsidR="00BE1CA1">
              <w:rPr>
                <w:noProof/>
                <w:webHidden/>
              </w:rPr>
              <w:tab/>
            </w:r>
            <w:r w:rsidR="00BE1CA1">
              <w:rPr>
                <w:noProof/>
                <w:webHidden/>
              </w:rPr>
              <w:fldChar w:fldCharType="begin"/>
            </w:r>
            <w:r w:rsidR="00BE1CA1">
              <w:rPr>
                <w:noProof/>
                <w:webHidden/>
              </w:rPr>
              <w:instrText xml:space="preserve"> PAGEREF _Toc456972002 \h </w:instrText>
            </w:r>
            <w:r w:rsidR="00BE1CA1">
              <w:rPr>
                <w:noProof/>
                <w:webHidden/>
              </w:rPr>
            </w:r>
            <w:r w:rsidR="00BE1CA1">
              <w:rPr>
                <w:noProof/>
                <w:webHidden/>
              </w:rPr>
              <w:fldChar w:fldCharType="separate"/>
            </w:r>
            <w:r w:rsidR="00BE1CA1">
              <w:rPr>
                <w:noProof/>
                <w:webHidden/>
              </w:rPr>
              <w:t>66</w:t>
            </w:r>
            <w:r w:rsidR="00BE1CA1">
              <w:rPr>
                <w:noProof/>
                <w:webHidden/>
              </w:rPr>
              <w:fldChar w:fldCharType="end"/>
            </w:r>
          </w:hyperlink>
        </w:p>
        <w:p w:rsidR="00BE1CA1" w:rsidRDefault="00690FD1">
          <w:pPr>
            <w:pStyle w:val="TM3"/>
            <w:rPr>
              <w:rFonts w:eastAsiaTheme="minorEastAsia"/>
              <w:noProof/>
              <w:lang w:eastAsia="fr-FR"/>
            </w:rPr>
          </w:pPr>
          <w:hyperlink w:anchor="_Toc456972003" w:history="1">
            <w:r w:rsidR="00BE1CA1" w:rsidRPr="00C74F5C">
              <w:rPr>
                <w:rStyle w:val="Lienhypertexte"/>
              </w:rPr>
              <w:t>f)</w:t>
            </w:r>
            <w:r w:rsidR="00BE1CA1">
              <w:rPr>
                <w:rFonts w:eastAsiaTheme="minorEastAsia"/>
                <w:noProof/>
                <w:lang w:eastAsia="fr-FR"/>
              </w:rPr>
              <w:tab/>
            </w:r>
            <w:r w:rsidR="00BE1CA1" w:rsidRPr="00C74F5C">
              <w:rPr>
                <w:rStyle w:val="Lienhypertexte"/>
              </w:rPr>
              <w:t>TPM (Total Productive Maintenance) - Maintenance de niveau 1 par les opérateurs</w:t>
            </w:r>
            <w:r w:rsidR="00BE1CA1">
              <w:rPr>
                <w:noProof/>
                <w:webHidden/>
              </w:rPr>
              <w:tab/>
            </w:r>
            <w:r w:rsidR="00BE1CA1">
              <w:rPr>
                <w:noProof/>
                <w:webHidden/>
              </w:rPr>
              <w:fldChar w:fldCharType="begin"/>
            </w:r>
            <w:r w:rsidR="00BE1CA1">
              <w:rPr>
                <w:noProof/>
                <w:webHidden/>
              </w:rPr>
              <w:instrText xml:space="preserve"> PAGEREF _Toc456972003 \h </w:instrText>
            </w:r>
            <w:r w:rsidR="00BE1CA1">
              <w:rPr>
                <w:noProof/>
                <w:webHidden/>
              </w:rPr>
            </w:r>
            <w:r w:rsidR="00BE1CA1">
              <w:rPr>
                <w:noProof/>
                <w:webHidden/>
              </w:rPr>
              <w:fldChar w:fldCharType="separate"/>
            </w:r>
            <w:r w:rsidR="00BE1CA1">
              <w:rPr>
                <w:noProof/>
                <w:webHidden/>
              </w:rPr>
              <w:t>67</w:t>
            </w:r>
            <w:r w:rsidR="00BE1CA1">
              <w:rPr>
                <w:noProof/>
                <w:webHidden/>
              </w:rPr>
              <w:fldChar w:fldCharType="end"/>
            </w:r>
          </w:hyperlink>
        </w:p>
        <w:p w:rsidR="00BE1CA1" w:rsidRDefault="00690FD1">
          <w:pPr>
            <w:pStyle w:val="TM3"/>
            <w:rPr>
              <w:rFonts w:eastAsiaTheme="minorEastAsia"/>
              <w:noProof/>
              <w:lang w:eastAsia="fr-FR"/>
            </w:rPr>
          </w:pPr>
          <w:hyperlink w:anchor="_Toc456972004" w:history="1">
            <w:r w:rsidR="00BE1CA1" w:rsidRPr="00C74F5C">
              <w:rPr>
                <w:rStyle w:val="Lienhypertexte"/>
              </w:rPr>
              <w:t>g)</w:t>
            </w:r>
            <w:r w:rsidR="00BE1CA1">
              <w:rPr>
                <w:rFonts w:eastAsiaTheme="minorEastAsia"/>
                <w:noProof/>
                <w:lang w:eastAsia="fr-FR"/>
              </w:rPr>
              <w:tab/>
            </w:r>
            <w:r w:rsidR="00BE1CA1" w:rsidRPr="00C74F5C">
              <w:rPr>
                <w:rStyle w:val="Lienhypertexte"/>
              </w:rPr>
              <w:t>Innovation technologique</w:t>
            </w:r>
            <w:r w:rsidR="00BE1CA1">
              <w:rPr>
                <w:noProof/>
                <w:webHidden/>
              </w:rPr>
              <w:tab/>
            </w:r>
            <w:r w:rsidR="00BE1CA1">
              <w:rPr>
                <w:noProof/>
                <w:webHidden/>
              </w:rPr>
              <w:fldChar w:fldCharType="begin"/>
            </w:r>
            <w:r w:rsidR="00BE1CA1">
              <w:rPr>
                <w:noProof/>
                <w:webHidden/>
              </w:rPr>
              <w:instrText xml:space="preserve"> PAGEREF _Toc456972004 \h </w:instrText>
            </w:r>
            <w:r w:rsidR="00BE1CA1">
              <w:rPr>
                <w:noProof/>
                <w:webHidden/>
              </w:rPr>
            </w:r>
            <w:r w:rsidR="00BE1CA1">
              <w:rPr>
                <w:noProof/>
                <w:webHidden/>
              </w:rPr>
              <w:fldChar w:fldCharType="separate"/>
            </w:r>
            <w:r w:rsidR="00BE1CA1">
              <w:rPr>
                <w:noProof/>
                <w:webHidden/>
              </w:rPr>
              <w:t>68</w:t>
            </w:r>
            <w:r w:rsidR="00BE1CA1">
              <w:rPr>
                <w:noProof/>
                <w:webHidden/>
              </w:rPr>
              <w:fldChar w:fldCharType="end"/>
            </w:r>
          </w:hyperlink>
        </w:p>
        <w:p w:rsidR="00BE1CA1" w:rsidRDefault="00690FD1">
          <w:pPr>
            <w:pStyle w:val="TM3"/>
            <w:rPr>
              <w:rFonts w:eastAsiaTheme="minorEastAsia"/>
              <w:noProof/>
              <w:lang w:eastAsia="fr-FR"/>
            </w:rPr>
          </w:pPr>
          <w:hyperlink w:anchor="_Toc456972007" w:history="1">
            <w:r w:rsidR="00BE1CA1" w:rsidRPr="00C74F5C">
              <w:rPr>
                <w:rStyle w:val="Lienhypertexte"/>
              </w:rPr>
              <w:t>h)</w:t>
            </w:r>
            <w:r w:rsidR="00BE1CA1">
              <w:rPr>
                <w:rFonts w:eastAsiaTheme="minorEastAsia"/>
                <w:noProof/>
                <w:lang w:eastAsia="fr-FR"/>
              </w:rPr>
              <w:tab/>
            </w:r>
            <w:r w:rsidR="00BE1CA1" w:rsidRPr="00C74F5C">
              <w:rPr>
                <w:rStyle w:val="Lienhypertexte"/>
              </w:rPr>
              <w:t>Actions diverses</w:t>
            </w:r>
            <w:r w:rsidR="00BE1CA1">
              <w:rPr>
                <w:noProof/>
                <w:webHidden/>
              </w:rPr>
              <w:tab/>
            </w:r>
            <w:r w:rsidR="00BE1CA1">
              <w:rPr>
                <w:noProof/>
                <w:webHidden/>
              </w:rPr>
              <w:fldChar w:fldCharType="begin"/>
            </w:r>
            <w:r w:rsidR="00BE1CA1">
              <w:rPr>
                <w:noProof/>
                <w:webHidden/>
              </w:rPr>
              <w:instrText xml:space="preserve"> PAGEREF _Toc456972007 \h </w:instrText>
            </w:r>
            <w:r w:rsidR="00BE1CA1">
              <w:rPr>
                <w:noProof/>
                <w:webHidden/>
              </w:rPr>
            </w:r>
            <w:r w:rsidR="00BE1CA1">
              <w:rPr>
                <w:noProof/>
                <w:webHidden/>
              </w:rPr>
              <w:fldChar w:fldCharType="separate"/>
            </w:r>
            <w:r w:rsidR="00BE1CA1">
              <w:rPr>
                <w:noProof/>
                <w:webHidden/>
              </w:rPr>
              <w:t>69</w:t>
            </w:r>
            <w:r w:rsidR="00BE1CA1">
              <w:rPr>
                <w:noProof/>
                <w:webHidden/>
              </w:rPr>
              <w:fldChar w:fldCharType="end"/>
            </w:r>
          </w:hyperlink>
        </w:p>
        <w:p w:rsidR="00BE1CA1" w:rsidRDefault="00690FD1">
          <w:pPr>
            <w:pStyle w:val="TM3"/>
            <w:rPr>
              <w:rFonts w:eastAsiaTheme="minorEastAsia"/>
              <w:noProof/>
              <w:lang w:eastAsia="fr-FR"/>
            </w:rPr>
          </w:pPr>
          <w:hyperlink w:anchor="_Toc456972017" w:history="1">
            <w:r w:rsidR="00BE1CA1" w:rsidRPr="00C74F5C">
              <w:rPr>
                <w:rStyle w:val="Lienhypertexte"/>
              </w:rPr>
              <w:t>i)</w:t>
            </w:r>
            <w:r w:rsidR="00BE1CA1">
              <w:rPr>
                <w:rFonts w:eastAsiaTheme="minorEastAsia"/>
                <w:noProof/>
                <w:lang w:eastAsia="fr-FR"/>
              </w:rPr>
              <w:tab/>
            </w:r>
            <w:r w:rsidR="00BE1CA1" w:rsidRPr="00C74F5C">
              <w:rPr>
                <w:rStyle w:val="Lienhypertexte"/>
              </w:rPr>
              <w:t>Contrôle et Audits de la Prestation</w:t>
            </w:r>
            <w:r w:rsidR="00BE1CA1">
              <w:rPr>
                <w:noProof/>
                <w:webHidden/>
              </w:rPr>
              <w:tab/>
            </w:r>
            <w:r w:rsidR="00BE1CA1">
              <w:rPr>
                <w:noProof/>
                <w:webHidden/>
              </w:rPr>
              <w:fldChar w:fldCharType="begin"/>
            </w:r>
            <w:r w:rsidR="00BE1CA1">
              <w:rPr>
                <w:noProof/>
                <w:webHidden/>
              </w:rPr>
              <w:instrText xml:space="preserve"> PAGEREF _Toc456972017 \h </w:instrText>
            </w:r>
            <w:r w:rsidR="00BE1CA1">
              <w:rPr>
                <w:noProof/>
                <w:webHidden/>
              </w:rPr>
            </w:r>
            <w:r w:rsidR="00BE1CA1">
              <w:rPr>
                <w:noProof/>
                <w:webHidden/>
              </w:rPr>
              <w:fldChar w:fldCharType="separate"/>
            </w:r>
            <w:r w:rsidR="00BE1CA1">
              <w:rPr>
                <w:noProof/>
                <w:webHidden/>
              </w:rPr>
              <w:t>70</w:t>
            </w:r>
            <w:r w:rsidR="00BE1CA1">
              <w:rPr>
                <w:noProof/>
                <w:webHidden/>
              </w:rPr>
              <w:fldChar w:fldCharType="end"/>
            </w:r>
          </w:hyperlink>
        </w:p>
        <w:p w:rsidR="00BE1CA1" w:rsidRDefault="00690FD1">
          <w:pPr>
            <w:pStyle w:val="TM3"/>
            <w:rPr>
              <w:rFonts w:eastAsiaTheme="minorEastAsia"/>
              <w:noProof/>
              <w:lang w:eastAsia="fr-FR"/>
            </w:rPr>
          </w:pPr>
          <w:hyperlink w:anchor="_Toc456972018" w:history="1">
            <w:r w:rsidR="00BE1CA1" w:rsidRPr="00C74F5C">
              <w:rPr>
                <w:rStyle w:val="Lienhypertexte"/>
              </w:rPr>
              <w:t>j)</w:t>
            </w:r>
            <w:r w:rsidR="00BE1CA1">
              <w:rPr>
                <w:rFonts w:eastAsiaTheme="minorEastAsia"/>
                <w:noProof/>
                <w:lang w:eastAsia="fr-FR"/>
              </w:rPr>
              <w:tab/>
            </w:r>
            <w:r w:rsidR="00BE1CA1" w:rsidRPr="00C74F5C">
              <w:rPr>
                <w:rStyle w:val="Lienhypertexte"/>
              </w:rPr>
              <w:t>Moyens de contrôles et de mesures</w:t>
            </w:r>
            <w:r w:rsidR="00BE1CA1">
              <w:rPr>
                <w:noProof/>
                <w:webHidden/>
              </w:rPr>
              <w:tab/>
            </w:r>
            <w:r w:rsidR="00BE1CA1">
              <w:rPr>
                <w:noProof/>
                <w:webHidden/>
              </w:rPr>
              <w:fldChar w:fldCharType="begin"/>
            </w:r>
            <w:r w:rsidR="00BE1CA1">
              <w:rPr>
                <w:noProof/>
                <w:webHidden/>
              </w:rPr>
              <w:instrText xml:space="preserve"> PAGEREF _Toc456972018 \h </w:instrText>
            </w:r>
            <w:r w:rsidR="00BE1CA1">
              <w:rPr>
                <w:noProof/>
                <w:webHidden/>
              </w:rPr>
            </w:r>
            <w:r w:rsidR="00BE1CA1">
              <w:rPr>
                <w:noProof/>
                <w:webHidden/>
              </w:rPr>
              <w:fldChar w:fldCharType="separate"/>
            </w:r>
            <w:r w:rsidR="00BE1CA1">
              <w:rPr>
                <w:noProof/>
                <w:webHidden/>
              </w:rPr>
              <w:t>70</w:t>
            </w:r>
            <w:r w:rsidR="00BE1CA1">
              <w:rPr>
                <w:noProof/>
                <w:webHidden/>
              </w:rPr>
              <w:fldChar w:fldCharType="end"/>
            </w:r>
          </w:hyperlink>
        </w:p>
        <w:p w:rsidR="00BE1CA1" w:rsidRDefault="00690FD1">
          <w:pPr>
            <w:pStyle w:val="TM3"/>
            <w:rPr>
              <w:rFonts w:eastAsiaTheme="minorEastAsia"/>
              <w:noProof/>
              <w:lang w:eastAsia="fr-FR"/>
            </w:rPr>
          </w:pPr>
          <w:hyperlink w:anchor="_Toc456972019" w:history="1">
            <w:r w:rsidR="00BE1CA1" w:rsidRPr="00C74F5C">
              <w:rPr>
                <w:rStyle w:val="Lienhypertexte"/>
              </w:rPr>
              <w:t>k)</w:t>
            </w:r>
            <w:r w:rsidR="00BE1CA1">
              <w:rPr>
                <w:rFonts w:eastAsiaTheme="minorEastAsia"/>
                <w:noProof/>
                <w:lang w:eastAsia="fr-FR"/>
              </w:rPr>
              <w:tab/>
            </w:r>
            <w:r w:rsidR="00BE1CA1" w:rsidRPr="00C74F5C">
              <w:rPr>
                <w:rStyle w:val="Lienhypertexte"/>
              </w:rPr>
              <w:t>Audits de contrôles et d’évaluation</w:t>
            </w:r>
            <w:r w:rsidR="00BE1CA1">
              <w:rPr>
                <w:noProof/>
                <w:webHidden/>
              </w:rPr>
              <w:tab/>
            </w:r>
            <w:r w:rsidR="00BE1CA1">
              <w:rPr>
                <w:noProof/>
                <w:webHidden/>
              </w:rPr>
              <w:fldChar w:fldCharType="begin"/>
            </w:r>
            <w:r w:rsidR="00BE1CA1">
              <w:rPr>
                <w:noProof/>
                <w:webHidden/>
              </w:rPr>
              <w:instrText xml:space="preserve"> PAGEREF _Toc456972019 \h </w:instrText>
            </w:r>
            <w:r w:rsidR="00BE1CA1">
              <w:rPr>
                <w:noProof/>
                <w:webHidden/>
              </w:rPr>
            </w:r>
            <w:r w:rsidR="00BE1CA1">
              <w:rPr>
                <w:noProof/>
                <w:webHidden/>
              </w:rPr>
              <w:fldChar w:fldCharType="separate"/>
            </w:r>
            <w:r w:rsidR="00BE1CA1">
              <w:rPr>
                <w:noProof/>
                <w:webHidden/>
              </w:rPr>
              <w:t>70</w:t>
            </w:r>
            <w:r w:rsidR="00BE1CA1">
              <w:rPr>
                <w:noProof/>
                <w:webHidden/>
              </w:rPr>
              <w:fldChar w:fldCharType="end"/>
            </w:r>
          </w:hyperlink>
        </w:p>
        <w:p w:rsidR="00BE1CA1" w:rsidRDefault="00690FD1">
          <w:pPr>
            <w:pStyle w:val="TM3"/>
            <w:rPr>
              <w:rFonts w:eastAsiaTheme="minorEastAsia"/>
              <w:noProof/>
              <w:lang w:eastAsia="fr-FR"/>
            </w:rPr>
          </w:pPr>
          <w:hyperlink w:anchor="_Toc456972044" w:history="1">
            <w:r w:rsidR="00BE1CA1" w:rsidRPr="00C74F5C">
              <w:rPr>
                <w:rStyle w:val="Lienhypertexte"/>
              </w:rPr>
              <w:t>l)</w:t>
            </w:r>
            <w:r w:rsidR="00BE1CA1">
              <w:rPr>
                <w:rFonts w:eastAsiaTheme="minorEastAsia"/>
                <w:noProof/>
                <w:lang w:eastAsia="fr-FR"/>
              </w:rPr>
              <w:tab/>
            </w:r>
            <w:r w:rsidR="00BE1CA1" w:rsidRPr="00C74F5C">
              <w:rPr>
                <w:rStyle w:val="Lienhypertexte"/>
              </w:rPr>
              <w:t>Gestion des Risques Client</w:t>
            </w:r>
            <w:r w:rsidR="00BE1CA1">
              <w:rPr>
                <w:noProof/>
                <w:webHidden/>
              </w:rPr>
              <w:tab/>
            </w:r>
            <w:r w:rsidR="00BE1CA1">
              <w:rPr>
                <w:noProof/>
                <w:webHidden/>
              </w:rPr>
              <w:fldChar w:fldCharType="begin"/>
            </w:r>
            <w:r w:rsidR="00BE1CA1">
              <w:rPr>
                <w:noProof/>
                <w:webHidden/>
              </w:rPr>
              <w:instrText xml:space="preserve"> PAGEREF _Toc456972044 \h </w:instrText>
            </w:r>
            <w:r w:rsidR="00BE1CA1">
              <w:rPr>
                <w:noProof/>
                <w:webHidden/>
              </w:rPr>
            </w:r>
            <w:r w:rsidR="00BE1CA1">
              <w:rPr>
                <w:noProof/>
                <w:webHidden/>
              </w:rPr>
              <w:fldChar w:fldCharType="separate"/>
            </w:r>
            <w:r w:rsidR="00BE1CA1">
              <w:rPr>
                <w:noProof/>
                <w:webHidden/>
              </w:rPr>
              <w:t>73</w:t>
            </w:r>
            <w:r w:rsidR="00BE1CA1">
              <w:rPr>
                <w:noProof/>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2045" w:history="1">
            <w:r w:rsidR="00BE1CA1" w:rsidRPr="00C74F5C">
              <w:rPr>
                <w:rStyle w:val="Lienhypertexte"/>
              </w:rPr>
              <w:t>VI.</w:t>
            </w:r>
            <w:r w:rsidR="00BE1CA1">
              <w:rPr>
                <w:rFonts w:asciiTheme="minorHAnsi" w:eastAsiaTheme="minorEastAsia" w:hAnsiTheme="minorHAnsi" w:cstheme="minorBidi"/>
                <w:b w:val="0"/>
                <w:lang w:eastAsia="fr-FR"/>
              </w:rPr>
              <w:tab/>
            </w:r>
            <w:r w:rsidR="00BE1CA1" w:rsidRPr="00C74F5C">
              <w:rPr>
                <w:rStyle w:val="Lienhypertexte"/>
              </w:rPr>
              <w:t>VOLUME ET NATURE DE LA SOUS TRAITANCE</w:t>
            </w:r>
            <w:r w:rsidR="00BE1CA1">
              <w:rPr>
                <w:webHidden/>
              </w:rPr>
              <w:tab/>
            </w:r>
            <w:r w:rsidR="00BE1CA1">
              <w:rPr>
                <w:webHidden/>
              </w:rPr>
              <w:fldChar w:fldCharType="begin"/>
            </w:r>
            <w:r w:rsidR="00BE1CA1">
              <w:rPr>
                <w:webHidden/>
              </w:rPr>
              <w:instrText xml:space="preserve"> PAGEREF _Toc456972045 \h </w:instrText>
            </w:r>
            <w:r w:rsidR="00BE1CA1">
              <w:rPr>
                <w:webHidden/>
              </w:rPr>
            </w:r>
            <w:r w:rsidR="00BE1CA1">
              <w:rPr>
                <w:webHidden/>
              </w:rPr>
              <w:fldChar w:fldCharType="separate"/>
            </w:r>
            <w:r w:rsidR="00BE1CA1">
              <w:rPr>
                <w:webHidden/>
              </w:rPr>
              <w:t>75</w:t>
            </w:r>
            <w:r w:rsidR="00BE1CA1">
              <w:rPr>
                <w:webHidden/>
              </w:rPr>
              <w:fldChar w:fldCharType="end"/>
            </w:r>
          </w:hyperlink>
        </w:p>
        <w:p w:rsidR="00BE1CA1" w:rsidRDefault="00690FD1">
          <w:pPr>
            <w:pStyle w:val="TM2"/>
            <w:rPr>
              <w:rFonts w:eastAsiaTheme="minorEastAsia"/>
              <w:sz w:val="22"/>
              <w:szCs w:val="22"/>
              <w:lang w:eastAsia="fr-FR"/>
            </w:rPr>
          </w:pPr>
          <w:hyperlink w:anchor="_Toc456972046" w:history="1">
            <w:r w:rsidR="00BE1CA1" w:rsidRPr="00C74F5C">
              <w:rPr>
                <w:rStyle w:val="Lienhypertexte"/>
              </w:rPr>
              <w:t>1.1</w:t>
            </w:r>
            <w:r w:rsidR="00BE1CA1">
              <w:rPr>
                <w:rFonts w:eastAsiaTheme="minorEastAsia"/>
                <w:sz w:val="22"/>
                <w:szCs w:val="22"/>
                <w:lang w:eastAsia="fr-FR"/>
              </w:rPr>
              <w:tab/>
            </w:r>
            <w:r w:rsidR="00BE1CA1" w:rsidRPr="00C74F5C">
              <w:rPr>
                <w:rStyle w:val="Lienhypertexte"/>
              </w:rPr>
              <w:t>Sous-Traitance technique</w:t>
            </w:r>
            <w:r w:rsidR="00BE1CA1">
              <w:rPr>
                <w:webHidden/>
              </w:rPr>
              <w:tab/>
            </w:r>
            <w:r w:rsidR="00BE1CA1">
              <w:rPr>
                <w:webHidden/>
              </w:rPr>
              <w:fldChar w:fldCharType="begin"/>
            </w:r>
            <w:r w:rsidR="00BE1CA1">
              <w:rPr>
                <w:webHidden/>
              </w:rPr>
              <w:instrText xml:space="preserve"> PAGEREF _Toc456972046 \h </w:instrText>
            </w:r>
            <w:r w:rsidR="00BE1CA1">
              <w:rPr>
                <w:webHidden/>
              </w:rPr>
            </w:r>
            <w:r w:rsidR="00BE1CA1">
              <w:rPr>
                <w:webHidden/>
              </w:rPr>
              <w:fldChar w:fldCharType="separate"/>
            </w:r>
            <w:r w:rsidR="00BE1CA1">
              <w:rPr>
                <w:webHidden/>
              </w:rPr>
              <w:t>75</w:t>
            </w:r>
            <w:r w:rsidR="00BE1CA1">
              <w:rPr>
                <w:webHidden/>
              </w:rPr>
              <w:fldChar w:fldCharType="end"/>
            </w:r>
          </w:hyperlink>
        </w:p>
        <w:p w:rsidR="00BE1CA1" w:rsidRDefault="00690FD1">
          <w:pPr>
            <w:pStyle w:val="TM3"/>
            <w:rPr>
              <w:rFonts w:eastAsiaTheme="minorEastAsia"/>
              <w:noProof/>
              <w:lang w:eastAsia="fr-FR"/>
            </w:rPr>
          </w:pPr>
          <w:hyperlink w:anchor="_Toc456972047" w:history="1">
            <w:r w:rsidR="00BE1CA1" w:rsidRPr="00C74F5C">
              <w:rPr>
                <w:rStyle w:val="Lienhypertexte"/>
              </w:rPr>
              <w:t>a)</w:t>
            </w:r>
            <w:r w:rsidR="00BE1CA1">
              <w:rPr>
                <w:rFonts w:eastAsiaTheme="minorEastAsia"/>
                <w:noProof/>
                <w:lang w:eastAsia="fr-FR"/>
              </w:rPr>
              <w:tab/>
            </w:r>
            <w:r w:rsidR="00BE1CA1" w:rsidRPr="00C74F5C">
              <w:rPr>
                <w:rStyle w:val="Lienhypertexte"/>
              </w:rPr>
              <w:t>Gestion et Pilotage de la Sous-traitance</w:t>
            </w:r>
            <w:r w:rsidR="00BE1CA1">
              <w:rPr>
                <w:noProof/>
                <w:webHidden/>
              </w:rPr>
              <w:tab/>
            </w:r>
            <w:r w:rsidR="00BE1CA1">
              <w:rPr>
                <w:noProof/>
                <w:webHidden/>
              </w:rPr>
              <w:fldChar w:fldCharType="begin"/>
            </w:r>
            <w:r w:rsidR="00BE1CA1">
              <w:rPr>
                <w:noProof/>
                <w:webHidden/>
              </w:rPr>
              <w:instrText xml:space="preserve"> PAGEREF _Toc456972047 \h </w:instrText>
            </w:r>
            <w:r w:rsidR="00BE1CA1">
              <w:rPr>
                <w:noProof/>
                <w:webHidden/>
              </w:rPr>
            </w:r>
            <w:r w:rsidR="00BE1CA1">
              <w:rPr>
                <w:noProof/>
                <w:webHidden/>
              </w:rPr>
              <w:fldChar w:fldCharType="separate"/>
            </w:r>
            <w:r w:rsidR="00BE1CA1">
              <w:rPr>
                <w:noProof/>
                <w:webHidden/>
              </w:rPr>
              <w:t>75</w:t>
            </w:r>
            <w:r w:rsidR="00BE1CA1">
              <w:rPr>
                <w:noProof/>
                <w:webHidden/>
              </w:rPr>
              <w:fldChar w:fldCharType="end"/>
            </w:r>
          </w:hyperlink>
        </w:p>
        <w:p w:rsidR="00BE1CA1" w:rsidRDefault="00690FD1">
          <w:pPr>
            <w:pStyle w:val="TM2"/>
            <w:rPr>
              <w:rFonts w:eastAsiaTheme="minorEastAsia"/>
              <w:sz w:val="22"/>
              <w:szCs w:val="22"/>
              <w:lang w:eastAsia="fr-FR"/>
            </w:rPr>
          </w:pPr>
          <w:hyperlink w:anchor="_Toc456972048" w:history="1">
            <w:r w:rsidR="00BE1CA1" w:rsidRPr="00C74F5C">
              <w:rPr>
                <w:rStyle w:val="Lienhypertexte"/>
              </w:rPr>
              <w:t>1.2</w:t>
            </w:r>
            <w:r w:rsidR="00BE1CA1">
              <w:rPr>
                <w:rFonts w:eastAsiaTheme="minorEastAsia"/>
                <w:sz w:val="22"/>
                <w:szCs w:val="22"/>
                <w:lang w:eastAsia="fr-FR"/>
              </w:rPr>
              <w:tab/>
            </w:r>
            <w:r w:rsidR="00BE1CA1" w:rsidRPr="00C74F5C">
              <w:rPr>
                <w:rStyle w:val="Lienhypertexte"/>
              </w:rPr>
              <w:t>Liste complète des matériels et des actions pour lequel le prestataire entend faire appel à un soutien du constructeur</w:t>
            </w:r>
            <w:r w:rsidR="00BE1CA1">
              <w:rPr>
                <w:webHidden/>
              </w:rPr>
              <w:tab/>
            </w:r>
            <w:r w:rsidR="00BE1CA1">
              <w:rPr>
                <w:webHidden/>
              </w:rPr>
              <w:fldChar w:fldCharType="begin"/>
            </w:r>
            <w:r w:rsidR="00BE1CA1">
              <w:rPr>
                <w:webHidden/>
              </w:rPr>
              <w:instrText xml:space="preserve"> PAGEREF _Toc456972048 \h </w:instrText>
            </w:r>
            <w:r w:rsidR="00BE1CA1">
              <w:rPr>
                <w:webHidden/>
              </w:rPr>
            </w:r>
            <w:r w:rsidR="00BE1CA1">
              <w:rPr>
                <w:webHidden/>
              </w:rPr>
              <w:fldChar w:fldCharType="separate"/>
            </w:r>
            <w:r w:rsidR="00BE1CA1">
              <w:rPr>
                <w:webHidden/>
              </w:rPr>
              <w:t>77</w:t>
            </w:r>
            <w:r w:rsidR="00BE1CA1">
              <w:rPr>
                <w:webHidden/>
              </w:rPr>
              <w:fldChar w:fldCharType="end"/>
            </w:r>
          </w:hyperlink>
        </w:p>
        <w:p w:rsidR="00BE1CA1" w:rsidRDefault="00690FD1">
          <w:pPr>
            <w:pStyle w:val="TM1"/>
            <w:rPr>
              <w:rFonts w:asciiTheme="minorHAnsi" w:eastAsiaTheme="minorEastAsia" w:hAnsiTheme="minorHAnsi" w:cstheme="minorBidi"/>
              <w:b w:val="0"/>
              <w:lang w:eastAsia="fr-FR"/>
            </w:rPr>
          </w:pPr>
          <w:hyperlink w:anchor="_Toc456972049" w:history="1">
            <w:r w:rsidR="00BE1CA1" w:rsidRPr="00C74F5C">
              <w:rPr>
                <w:rStyle w:val="Lienhypertexte"/>
              </w:rPr>
              <w:t>VII.</w:t>
            </w:r>
            <w:r w:rsidR="00BE1CA1">
              <w:rPr>
                <w:rFonts w:asciiTheme="minorHAnsi" w:eastAsiaTheme="minorEastAsia" w:hAnsiTheme="minorHAnsi" w:cstheme="minorBidi"/>
                <w:b w:val="0"/>
                <w:lang w:eastAsia="fr-FR"/>
              </w:rPr>
              <w:tab/>
            </w:r>
            <w:r w:rsidR="00BE1CA1" w:rsidRPr="00C74F5C">
              <w:rPr>
                <w:rStyle w:val="Lienhypertexte"/>
              </w:rPr>
              <w:t>REPONSE AUX FONCTIONS DE SERVICE ET DE CONTRAINTES</w:t>
            </w:r>
            <w:r w:rsidR="00BE1CA1">
              <w:rPr>
                <w:webHidden/>
              </w:rPr>
              <w:tab/>
            </w:r>
            <w:r w:rsidR="00BE1CA1">
              <w:rPr>
                <w:webHidden/>
              </w:rPr>
              <w:fldChar w:fldCharType="begin"/>
            </w:r>
            <w:r w:rsidR="00BE1CA1">
              <w:rPr>
                <w:webHidden/>
              </w:rPr>
              <w:instrText xml:space="preserve"> PAGEREF _Toc456972049 \h </w:instrText>
            </w:r>
            <w:r w:rsidR="00BE1CA1">
              <w:rPr>
                <w:webHidden/>
              </w:rPr>
            </w:r>
            <w:r w:rsidR="00BE1CA1">
              <w:rPr>
                <w:webHidden/>
              </w:rPr>
              <w:fldChar w:fldCharType="separate"/>
            </w:r>
            <w:r w:rsidR="00BE1CA1">
              <w:rPr>
                <w:webHidden/>
              </w:rPr>
              <w:t>78</w:t>
            </w:r>
            <w:r w:rsidR="00BE1CA1">
              <w:rPr>
                <w:webHidden/>
              </w:rPr>
              <w:fldChar w:fldCharType="end"/>
            </w:r>
          </w:hyperlink>
        </w:p>
        <w:p w:rsidR="00BE1CA1" w:rsidRDefault="00690FD1">
          <w:pPr>
            <w:pStyle w:val="TM2"/>
            <w:rPr>
              <w:rFonts w:eastAsiaTheme="minorEastAsia"/>
              <w:sz w:val="22"/>
              <w:szCs w:val="22"/>
              <w:lang w:eastAsia="fr-FR"/>
            </w:rPr>
          </w:pPr>
          <w:hyperlink w:anchor="_Toc456972050" w:history="1">
            <w:r w:rsidR="00BE1CA1" w:rsidRPr="00C74F5C">
              <w:rPr>
                <w:rStyle w:val="Lienhypertexte"/>
              </w:rPr>
              <w:t>1.1</w:t>
            </w:r>
            <w:r w:rsidR="00BE1CA1">
              <w:rPr>
                <w:rFonts w:eastAsiaTheme="minorEastAsia"/>
                <w:sz w:val="22"/>
                <w:szCs w:val="22"/>
                <w:lang w:eastAsia="fr-FR"/>
              </w:rPr>
              <w:tab/>
            </w:r>
            <w:r w:rsidR="00BE1CA1" w:rsidRPr="00C74F5C">
              <w:rPr>
                <w:rStyle w:val="Lienhypertexte"/>
              </w:rPr>
              <w:t>Fonctions de contraintes</w:t>
            </w:r>
            <w:r w:rsidR="00BE1CA1">
              <w:rPr>
                <w:webHidden/>
              </w:rPr>
              <w:tab/>
            </w:r>
            <w:r w:rsidR="00BE1CA1">
              <w:rPr>
                <w:webHidden/>
              </w:rPr>
              <w:fldChar w:fldCharType="begin"/>
            </w:r>
            <w:r w:rsidR="00BE1CA1">
              <w:rPr>
                <w:webHidden/>
              </w:rPr>
              <w:instrText xml:space="preserve"> PAGEREF _Toc456972050 \h </w:instrText>
            </w:r>
            <w:r w:rsidR="00BE1CA1">
              <w:rPr>
                <w:webHidden/>
              </w:rPr>
            </w:r>
            <w:r w:rsidR="00BE1CA1">
              <w:rPr>
                <w:webHidden/>
              </w:rPr>
              <w:fldChar w:fldCharType="separate"/>
            </w:r>
            <w:r w:rsidR="00BE1CA1">
              <w:rPr>
                <w:webHidden/>
              </w:rPr>
              <w:t>78</w:t>
            </w:r>
            <w:r w:rsidR="00BE1CA1">
              <w:rPr>
                <w:webHidden/>
              </w:rPr>
              <w:fldChar w:fldCharType="end"/>
            </w:r>
          </w:hyperlink>
        </w:p>
        <w:p w:rsidR="00BE1CA1" w:rsidRDefault="00690FD1">
          <w:pPr>
            <w:pStyle w:val="TM3"/>
            <w:rPr>
              <w:rFonts w:eastAsiaTheme="minorEastAsia"/>
              <w:noProof/>
              <w:lang w:eastAsia="fr-FR"/>
            </w:rPr>
          </w:pPr>
          <w:hyperlink w:anchor="_Toc456972051" w:history="1">
            <w:r w:rsidR="00BE1CA1" w:rsidRPr="00C74F5C">
              <w:rPr>
                <w:rStyle w:val="Lienhypertexte"/>
              </w:rPr>
              <w:t>a)</w:t>
            </w:r>
            <w:r w:rsidR="00BE1CA1">
              <w:rPr>
                <w:rFonts w:eastAsiaTheme="minorEastAsia"/>
                <w:noProof/>
                <w:lang w:eastAsia="fr-FR"/>
              </w:rPr>
              <w:tab/>
            </w:r>
            <w:r w:rsidR="00BE1CA1" w:rsidRPr="00C74F5C">
              <w:rPr>
                <w:rStyle w:val="Lienhypertexte"/>
              </w:rPr>
              <w:t>FC1 / Prendre en compte les procédures STAT (PDP, Règlement interne, demande d'accès, etc.)</w:t>
            </w:r>
            <w:r w:rsidR="00BE1CA1">
              <w:rPr>
                <w:noProof/>
                <w:webHidden/>
              </w:rPr>
              <w:tab/>
            </w:r>
            <w:r w:rsidR="00BE1CA1">
              <w:rPr>
                <w:noProof/>
                <w:webHidden/>
              </w:rPr>
              <w:fldChar w:fldCharType="begin"/>
            </w:r>
            <w:r w:rsidR="00BE1CA1">
              <w:rPr>
                <w:noProof/>
                <w:webHidden/>
              </w:rPr>
              <w:instrText xml:space="preserve"> PAGEREF _Toc456972051 \h </w:instrText>
            </w:r>
            <w:r w:rsidR="00BE1CA1">
              <w:rPr>
                <w:noProof/>
                <w:webHidden/>
              </w:rPr>
            </w:r>
            <w:r w:rsidR="00BE1CA1">
              <w:rPr>
                <w:noProof/>
                <w:webHidden/>
              </w:rPr>
              <w:fldChar w:fldCharType="separate"/>
            </w:r>
            <w:r w:rsidR="00BE1CA1">
              <w:rPr>
                <w:noProof/>
                <w:webHidden/>
              </w:rPr>
              <w:t>78</w:t>
            </w:r>
            <w:r w:rsidR="00BE1CA1">
              <w:rPr>
                <w:noProof/>
                <w:webHidden/>
              </w:rPr>
              <w:fldChar w:fldCharType="end"/>
            </w:r>
          </w:hyperlink>
        </w:p>
        <w:p w:rsidR="00BE1CA1" w:rsidRDefault="00690FD1">
          <w:pPr>
            <w:pStyle w:val="TM3"/>
            <w:rPr>
              <w:rFonts w:eastAsiaTheme="minorEastAsia"/>
              <w:noProof/>
              <w:lang w:eastAsia="fr-FR"/>
            </w:rPr>
          </w:pPr>
          <w:hyperlink w:anchor="_Toc456972052" w:history="1">
            <w:r w:rsidR="00BE1CA1" w:rsidRPr="00C74F5C">
              <w:rPr>
                <w:rStyle w:val="Lienhypertexte"/>
              </w:rPr>
              <w:t>b)</w:t>
            </w:r>
            <w:r w:rsidR="00BE1CA1">
              <w:rPr>
                <w:rFonts w:eastAsiaTheme="minorEastAsia"/>
                <w:noProof/>
                <w:lang w:eastAsia="fr-FR"/>
              </w:rPr>
              <w:tab/>
            </w:r>
            <w:r w:rsidR="00BE1CA1" w:rsidRPr="00C74F5C">
              <w:rPr>
                <w:rStyle w:val="Lienhypertexte"/>
              </w:rPr>
              <w:t>FC2 / Mettre en place l'organisation pour répondre à la prestation</w:t>
            </w:r>
            <w:r w:rsidR="00BE1CA1">
              <w:rPr>
                <w:noProof/>
                <w:webHidden/>
              </w:rPr>
              <w:tab/>
            </w:r>
            <w:r w:rsidR="00BE1CA1">
              <w:rPr>
                <w:noProof/>
                <w:webHidden/>
              </w:rPr>
              <w:fldChar w:fldCharType="begin"/>
            </w:r>
            <w:r w:rsidR="00BE1CA1">
              <w:rPr>
                <w:noProof/>
                <w:webHidden/>
              </w:rPr>
              <w:instrText xml:space="preserve"> PAGEREF _Toc456972052 \h </w:instrText>
            </w:r>
            <w:r w:rsidR="00BE1CA1">
              <w:rPr>
                <w:noProof/>
                <w:webHidden/>
              </w:rPr>
            </w:r>
            <w:r w:rsidR="00BE1CA1">
              <w:rPr>
                <w:noProof/>
                <w:webHidden/>
              </w:rPr>
              <w:fldChar w:fldCharType="separate"/>
            </w:r>
            <w:r w:rsidR="00BE1CA1">
              <w:rPr>
                <w:noProof/>
                <w:webHidden/>
              </w:rPr>
              <w:t>79</w:t>
            </w:r>
            <w:r w:rsidR="00BE1CA1">
              <w:rPr>
                <w:noProof/>
                <w:webHidden/>
              </w:rPr>
              <w:fldChar w:fldCharType="end"/>
            </w:r>
          </w:hyperlink>
        </w:p>
        <w:p w:rsidR="00BE1CA1" w:rsidRDefault="00690FD1">
          <w:pPr>
            <w:pStyle w:val="TM3"/>
            <w:rPr>
              <w:rFonts w:eastAsiaTheme="minorEastAsia"/>
              <w:noProof/>
              <w:lang w:eastAsia="fr-FR"/>
            </w:rPr>
          </w:pPr>
          <w:hyperlink w:anchor="_Toc456972053" w:history="1">
            <w:r w:rsidR="00BE1CA1" w:rsidRPr="00C74F5C">
              <w:rPr>
                <w:rStyle w:val="Lienhypertexte"/>
              </w:rPr>
              <w:t>c)</w:t>
            </w:r>
            <w:r w:rsidR="00BE1CA1">
              <w:rPr>
                <w:rFonts w:eastAsiaTheme="minorEastAsia"/>
                <w:noProof/>
                <w:lang w:eastAsia="fr-FR"/>
              </w:rPr>
              <w:tab/>
            </w:r>
            <w:r w:rsidR="00BE1CA1" w:rsidRPr="00C74F5C">
              <w:rPr>
                <w:rStyle w:val="Lienhypertexte"/>
              </w:rPr>
              <w:t>FC3 / Justifier des habilitations et compétences requises pour assurer  la maintenance</w:t>
            </w:r>
            <w:r w:rsidR="00BE1CA1">
              <w:rPr>
                <w:noProof/>
                <w:webHidden/>
              </w:rPr>
              <w:tab/>
            </w:r>
            <w:r w:rsidR="00BE1CA1">
              <w:rPr>
                <w:noProof/>
                <w:webHidden/>
              </w:rPr>
              <w:fldChar w:fldCharType="begin"/>
            </w:r>
            <w:r w:rsidR="00BE1CA1">
              <w:rPr>
                <w:noProof/>
                <w:webHidden/>
              </w:rPr>
              <w:instrText xml:space="preserve"> PAGEREF _Toc456972053 \h </w:instrText>
            </w:r>
            <w:r w:rsidR="00BE1CA1">
              <w:rPr>
                <w:noProof/>
                <w:webHidden/>
              </w:rPr>
            </w:r>
            <w:r w:rsidR="00BE1CA1">
              <w:rPr>
                <w:noProof/>
                <w:webHidden/>
              </w:rPr>
              <w:fldChar w:fldCharType="separate"/>
            </w:r>
            <w:r w:rsidR="00BE1CA1">
              <w:rPr>
                <w:noProof/>
                <w:webHidden/>
              </w:rPr>
              <w:t>79</w:t>
            </w:r>
            <w:r w:rsidR="00BE1CA1">
              <w:rPr>
                <w:noProof/>
                <w:webHidden/>
              </w:rPr>
              <w:fldChar w:fldCharType="end"/>
            </w:r>
          </w:hyperlink>
        </w:p>
        <w:p w:rsidR="00BE1CA1" w:rsidRDefault="00690FD1">
          <w:pPr>
            <w:pStyle w:val="TM3"/>
            <w:rPr>
              <w:rFonts w:eastAsiaTheme="minorEastAsia"/>
              <w:noProof/>
              <w:lang w:eastAsia="fr-FR"/>
            </w:rPr>
          </w:pPr>
          <w:hyperlink w:anchor="_Toc456972054" w:history="1">
            <w:r w:rsidR="00BE1CA1" w:rsidRPr="00C74F5C">
              <w:rPr>
                <w:rStyle w:val="Lienhypertexte"/>
              </w:rPr>
              <w:t>d)</w:t>
            </w:r>
            <w:r w:rsidR="00BE1CA1">
              <w:rPr>
                <w:rFonts w:eastAsiaTheme="minorEastAsia"/>
                <w:noProof/>
                <w:lang w:eastAsia="fr-FR"/>
              </w:rPr>
              <w:tab/>
            </w:r>
            <w:r w:rsidR="00BE1CA1" w:rsidRPr="00C74F5C">
              <w:rPr>
                <w:rStyle w:val="Lienhypertexte"/>
              </w:rPr>
              <w:t>FC4 / S'adapter aux outils de traçabilité, gestion, etc.</w:t>
            </w:r>
            <w:r w:rsidR="00BE1CA1">
              <w:rPr>
                <w:noProof/>
                <w:webHidden/>
              </w:rPr>
              <w:tab/>
            </w:r>
            <w:r w:rsidR="00BE1CA1">
              <w:rPr>
                <w:noProof/>
                <w:webHidden/>
              </w:rPr>
              <w:fldChar w:fldCharType="begin"/>
            </w:r>
            <w:r w:rsidR="00BE1CA1">
              <w:rPr>
                <w:noProof/>
                <w:webHidden/>
              </w:rPr>
              <w:instrText xml:space="preserve"> PAGEREF _Toc456972054 \h </w:instrText>
            </w:r>
            <w:r w:rsidR="00BE1CA1">
              <w:rPr>
                <w:noProof/>
                <w:webHidden/>
              </w:rPr>
            </w:r>
            <w:r w:rsidR="00BE1CA1">
              <w:rPr>
                <w:noProof/>
                <w:webHidden/>
              </w:rPr>
              <w:fldChar w:fldCharType="separate"/>
            </w:r>
            <w:r w:rsidR="00BE1CA1">
              <w:rPr>
                <w:noProof/>
                <w:webHidden/>
              </w:rPr>
              <w:t>79</w:t>
            </w:r>
            <w:r w:rsidR="00BE1CA1">
              <w:rPr>
                <w:noProof/>
                <w:webHidden/>
              </w:rPr>
              <w:fldChar w:fldCharType="end"/>
            </w:r>
          </w:hyperlink>
        </w:p>
        <w:p w:rsidR="00BE1CA1" w:rsidRDefault="00690FD1">
          <w:pPr>
            <w:pStyle w:val="TM3"/>
            <w:rPr>
              <w:rFonts w:eastAsiaTheme="minorEastAsia"/>
              <w:noProof/>
              <w:lang w:eastAsia="fr-FR"/>
            </w:rPr>
          </w:pPr>
          <w:hyperlink w:anchor="_Toc456972055" w:history="1">
            <w:r w:rsidR="00BE1CA1" w:rsidRPr="00C74F5C">
              <w:rPr>
                <w:rStyle w:val="Lienhypertexte"/>
              </w:rPr>
              <w:t>e)</w:t>
            </w:r>
            <w:r w:rsidR="00BE1CA1">
              <w:rPr>
                <w:rFonts w:eastAsiaTheme="minorEastAsia"/>
                <w:noProof/>
                <w:lang w:eastAsia="fr-FR"/>
              </w:rPr>
              <w:tab/>
            </w:r>
            <w:r w:rsidR="00BE1CA1" w:rsidRPr="00C74F5C">
              <w:rPr>
                <w:rStyle w:val="Lienhypertexte"/>
              </w:rPr>
              <w:t>FC5 /  Respecter les procédures de FINAERO</w:t>
            </w:r>
            <w:r w:rsidR="00BE1CA1">
              <w:rPr>
                <w:noProof/>
                <w:webHidden/>
              </w:rPr>
              <w:tab/>
            </w:r>
            <w:r w:rsidR="00BE1CA1">
              <w:rPr>
                <w:noProof/>
                <w:webHidden/>
              </w:rPr>
              <w:fldChar w:fldCharType="begin"/>
            </w:r>
            <w:r w:rsidR="00BE1CA1">
              <w:rPr>
                <w:noProof/>
                <w:webHidden/>
              </w:rPr>
              <w:instrText xml:space="preserve"> PAGEREF _Toc456972055 \h </w:instrText>
            </w:r>
            <w:r w:rsidR="00BE1CA1">
              <w:rPr>
                <w:noProof/>
                <w:webHidden/>
              </w:rPr>
            </w:r>
            <w:r w:rsidR="00BE1CA1">
              <w:rPr>
                <w:noProof/>
                <w:webHidden/>
              </w:rPr>
              <w:fldChar w:fldCharType="separate"/>
            </w:r>
            <w:r w:rsidR="00BE1CA1">
              <w:rPr>
                <w:noProof/>
                <w:webHidden/>
              </w:rPr>
              <w:t>80</w:t>
            </w:r>
            <w:r w:rsidR="00BE1CA1">
              <w:rPr>
                <w:noProof/>
                <w:webHidden/>
              </w:rPr>
              <w:fldChar w:fldCharType="end"/>
            </w:r>
          </w:hyperlink>
        </w:p>
        <w:p w:rsidR="00BE1CA1" w:rsidRDefault="00690FD1">
          <w:pPr>
            <w:pStyle w:val="TM3"/>
            <w:rPr>
              <w:rFonts w:eastAsiaTheme="minorEastAsia"/>
              <w:noProof/>
              <w:lang w:eastAsia="fr-FR"/>
            </w:rPr>
          </w:pPr>
          <w:hyperlink w:anchor="_Toc456972056" w:history="1">
            <w:r w:rsidR="00BE1CA1" w:rsidRPr="00C74F5C">
              <w:rPr>
                <w:rStyle w:val="Lienhypertexte"/>
              </w:rPr>
              <w:t>f)</w:t>
            </w:r>
            <w:r w:rsidR="00BE1CA1">
              <w:rPr>
                <w:rFonts w:eastAsiaTheme="minorEastAsia"/>
                <w:noProof/>
                <w:lang w:eastAsia="fr-FR"/>
              </w:rPr>
              <w:tab/>
            </w:r>
            <w:r w:rsidR="00BE1CA1" w:rsidRPr="00C74F5C">
              <w:rPr>
                <w:rStyle w:val="Lienhypertexte"/>
              </w:rPr>
              <w:t>FC6  / Respecter les délais d'interventions et de traitement</w:t>
            </w:r>
            <w:r w:rsidR="00BE1CA1">
              <w:rPr>
                <w:noProof/>
                <w:webHidden/>
              </w:rPr>
              <w:tab/>
            </w:r>
            <w:r w:rsidR="00BE1CA1">
              <w:rPr>
                <w:noProof/>
                <w:webHidden/>
              </w:rPr>
              <w:fldChar w:fldCharType="begin"/>
            </w:r>
            <w:r w:rsidR="00BE1CA1">
              <w:rPr>
                <w:noProof/>
                <w:webHidden/>
              </w:rPr>
              <w:instrText xml:space="preserve"> PAGEREF _Toc456972056 \h </w:instrText>
            </w:r>
            <w:r w:rsidR="00BE1CA1">
              <w:rPr>
                <w:noProof/>
                <w:webHidden/>
              </w:rPr>
            </w:r>
            <w:r w:rsidR="00BE1CA1">
              <w:rPr>
                <w:noProof/>
                <w:webHidden/>
              </w:rPr>
              <w:fldChar w:fldCharType="separate"/>
            </w:r>
            <w:r w:rsidR="00BE1CA1">
              <w:rPr>
                <w:noProof/>
                <w:webHidden/>
              </w:rPr>
              <w:t>80</w:t>
            </w:r>
            <w:r w:rsidR="00BE1CA1">
              <w:rPr>
                <w:noProof/>
                <w:webHidden/>
              </w:rPr>
              <w:fldChar w:fldCharType="end"/>
            </w:r>
          </w:hyperlink>
        </w:p>
        <w:p w:rsidR="00BE1CA1" w:rsidRDefault="00690FD1">
          <w:pPr>
            <w:pStyle w:val="TM3"/>
            <w:rPr>
              <w:rFonts w:eastAsiaTheme="minorEastAsia"/>
              <w:noProof/>
              <w:lang w:eastAsia="fr-FR"/>
            </w:rPr>
          </w:pPr>
          <w:hyperlink w:anchor="_Toc456972057" w:history="1">
            <w:r w:rsidR="00BE1CA1" w:rsidRPr="00C74F5C">
              <w:rPr>
                <w:rStyle w:val="Lienhypertexte"/>
              </w:rPr>
              <w:t>g)</w:t>
            </w:r>
            <w:r w:rsidR="00BE1CA1">
              <w:rPr>
                <w:rFonts w:eastAsiaTheme="minorEastAsia"/>
                <w:noProof/>
                <w:lang w:eastAsia="fr-FR"/>
              </w:rPr>
              <w:tab/>
            </w:r>
            <w:r w:rsidR="00BE1CA1" w:rsidRPr="00C74F5C">
              <w:rPr>
                <w:rStyle w:val="Lienhypertexte"/>
              </w:rPr>
              <w:t>FC7 /  Prendre en compte et s'adapter à l'activité FINAERO</w:t>
            </w:r>
            <w:r w:rsidR="00BE1CA1">
              <w:rPr>
                <w:noProof/>
                <w:webHidden/>
              </w:rPr>
              <w:tab/>
            </w:r>
            <w:r w:rsidR="00BE1CA1">
              <w:rPr>
                <w:noProof/>
                <w:webHidden/>
              </w:rPr>
              <w:fldChar w:fldCharType="begin"/>
            </w:r>
            <w:r w:rsidR="00BE1CA1">
              <w:rPr>
                <w:noProof/>
                <w:webHidden/>
              </w:rPr>
              <w:instrText xml:space="preserve"> PAGEREF _Toc456972057 \h </w:instrText>
            </w:r>
            <w:r w:rsidR="00BE1CA1">
              <w:rPr>
                <w:noProof/>
                <w:webHidden/>
              </w:rPr>
            </w:r>
            <w:r w:rsidR="00BE1CA1">
              <w:rPr>
                <w:noProof/>
                <w:webHidden/>
              </w:rPr>
              <w:fldChar w:fldCharType="separate"/>
            </w:r>
            <w:r w:rsidR="00BE1CA1">
              <w:rPr>
                <w:noProof/>
                <w:webHidden/>
              </w:rPr>
              <w:t>81</w:t>
            </w:r>
            <w:r w:rsidR="00BE1CA1">
              <w:rPr>
                <w:noProof/>
                <w:webHidden/>
              </w:rPr>
              <w:fldChar w:fldCharType="end"/>
            </w:r>
          </w:hyperlink>
        </w:p>
        <w:p w:rsidR="00BE1CA1" w:rsidRDefault="00690FD1">
          <w:pPr>
            <w:pStyle w:val="TM3"/>
            <w:rPr>
              <w:rFonts w:eastAsiaTheme="minorEastAsia"/>
              <w:noProof/>
              <w:lang w:eastAsia="fr-FR"/>
            </w:rPr>
          </w:pPr>
          <w:hyperlink w:anchor="_Toc456972058" w:history="1">
            <w:r w:rsidR="00BE1CA1" w:rsidRPr="00C74F5C">
              <w:rPr>
                <w:rStyle w:val="Lienhypertexte"/>
              </w:rPr>
              <w:t>h)</w:t>
            </w:r>
            <w:r w:rsidR="00BE1CA1">
              <w:rPr>
                <w:rFonts w:eastAsiaTheme="minorEastAsia"/>
                <w:noProof/>
                <w:lang w:eastAsia="fr-FR"/>
              </w:rPr>
              <w:tab/>
            </w:r>
            <w:r w:rsidR="00BE1CA1" w:rsidRPr="00C74F5C">
              <w:rPr>
                <w:rStyle w:val="Lienhypertexte"/>
              </w:rPr>
              <w:t>FC8 / Assurer la communication des connaissances et des activités en fin de contrat</w:t>
            </w:r>
            <w:r w:rsidR="00BE1CA1">
              <w:rPr>
                <w:noProof/>
                <w:webHidden/>
              </w:rPr>
              <w:tab/>
            </w:r>
            <w:r w:rsidR="00BE1CA1">
              <w:rPr>
                <w:noProof/>
                <w:webHidden/>
              </w:rPr>
              <w:fldChar w:fldCharType="begin"/>
            </w:r>
            <w:r w:rsidR="00BE1CA1">
              <w:rPr>
                <w:noProof/>
                <w:webHidden/>
              </w:rPr>
              <w:instrText xml:space="preserve"> PAGEREF _Toc456972058 \h </w:instrText>
            </w:r>
            <w:r w:rsidR="00BE1CA1">
              <w:rPr>
                <w:noProof/>
                <w:webHidden/>
              </w:rPr>
            </w:r>
            <w:r w:rsidR="00BE1CA1">
              <w:rPr>
                <w:noProof/>
                <w:webHidden/>
              </w:rPr>
              <w:fldChar w:fldCharType="separate"/>
            </w:r>
            <w:r w:rsidR="00BE1CA1">
              <w:rPr>
                <w:noProof/>
                <w:webHidden/>
              </w:rPr>
              <w:t>81</w:t>
            </w:r>
            <w:r w:rsidR="00BE1CA1">
              <w:rPr>
                <w:noProof/>
                <w:webHidden/>
              </w:rPr>
              <w:fldChar w:fldCharType="end"/>
            </w:r>
          </w:hyperlink>
        </w:p>
        <w:p w:rsidR="00BE1CA1" w:rsidRDefault="00690FD1">
          <w:pPr>
            <w:pStyle w:val="TM2"/>
            <w:rPr>
              <w:rFonts w:eastAsiaTheme="minorEastAsia"/>
              <w:sz w:val="22"/>
              <w:szCs w:val="22"/>
              <w:lang w:eastAsia="fr-FR"/>
            </w:rPr>
          </w:pPr>
          <w:hyperlink w:anchor="_Toc456972059" w:history="1">
            <w:r w:rsidR="00BE1CA1" w:rsidRPr="00C74F5C">
              <w:rPr>
                <w:rStyle w:val="Lienhypertexte"/>
              </w:rPr>
              <w:t>1.2</w:t>
            </w:r>
            <w:r w:rsidR="00BE1CA1">
              <w:rPr>
                <w:rFonts w:eastAsiaTheme="minorEastAsia"/>
                <w:sz w:val="22"/>
                <w:szCs w:val="22"/>
                <w:lang w:eastAsia="fr-FR"/>
              </w:rPr>
              <w:tab/>
            </w:r>
            <w:r w:rsidR="00BE1CA1" w:rsidRPr="00C74F5C">
              <w:rPr>
                <w:rStyle w:val="Lienhypertexte"/>
              </w:rPr>
              <w:t>Fonction de service</w:t>
            </w:r>
            <w:r w:rsidR="00BE1CA1">
              <w:rPr>
                <w:webHidden/>
              </w:rPr>
              <w:tab/>
            </w:r>
            <w:r w:rsidR="00BE1CA1">
              <w:rPr>
                <w:webHidden/>
              </w:rPr>
              <w:fldChar w:fldCharType="begin"/>
            </w:r>
            <w:r w:rsidR="00BE1CA1">
              <w:rPr>
                <w:webHidden/>
              </w:rPr>
              <w:instrText xml:space="preserve"> PAGEREF _Toc456972059 \h </w:instrText>
            </w:r>
            <w:r w:rsidR="00BE1CA1">
              <w:rPr>
                <w:webHidden/>
              </w:rPr>
            </w:r>
            <w:r w:rsidR="00BE1CA1">
              <w:rPr>
                <w:webHidden/>
              </w:rPr>
              <w:fldChar w:fldCharType="separate"/>
            </w:r>
            <w:r w:rsidR="00BE1CA1">
              <w:rPr>
                <w:webHidden/>
              </w:rPr>
              <w:t>82</w:t>
            </w:r>
            <w:r w:rsidR="00BE1CA1">
              <w:rPr>
                <w:webHidden/>
              </w:rPr>
              <w:fldChar w:fldCharType="end"/>
            </w:r>
          </w:hyperlink>
        </w:p>
        <w:p w:rsidR="00BE1CA1" w:rsidRDefault="00690FD1">
          <w:pPr>
            <w:pStyle w:val="TM3"/>
            <w:rPr>
              <w:rFonts w:eastAsiaTheme="minorEastAsia"/>
              <w:noProof/>
              <w:lang w:eastAsia="fr-FR"/>
            </w:rPr>
          </w:pPr>
          <w:hyperlink w:anchor="_Toc456972060" w:history="1">
            <w:r w:rsidR="00BE1CA1" w:rsidRPr="00C74F5C">
              <w:rPr>
                <w:rStyle w:val="Lienhypertexte"/>
              </w:rPr>
              <w:t>a)</w:t>
            </w:r>
            <w:r w:rsidR="00BE1CA1">
              <w:rPr>
                <w:rFonts w:eastAsiaTheme="minorEastAsia"/>
                <w:noProof/>
                <w:lang w:eastAsia="fr-FR"/>
              </w:rPr>
              <w:tab/>
            </w:r>
            <w:r w:rsidR="00BE1CA1" w:rsidRPr="00C74F5C">
              <w:rPr>
                <w:rStyle w:val="Lienhypertexte"/>
              </w:rPr>
              <w:t>FS1 / Assurer la maintenance des installations du périmètre confié</w:t>
            </w:r>
            <w:r w:rsidR="00BE1CA1">
              <w:rPr>
                <w:noProof/>
                <w:webHidden/>
              </w:rPr>
              <w:tab/>
            </w:r>
            <w:r w:rsidR="00BE1CA1">
              <w:rPr>
                <w:noProof/>
                <w:webHidden/>
              </w:rPr>
              <w:fldChar w:fldCharType="begin"/>
            </w:r>
            <w:r w:rsidR="00BE1CA1">
              <w:rPr>
                <w:noProof/>
                <w:webHidden/>
              </w:rPr>
              <w:instrText xml:space="preserve"> PAGEREF _Toc456972060 \h </w:instrText>
            </w:r>
            <w:r w:rsidR="00BE1CA1">
              <w:rPr>
                <w:noProof/>
                <w:webHidden/>
              </w:rPr>
            </w:r>
            <w:r w:rsidR="00BE1CA1">
              <w:rPr>
                <w:noProof/>
                <w:webHidden/>
              </w:rPr>
              <w:fldChar w:fldCharType="separate"/>
            </w:r>
            <w:r w:rsidR="00BE1CA1">
              <w:rPr>
                <w:noProof/>
                <w:webHidden/>
              </w:rPr>
              <w:t>82</w:t>
            </w:r>
            <w:r w:rsidR="00BE1CA1">
              <w:rPr>
                <w:noProof/>
                <w:webHidden/>
              </w:rPr>
              <w:fldChar w:fldCharType="end"/>
            </w:r>
          </w:hyperlink>
        </w:p>
        <w:p w:rsidR="00BE1CA1" w:rsidRDefault="00690FD1">
          <w:pPr>
            <w:pStyle w:val="TM3"/>
            <w:rPr>
              <w:rFonts w:eastAsiaTheme="minorEastAsia"/>
              <w:noProof/>
              <w:lang w:eastAsia="fr-FR"/>
            </w:rPr>
          </w:pPr>
          <w:hyperlink w:anchor="_Toc456972061" w:history="1">
            <w:r w:rsidR="00BE1CA1" w:rsidRPr="00C74F5C">
              <w:rPr>
                <w:rStyle w:val="Lienhypertexte"/>
              </w:rPr>
              <w:t>b)</w:t>
            </w:r>
            <w:r w:rsidR="00BE1CA1">
              <w:rPr>
                <w:rFonts w:eastAsiaTheme="minorEastAsia"/>
                <w:noProof/>
                <w:lang w:eastAsia="fr-FR"/>
              </w:rPr>
              <w:tab/>
            </w:r>
            <w:r w:rsidR="00BE1CA1" w:rsidRPr="00C74F5C">
              <w:rPr>
                <w:rStyle w:val="Lienhypertexte"/>
              </w:rPr>
              <w:t>FS2 / Assurer l'état des lieux du périmètre confié</w:t>
            </w:r>
            <w:r w:rsidR="00BE1CA1">
              <w:rPr>
                <w:noProof/>
                <w:webHidden/>
              </w:rPr>
              <w:tab/>
            </w:r>
            <w:r w:rsidR="00BE1CA1">
              <w:rPr>
                <w:noProof/>
                <w:webHidden/>
              </w:rPr>
              <w:fldChar w:fldCharType="begin"/>
            </w:r>
            <w:r w:rsidR="00BE1CA1">
              <w:rPr>
                <w:noProof/>
                <w:webHidden/>
              </w:rPr>
              <w:instrText xml:space="preserve"> PAGEREF _Toc456972061 \h </w:instrText>
            </w:r>
            <w:r w:rsidR="00BE1CA1">
              <w:rPr>
                <w:noProof/>
                <w:webHidden/>
              </w:rPr>
            </w:r>
            <w:r w:rsidR="00BE1CA1">
              <w:rPr>
                <w:noProof/>
                <w:webHidden/>
              </w:rPr>
              <w:fldChar w:fldCharType="separate"/>
            </w:r>
            <w:r w:rsidR="00BE1CA1">
              <w:rPr>
                <w:noProof/>
                <w:webHidden/>
              </w:rPr>
              <w:t>82</w:t>
            </w:r>
            <w:r w:rsidR="00BE1CA1">
              <w:rPr>
                <w:noProof/>
                <w:webHidden/>
              </w:rPr>
              <w:fldChar w:fldCharType="end"/>
            </w:r>
          </w:hyperlink>
        </w:p>
        <w:p w:rsidR="00BE1CA1" w:rsidRDefault="00690FD1">
          <w:pPr>
            <w:pStyle w:val="TM3"/>
            <w:rPr>
              <w:rFonts w:eastAsiaTheme="minorEastAsia"/>
              <w:noProof/>
              <w:lang w:eastAsia="fr-FR"/>
            </w:rPr>
          </w:pPr>
          <w:hyperlink w:anchor="_Toc456972062" w:history="1">
            <w:r w:rsidR="00BE1CA1" w:rsidRPr="00C74F5C">
              <w:rPr>
                <w:rStyle w:val="Lienhypertexte"/>
              </w:rPr>
              <w:t>c)</w:t>
            </w:r>
            <w:r w:rsidR="00BE1CA1">
              <w:rPr>
                <w:rFonts w:eastAsiaTheme="minorEastAsia"/>
                <w:noProof/>
                <w:lang w:eastAsia="fr-FR"/>
              </w:rPr>
              <w:tab/>
            </w:r>
            <w:r w:rsidR="00BE1CA1" w:rsidRPr="00C74F5C">
              <w:rPr>
                <w:rStyle w:val="Lienhypertexte"/>
              </w:rPr>
              <w:t>FS3 / Assurer la conduite des installations</w:t>
            </w:r>
            <w:r w:rsidR="00BE1CA1">
              <w:rPr>
                <w:noProof/>
                <w:webHidden/>
              </w:rPr>
              <w:tab/>
            </w:r>
            <w:r w:rsidR="00BE1CA1">
              <w:rPr>
                <w:noProof/>
                <w:webHidden/>
              </w:rPr>
              <w:fldChar w:fldCharType="begin"/>
            </w:r>
            <w:r w:rsidR="00BE1CA1">
              <w:rPr>
                <w:noProof/>
                <w:webHidden/>
              </w:rPr>
              <w:instrText xml:space="preserve"> PAGEREF _Toc456972062 \h </w:instrText>
            </w:r>
            <w:r w:rsidR="00BE1CA1">
              <w:rPr>
                <w:noProof/>
                <w:webHidden/>
              </w:rPr>
            </w:r>
            <w:r w:rsidR="00BE1CA1">
              <w:rPr>
                <w:noProof/>
                <w:webHidden/>
              </w:rPr>
              <w:fldChar w:fldCharType="separate"/>
            </w:r>
            <w:r w:rsidR="00BE1CA1">
              <w:rPr>
                <w:noProof/>
                <w:webHidden/>
              </w:rPr>
              <w:t>83</w:t>
            </w:r>
            <w:r w:rsidR="00BE1CA1">
              <w:rPr>
                <w:noProof/>
                <w:webHidden/>
              </w:rPr>
              <w:fldChar w:fldCharType="end"/>
            </w:r>
          </w:hyperlink>
        </w:p>
        <w:p w:rsidR="00BE1CA1" w:rsidRDefault="00690FD1">
          <w:pPr>
            <w:pStyle w:val="TM3"/>
            <w:rPr>
              <w:rFonts w:eastAsiaTheme="minorEastAsia"/>
              <w:noProof/>
              <w:lang w:eastAsia="fr-FR"/>
            </w:rPr>
          </w:pPr>
          <w:hyperlink w:anchor="_Toc456972063" w:history="1">
            <w:r w:rsidR="00BE1CA1" w:rsidRPr="00C74F5C">
              <w:rPr>
                <w:rStyle w:val="Lienhypertexte"/>
              </w:rPr>
              <w:t>d)</w:t>
            </w:r>
            <w:r w:rsidR="00BE1CA1">
              <w:rPr>
                <w:rFonts w:eastAsiaTheme="minorEastAsia"/>
                <w:noProof/>
                <w:lang w:eastAsia="fr-FR"/>
              </w:rPr>
              <w:tab/>
            </w:r>
            <w:r w:rsidR="00BE1CA1" w:rsidRPr="00C74F5C">
              <w:rPr>
                <w:rStyle w:val="Lienhypertexte"/>
              </w:rPr>
              <w:t>FS4 / Proposer des plans d'amélioration</w:t>
            </w:r>
            <w:r w:rsidR="00BE1CA1">
              <w:rPr>
                <w:noProof/>
                <w:webHidden/>
              </w:rPr>
              <w:tab/>
            </w:r>
            <w:r w:rsidR="00BE1CA1">
              <w:rPr>
                <w:noProof/>
                <w:webHidden/>
              </w:rPr>
              <w:fldChar w:fldCharType="begin"/>
            </w:r>
            <w:r w:rsidR="00BE1CA1">
              <w:rPr>
                <w:noProof/>
                <w:webHidden/>
              </w:rPr>
              <w:instrText xml:space="preserve"> PAGEREF _Toc456972063 \h </w:instrText>
            </w:r>
            <w:r w:rsidR="00BE1CA1">
              <w:rPr>
                <w:noProof/>
                <w:webHidden/>
              </w:rPr>
            </w:r>
            <w:r w:rsidR="00BE1CA1">
              <w:rPr>
                <w:noProof/>
                <w:webHidden/>
              </w:rPr>
              <w:fldChar w:fldCharType="separate"/>
            </w:r>
            <w:r w:rsidR="00BE1CA1">
              <w:rPr>
                <w:noProof/>
                <w:webHidden/>
              </w:rPr>
              <w:t>83</w:t>
            </w:r>
            <w:r w:rsidR="00BE1CA1">
              <w:rPr>
                <w:noProof/>
                <w:webHidden/>
              </w:rPr>
              <w:fldChar w:fldCharType="end"/>
            </w:r>
          </w:hyperlink>
        </w:p>
        <w:p w:rsidR="00BE1CA1" w:rsidRDefault="00690FD1">
          <w:pPr>
            <w:pStyle w:val="TM3"/>
            <w:rPr>
              <w:rFonts w:eastAsiaTheme="minorEastAsia"/>
              <w:noProof/>
              <w:lang w:eastAsia="fr-FR"/>
            </w:rPr>
          </w:pPr>
          <w:hyperlink w:anchor="_Toc456972064" w:history="1">
            <w:r w:rsidR="00BE1CA1" w:rsidRPr="00C74F5C">
              <w:rPr>
                <w:rStyle w:val="Lienhypertexte"/>
              </w:rPr>
              <w:t>e)</w:t>
            </w:r>
            <w:r w:rsidR="00BE1CA1">
              <w:rPr>
                <w:rFonts w:eastAsiaTheme="minorEastAsia"/>
                <w:noProof/>
                <w:lang w:eastAsia="fr-FR"/>
              </w:rPr>
              <w:tab/>
            </w:r>
            <w:r w:rsidR="00BE1CA1" w:rsidRPr="00C74F5C">
              <w:rPr>
                <w:rStyle w:val="Lienhypertexte"/>
              </w:rPr>
              <w:t>FS5 / Assurer la maintenance des installations du périmètre confié</w:t>
            </w:r>
            <w:r w:rsidR="00BE1CA1">
              <w:rPr>
                <w:noProof/>
                <w:webHidden/>
              </w:rPr>
              <w:tab/>
            </w:r>
            <w:r w:rsidR="00BE1CA1">
              <w:rPr>
                <w:noProof/>
                <w:webHidden/>
              </w:rPr>
              <w:fldChar w:fldCharType="begin"/>
            </w:r>
            <w:r w:rsidR="00BE1CA1">
              <w:rPr>
                <w:noProof/>
                <w:webHidden/>
              </w:rPr>
              <w:instrText xml:space="preserve"> PAGEREF _Toc456972064 \h </w:instrText>
            </w:r>
            <w:r w:rsidR="00BE1CA1">
              <w:rPr>
                <w:noProof/>
                <w:webHidden/>
              </w:rPr>
            </w:r>
            <w:r w:rsidR="00BE1CA1">
              <w:rPr>
                <w:noProof/>
                <w:webHidden/>
              </w:rPr>
              <w:fldChar w:fldCharType="separate"/>
            </w:r>
            <w:r w:rsidR="00BE1CA1">
              <w:rPr>
                <w:noProof/>
                <w:webHidden/>
              </w:rPr>
              <w:t>83</w:t>
            </w:r>
            <w:r w:rsidR="00BE1CA1">
              <w:rPr>
                <w:noProof/>
                <w:webHidden/>
              </w:rPr>
              <w:fldChar w:fldCharType="end"/>
            </w:r>
          </w:hyperlink>
        </w:p>
        <w:p w:rsidR="00BE1CA1" w:rsidRDefault="00690FD1">
          <w:pPr>
            <w:pStyle w:val="TM3"/>
            <w:rPr>
              <w:rFonts w:eastAsiaTheme="minorEastAsia"/>
              <w:noProof/>
              <w:lang w:eastAsia="fr-FR"/>
            </w:rPr>
          </w:pPr>
          <w:hyperlink w:anchor="_Toc456972065" w:history="1">
            <w:r w:rsidR="00BE1CA1" w:rsidRPr="00C74F5C">
              <w:rPr>
                <w:rStyle w:val="Lienhypertexte"/>
              </w:rPr>
              <w:t>f)</w:t>
            </w:r>
            <w:r w:rsidR="00BE1CA1">
              <w:rPr>
                <w:rFonts w:eastAsiaTheme="minorEastAsia"/>
                <w:noProof/>
                <w:lang w:eastAsia="fr-FR"/>
              </w:rPr>
              <w:tab/>
            </w:r>
            <w:r w:rsidR="00BE1CA1" w:rsidRPr="00C74F5C">
              <w:rPr>
                <w:rStyle w:val="Lienhypertexte"/>
              </w:rPr>
              <w:t>FS6 / Contribuer activement à la maitrise des consommations énergétiques</w:t>
            </w:r>
            <w:r w:rsidR="00BE1CA1">
              <w:rPr>
                <w:noProof/>
                <w:webHidden/>
              </w:rPr>
              <w:tab/>
            </w:r>
            <w:r w:rsidR="00BE1CA1">
              <w:rPr>
                <w:noProof/>
                <w:webHidden/>
              </w:rPr>
              <w:fldChar w:fldCharType="begin"/>
            </w:r>
            <w:r w:rsidR="00BE1CA1">
              <w:rPr>
                <w:noProof/>
                <w:webHidden/>
              </w:rPr>
              <w:instrText xml:space="preserve"> PAGEREF _Toc456972065 \h </w:instrText>
            </w:r>
            <w:r w:rsidR="00BE1CA1">
              <w:rPr>
                <w:noProof/>
                <w:webHidden/>
              </w:rPr>
            </w:r>
            <w:r w:rsidR="00BE1CA1">
              <w:rPr>
                <w:noProof/>
                <w:webHidden/>
              </w:rPr>
              <w:fldChar w:fldCharType="separate"/>
            </w:r>
            <w:r w:rsidR="00BE1CA1">
              <w:rPr>
                <w:noProof/>
                <w:webHidden/>
              </w:rPr>
              <w:t>88</w:t>
            </w:r>
            <w:r w:rsidR="00BE1CA1">
              <w:rPr>
                <w:noProof/>
                <w:webHidden/>
              </w:rPr>
              <w:fldChar w:fldCharType="end"/>
            </w:r>
          </w:hyperlink>
        </w:p>
        <w:p w:rsidR="00BE1CA1" w:rsidRDefault="00690FD1">
          <w:pPr>
            <w:pStyle w:val="TM3"/>
            <w:rPr>
              <w:rFonts w:eastAsiaTheme="minorEastAsia"/>
              <w:noProof/>
              <w:lang w:eastAsia="fr-FR"/>
            </w:rPr>
          </w:pPr>
          <w:hyperlink w:anchor="_Toc456972066" w:history="1">
            <w:r w:rsidR="00BE1CA1" w:rsidRPr="00C74F5C">
              <w:rPr>
                <w:rStyle w:val="Lienhypertexte"/>
              </w:rPr>
              <w:t>g)</w:t>
            </w:r>
            <w:r w:rsidR="00BE1CA1">
              <w:rPr>
                <w:rFonts w:eastAsiaTheme="minorEastAsia"/>
                <w:noProof/>
                <w:lang w:eastAsia="fr-FR"/>
              </w:rPr>
              <w:tab/>
            </w:r>
            <w:r w:rsidR="00BE1CA1" w:rsidRPr="00C74F5C">
              <w:rPr>
                <w:rStyle w:val="Lienhypertexte"/>
              </w:rPr>
              <w:t>FS7 / Assister les organismes de contrôle réglementaire et assurer la remise en conformité</w:t>
            </w:r>
            <w:r w:rsidR="00BE1CA1">
              <w:rPr>
                <w:noProof/>
                <w:webHidden/>
              </w:rPr>
              <w:tab/>
            </w:r>
            <w:r w:rsidR="00BE1CA1">
              <w:rPr>
                <w:noProof/>
                <w:webHidden/>
              </w:rPr>
              <w:fldChar w:fldCharType="begin"/>
            </w:r>
            <w:r w:rsidR="00BE1CA1">
              <w:rPr>
                <w:noProof/>
                <w:webHidden/>
              </w:rPr>
              <w:instrText xml:space="preserve"> PAGEREF _Toc456972066 \h </w:instrText>
            </w:r>
            <w:r w:rsidR="00BE1CA1">
              <w:rPr>
                <w:noProof/>
                <w:webHidden/>
              </w:rPr>
            </w:r>
            <w:r w:rsidR="00BE1CA1">
              <w:rPr>
                <w:noProof/>
                <w:webHidden/>
              </w:rPr>
              <w:fldChar w:fldCharType="separate"/>
            </w:r>
            <w:r w:rsidR="00BE1CA1">
              <w:rPr>
                <w:noProof/>
                <w:webHidden/>
              </w:rPr>
              <w:t>88</w:t>
            </w:r>
            <w:r w:rsidR="00BE1CA1">
              <w:rPr>
                <w:noProof/>
                <w:webHidden/>
              </w:rPr>
              <w:fldChar w:fldCharType="end"/>
            </w:r>
          </w:hyperlink>
        </w:p>
        <w:p w:rsidR="00BE1CA1" w:rsidRDefault="00690FD1">
          <w:pPr>
            <w:pStyle w:val="TM3"/>
            <w:rPr>
              <w:rFonts w:eastAsiaTheme="minorEastAsia"/>
              <w:noProof/>
              <w:lang w:eastAsia="fr-FR"/>
            </w:rPr>
          </w:pPr>
          <w:hyperlink w:anchor="_Toc456972067" w:history="1">
            <w:r w:rsidR="00BE1CA1" w:rsidRPr="00C74F5C">
              <w:rPr>
                <w:rStyle w:val="Lienhypertexte"/>
              </w:rPr>
              <w:t>h)</w:t>
            </w:r>
            <w:r w:rsidR="00BE1CA1">
              <w:rPr>
                <w:rFonts w:eastAsiaTheme="minorEastAsia"/>
                <w:noProof/>
                <w:lang w:eastAsia="fr-FR"/>
              </w:rPr>
              <w:tab/>
            </w:r>
            <w:r w:rsidR="00BE1CA1" w:rsidRPr="00C74F5C">
              <w:rPr>
                <w:rStyle w:val="Lienhypertexte"/>
              </w:rPr>
              <w:t>FS8 / Assurer le conseil sur la veille réglementaire</w:t>
            </w:r>
            <w:r w:rsidR="00BE1CA1">
              <w:rPr>
                <w:noProof/>
                <w:webHidden/>
              </w:rPr>
              <w:tab/>
            </w:r>
            <w:r w:rsidR="00BE1CA1">
              <w:rPr>
                <w:noProof/>
                <w:webHidden/>
              </w:rPr>
              <w:fldChar w:fldCharType="begin"/>
            </w:r>
            <w:r w:rsidR="00BE1CA1">
              <w:rPr>
                <w:noProof/>
                <w:webHidden/>
              </w:rPr>
              <w:instrText xml:space="preserve"> PAGEREF _Toc456972067 \h </w:instrText>
            </w:r>
            <w:r w:rsidR="00BE1CA1">
              <w:rPr>
                <w:noProof/>
                <w:webHidden/>
              </w:rPr>
            </w:r>
            <w:r w:rsidR="00BE1CA1">
              <w:rPr>
                <w:noProof/>
                <w:webHidden/>
              </w:rPr>
              <w:fldChar w:fldCharType="separate"/>
            </w:r>
            <w:r w:rsidR="00BE1CA1">
              <w:rPr>
                <w:noProof/>
                <w:webHidden/>
              </w:rPr>
              <w:t>88</w:t>
            </w:r>
            <w:r w:rsidR="00BE1CA1">
              <w:rPr>
                <w:noProof/>
                <w:webHidden/>
              </w:rPr>
              <w:fldChar w:fldCharType="end"/>
            </w:r>
          </w:hyperlink>
        </w:p>
        <w:p w:rsidR="00BE1CA1" w:rsidRDefault="00690FD1">
          <w:pPr>
            <w:pStyle w:val="TM3"/>
            <w:rPr>
              <w:rFonts w:eastAsiaTheme="minorEastAsia"/>
              <w:noProof/>
              <w:lang w:eastAsia="fr-FR"/>
            </w:rPr>
          </w:pPr>
          <w:hyperlink w:anchor="_Toc456972068" w:history="1">
            <w:r w:rsidR="00BE1CA1" w:rsidRPr="00C74F5C">
              <w:rPr>
                <w:rStyle w:val="Lienhypertexte"/>
              </w:rPr>
              <w:t>i)</w:t>
            </w:r>
            <w:r w:rsidR="00BE1CA1">
              <w:rPr>
                <w:rFonts w:eastAsiaTheme="minorEastAsia"/>
                <w:noProof/>
                <w:lang w:eastAsia="fr-FR"/>
              </w:rPr>
              <w:tab/>
            </w:r>
            <w:r w:rsidR="00BE1CA1" w:rsidRPr="00C74F5C">
              <w:rPr>
                <w:rStyle w:val="Lienhypertexte"/>
              </w:rPr>
              <w:t>FS9 / Gérer la traçabilité de l'activité</w:t>
            </w:r>
            <w:r w:rsidR="00BE1CA1">
              <w:rPr>
                <w:noProof/>
                <w:webHidden/>
              </w:rPr>
              <w:tab/>
            </w:r>
            <w:r w:rsidR="00BE1CA1">
              <w:rPr>
                <w:noProof/>
                <w:webHidden/>
              </w:rPr>
              <w:fldChar w:fldCharType="begin"/>
            </w:r>
            <w:r w:rsidR="00BE1CA1">
              <w:rPr>
                <w:noProof/>
                <w:webHidden/>
              </w:rPr>
              <w:instrText xml:space="preserve"> PAGEREF _Toc456972068 \h </w:instrText>
            </w:r>
            <w:r w:rsidR="00BE1CA1">
              <w:rPr>
                <w:noProof/>
                <w:webHidden/>
              </w:rPr>
            </w:r>
            <w:r w:rsidR="00BE1CA1">
              <w:rPr>
                <w:noProof/>
                <w:webHidden/>
              </w:rPr>
              <w:fldChar w:fldCharType="separate"/>
            </w:r>
            <w:r w:rsidR="00BE1CA1">
              <w:rPr>
                <w:noProof/>
                <w:webHidden/>
              </w:rPr>
              <w:t>88</w:t>
            </w:r>
            <w:r w:rsidR="00BE1CA1">
              <w:rPr>
                <w:noProof/>
                <w:webHidden/>
              </w:rPr>
              <w:fldChar w:fldCharType="end"/>
            </w:r>
          </w:hyperlink>
        </w:p>
        <w:p w:rsidR="00BE1CA1" w:rsidRDefault="00690FD1">
          <w:pPr>
            <w:pStyle w:val="TM3"/>
            <w:rPr>
              <w:rFonts w:eastAsiaTheme="minorEastAsia"/>
              <w:noProof/>
              <w:lang w:eastAsia="fr-FR"/>
            </w:rPr>
          </w:pPr>
          <w:hyperlink w:anchor="_Toc456972069" w:history="1">
            <w:r w:rsidR="00BE1CA1" w:rsidRPr="00C74F5C">
              <w:rPr>
                <w:rStyle w:val="Lienhypertexte"/>
              </w:rPr>
              <w:t>j)</w:t>
            </w:r>
            <w:r w:rsidR="00BE1CA1">
              <w:rPr>
                <w:rFonts w:eastAsiaTheme="minorEastAsia"/>
                <w:noProof/>
                <w:lang w:eastAsia="fr-FR"/>
              </w:rPr>
              <w:tab/>
            </w:r>
            <w:r w:rsidR="00BE1CA1" w:rsidRPr="00C74F5C">
              <w:rPr>
                <w:rStyle w:val="Lienhypertexte"/>
              </w:rPr>
              <w:t>FS10 / Gérer les demandes d'interventions</w:t>
            </w:r>
            <w:r w:rsidR="00BE1CA1">
              <w:rPr>
                <w:noProof/>
                <w:webHidden/>
              </w:rPr>
              <w:tab/>
            </w:r>
            <w:r w:rsidR="00BE1CA1">
              <w:rPr>
                <w:noProof/>
                <w:webHidden/>
              </w:rPr>
              <w:fldChar w:fldCharType="begin"/>
            </w:r>
            <w:r w:rsidR="00BE1CA1">
              <w:rPr>
                <w:noProof/>
                <w:webHidden/>
              </w:rPr>
              <w:instrText xml:space="preserve"> PAGEREF _Toc456972069 \h </w:instrText>
            </w:r>
            <w:r w:rsidR="00BE1CA1">
              <w:rPr>
                <w:noProof/>
                <w:webHidden/>
              </w:rPr>
            </w:r>
            <w:r w:rsidR="00BE1CA1">
              <w:rPr>
                <w:noProof/>
                <w:webHidden/>
              </w:rPr>
              <w:fldChar w:fldCharType="separate"/>
            </w:r>
            <w:r w:rsidR="00BE1CA1">
              <w:rPr>
                <w:noProof/>
                <w:webHidden/>
              </w:rPr>
              <w:t>89</w:t>
            </w:r>
            <w:r w:rsidR="00BE1CA1">
              <w:rPr>
                <w:noProof/>
                <w:webHidden/>
              </w:rPr>
              <w:fldChar w:fldCharType="end"/>
            </w:r>
          </w:hyperlink>
        </w:p>
        <w:p w:rsidR="00BE1CA1" w:rsidRDefault="00690FD1">
          <w:pPr>
            <w:pStyle w:val="TM3"/>
            <w:rPr>
              <w:rFonts w:eastAsiaTheme="minorEastAsia"/>
              <w:noProof/>
              <w:lang w:eastAsia="fr-FR"/>
            </w:rPr>
          </w:pPr>
          <w:hyperlink w:anchor="_Toc456972070" w:history="1">
            <w:r w:rsidR="00BE1CA1" w:rsidRPr="00C74F5C">
              <w:rPr>
                <w:rStyle w:val="Lienhypertexte"/>
              </w:rPr>
              <w:t>k)</w:t>
            </w:r>
            <w:r w:rsidR="00BE1CA1">
              <w:rPr>
                <w:rFonts w:eastAsiaTheme="minorEastAsia"/>
                <w:noProof/>
                <w:lang w:eastAsia="fr-FR"/>
              </w:rPr>
              <w:tab/>
            </w:r>
            <w:r w:rsidR="00BE1CA1" w:rsidRPr="00C74F5C">
              <w:rPr>
                <w:rStyle w:val="Lienhypertexte"/>
              </w:rPr>
              <w:t>FS11 / Gérer l'astreinte et intervention décalée</w:t>
            </w:r>
            <w:r w:rsidR="00BE1CA1">
              <w:rPr>
                <w:noProof/>
                <w:webHidden/>
              </w:rPr>
              <w:tab/>
            </w:r>
            <w:r w:rsidR="00BE1CA1">
              <w:rPr>
                <w:noProof/>
                <w:webHidden/>
              </w:rPr>
              <w:fldChar w:fldCharType="begin"/>
            </w:r>
            <w:r w:rsidR="00BE1CA1">
              <w:rPr>
                <w:noProof/>
                <w:webHidden/>
              </w:rPr>
              <w:instrText xml:space="preserve"> PAGEREF _Toc456972070 \h </w:instrText>
            </w:r>
            <w:r w:rsidR="00BE1CA1">
              <w:rPr>
                <w:noProof/>
                <w:webHidden/>
              </w:rPr>
            </w:r>
            <w:r w:rsidR="00BE1CA1">
              <w:rPr>
                <w:noProof/>
                <w:webHidden/>
              </w:rPr>
              <w:fldChar w:fldCharType="separate"/>
            </w:r>
            <w:r w:rsidR="00BE1CA1">
              <w:rPr>
                <w:noProof/>
                <w:webHidden/>
              </w:rPr>
              <w:t>89</w:t>
            </w:r>
            <w:r w:rsidR="00BE1CA1">
              <w:rPr>
                <w:noProof/>
                <w:webHidden/>
              </w:rPr>
              <w:fldChar w:fldCharType="end"/>
            </w:r>
          </w:hyperlink>
        </w:p>
        <w:p w:rsidR="00BE1CA1" w:rsidRDefault="00690FD1">
          <w:pPr>
            <w:pStyle w:val="TM3"/>
            <w:rPr>
              <w:rFonts w:eastAsiaTheme="minorEastAsia"/>
              <w:noProof/>
              <w:lang w:eastAsia="fr-FR"/>
            </w:rPr>
          </w:pPr>
          <w:hyperlink w:anchor="_Toc456972071" w:history="1">
            <w:r w:rsidR="00BE1CA1" w:rsidRPr="00C74F5C">
              <w:rPr>
                <w:rStyle w:val="Lienhypertexte"/>
              </w:rPr>
              <w:t>l)</w:t>
            </w:r>
            <w:r w:rsidR="00BE1CA1">
              <w:rPr>
                <w:rFonts w:eastAsiaTheme="minorEastAsia"/>
                <w:noProof/>
                <w:lang w:eastAsia="fr-FR"/>
              </w:rPr>
              <w:tab/>
            </w:r>
            <w:r w:rsidR="00BE1CA1" w:rsidRPr="00C74F5C">
              <w:rPr>
                <w:rStyle w:val="Lienhypertexte"/>
              </w:rPr>
              <w:t>FS12 Disposer des moyens d'accès pour assurer les prestations</w:t>
            </w:r>
            <w:r w:rsidR="00BE1CA1">
              <w:rPr>
                <w:noProof/>
                <w:webHidden/>
              </w:rPr>
              <w:tab/>
            </w:r>
            <w:r w:rsidR="00BE1CA1">
              <w:rPr>
                <w:noProof/>
                <w:webHidden/>
              </w:rPr>
              <w:fldChar w:fldCharType="begin"/>
            </w:r>
            <w:r w:rsidR="00BE1CA1">
              <w:rPr>
                <w:noProof/>
                <w:webHidden/>
              </w:rPr>
              <w:instrText xml:space="preserve"> PAGEREF _Toc456972071 \h </w:instrText>
            </w:r>
            <w:r w:rsidR="00BE1CA1">
              <w:rPr>
                <w:noProof/>
                <w:webHidden/>
              </w:rPr>
            </w:r>
            <w:r w:rsidR="00BE1CA1">
              <w:rPr>
                <w:noProof/>
                <w:webHidden/>
              </w:rPr>
              <w:fldChar w:fldCharType="separate"/>
            </w:r>
            <w:r w:rsidR="00BE1CA1">
              <w:rPr>
                <w:noProof/>
                <w:webHidden/>
              </w:rPr>
              <w:t>89</w:t>
            </w:r>
            <w:r w:rsidR="00BE1CA1">
              <w:rPr>
                <w:noProof/>
                <w:webHidden/>
              </w:rPr>
              <w:fldChar w:fldCharType="end"/>
            </w:r>
          </w:hyperlink>
        </w:p>
        <w:p w:rsidR="00BE1CA1" w:rsidRDefault="00690FD1">
          <w:pPr>
            <w:pStyle w:val="TM3"/>
            <w:rPr>
              <w:rFonts w:eastAsiaTheme="minorEastAsia"/>
              <w:noProof/>
              <w:lang w:eastAsia="fr-FR"/>
            </w:rPr>
          </w:pPr>
          <w:hyperlink w:anchor="_Toc456972072" w:history="1">
            <w:r w:rsidR="00BE1CA1" w:rsidRPr="00C74F5C">
              <w:rPr>
                <w:rStyle w:val="Lienhypertexte"/>
              </w:rPr>
              <w:t>m)</w:t>
            </w:r>
            <w:r w:rsidR="00BE1CA1">
              <w:rPr>
                <w:rFonts w:eastAsiaTheme="minorEastAsia"/>
                <w:noProof/>
                <w:lang w:eastAsia="fr-FR"/>
              </w:rPr>
              <w:tab/>
            </w:r>
            <w:r w:rsidR="00BE1CA1" w:rsidRPr="00C74F5C">
              <w:rPr>
                <w:rStyle w:val="Lienhypertexte"/>
              </w:rPr>
              <w:t>FS12 STAT / FS13 FINAERO Assurer la continuité de service</w:t>
            </w:r>
            <w:r w:rsidR="00BE1CA1">
              <w:rPr>
                <w:noProof/>
                <w:webHidden/>
              </w:rPr>
              <w:tab/>
            </w:r>
            <w:r w:rsidR="00BE1CA1">
              <w:rPr>
                <w:noProof/>
                <w:webHidden/>
              </w:rPr>
              <w:fldChar w:fldCharType="begin"/>
            </w:r>
            <w:r w:rsidR="00BE1CA1">
              <w:rPr>
                <w:noProof/>
                <w:webHidden/>
              </w:rPr>
              <w:instrText xml:space="preserve"> PAGEREF _Toc456972072 \h </w:instrText>
            </w:r>
            <w:r w:rsidR="00BE1CA1">
              <w:rPr>
                <w:noProof/>
                <w:webHidden/>
              </w:rPr>
            </w:r>
            <w:r w:rsidR="00BE1CA1">
              <w:rPr>
                <w:noProof/>
                <w:webHidden/>
              </w:rPr>
              <w:fldChar w:fldCharType="separate"/>
            </w:r>
            <w:r w:rsidR="00BE1CA1">
              <w:rPr>
                <w:noProof/>
                <w:webHidden/>
              </w:rPr>
              <w:t>89</w:t>
            </w:r>
            <w:r w:rsidR="00BE1CA1">
              <w:rPr>
                <w:noProof/>
                <w:webHidden/>
              </w:rPr>
              <w:fldChar w:fldCharType="end"/>
            </w:r>
          </w:hyperlink>
        </w:p>
        <w:p w:rsidR="00860A33" w:rsidRPr="00C9118E" w:rsidRDefault="00AC3F4F" w:rsidP="00FE5059">
          <w:pPr>
            <w:tabs>
              <w:tab w:val="left" w:pos="9639"/>
            </w:tabs>
            <w:rPr>
              <w:rFonts w:cs="Times New Roman"/>
              <w:b/>
              <w:bCs/>
            </w:rPr>
          </w:pPr>
          <w:r w:rsidRPr="00FE5059">
            <w:rPr>
              <w:rFonts w:cs="Times New Roman"/>
              <w:b/>
              <w:bCs/>
              <w:sz w:val="20"/>
              <w:szCs w:val="20"/>
            </w:rPr>
            <w:fldChar w:fldCharType="end"/>
          </w:r>
        </w:p>
      </w:sdtContent>
    </w:sdt>
    <w:p w:rsidR="007C3C7B" w:rsidRDefault="007C3C7B">
      <w:pPr>
        <w:rPr>
          <w:rFonts w:cs="Times New Roman"/>
        </w:rPr>
      </w:pPr>
      <w:r w:rsidRPr="00C9118E">
        <w:rPr>
          <w:rFonts w:cs="Times New Roman"/>
        </w:rPr>
        <w:br w:type="page"/>
      </w:r>
    </w:p>
    <w:p w:rsidR="00562A26" w:rsidRPr="00C9118E" w:rsidRDefault="00562A26" w:rsidP="00AA39B0">
      <w:pPr>
        <w:pStyle w:val="Titre1"/>
      </w:pPr>
      <w:bookmarkStart w:id="0" w:name="_Toc456963930"/>
      <w:bookmarkStart w:id="1" w:name="_Toc456971892"/>
      <w:r>
        <w:t>PREAMBULE</w:t>
      </w:r>
      <w:bookmarkEnd w:id="0"/>
      <w:bookmarkEnd w:id="1"/>
    </w:p>
    <w:p w:rsidR="00562A26" w:rsidRPr="00C9118E" w:rsidRDefault="000026DB" w:rsidP="008325B9">
      <w:pPr>
        <w:keepLines/>
        <w:spacing w:before="120" w:after="120"/>
        <w:ind w:firstLine="432"/>
        <w:jc w:val="both"/>
        <w:rPr>
          <w:rFonts w:cs="Times New Roman"/>
        </w:rPr>
      </w:pPr>
      <w:r>
        <w:rPr>
          <w:rFonts w:cs="Times New Roman"/>
        </w:rPr>
        <w:t>FINAERO</w:t>
      </w:r>
      <w:r w:rsidR="00562A26" w:rsidRPr="00C9118E">
        <w:rPr>
          <w:rFonts w:cs="Times New Roman"/>
        </w:rPr>
        <w:t xml:space="preserve"> a souhaité remettre en concurrence et consolider le périmètre des prestations du contrat de maintenance multitechnique et mécanique de ses sites de Blagnac confiée depuis plusieurs années à une société nationale. Cette démarche permettra à </w:t>
      </w:r>
      <w:r>
        <w:rPr>
          <w:rFonts w:cs="Times New Roman"/>
        </w:rPr>
        <w:t>FINAERO</w:t>
      </w:r>
      <w:r w:rsidR="00562A26" w:rsidRPr="00C9118E">
        <w:rPr>
          <w:rFonts w:cs="Times New Roman"/>
        </w:rPr>
        <w:t xml:space="preserve"> d’avoir une nouvelle vision de ses installations.</w:t>
      </w:r>
    </w:p>
    <w:p w:rsidR="00562A26" w:rsidRPr="00C9118E" w:rsidRDefault="00562A26" w:rsidP="008325B9">
      <w:pPr>
        <w:spacing w:before="120" w:after="120"/>
        <w:ind w:firstLine="432"/>
        <w:jc w:val="both"/>
        <w:rPr>
          <w:rFonts w:cs="Times New Roman"/>
        </w:rPr>
      </w:pPr>
      <w:r w:rsidRPr="00C9118E">
        <w:rPr>
          <w:rFonts w:cs="Times New Roman"/>
        </w:rPr>
        <w:t xml:space="preserve">Dans le cadre de la présente consultation, notre réponse appréhende les paramètres techniques et économiques mais tient surtout compte de la criticité de l’exploitation que revêt les sites de </w:t>
      </w:r>
      <w:r w:rsidR="000026DB">
        <w:rPr>
          <w:rFonts w:cs="Times New Roman"/>
        </w:rPr>
        <w:t>FINAERO</w:t>
      </w:r>
      <w:r w:rsidRPr="00C9118E">
        <w:rPr>
          <w:rFonts w:cs="Times New Roman"/>
        </w:rPr>
        <w:t xml:space="preserve"> à Blagnac. </w:t>
      </w:r>
    </w:p>
    <w:p w:rsidR="00562A26" w:rsidRDefault="00562A26" w:rsidP="00562A26">
      <w:pPr>
        <w:pStyle w:val="Corpsdetexte3"/>
        <w:numPr>
          <w:ilvl w:val="12"/>
          <w:numId w:val="0"/>
        </w:numPr>
        <w:spacing w:before="120"/>
        <w:jc w:val="both"/>
        <w:rPr>
          <w:rFonts w:cs="Times New Roman"/>
          <w:b/>
          <w:sz w:val="22"/>
          <w:szCs w:val="22"/>
        </w:rPr>
      </w:pPr>
      <w:r w:rsidRPr="00C9118E">
        <w:rPr>
          <w:rFonts w:cs="Times New Roman"/>
          <w:b/>
          <w:sz w:val="22"/>
          <w:szCs w:val="22"/>
        </w:rPr>
        <w:t xml:space="preserve">SPIE répond aux 2 lots séparément dans un premier temps. </w:t>
      </w:r>
      <w:r w:rsidR="008325B9">
        <w:rPr>
          <w:rFonts w:cs="Times New Roman"/>
          <w:b/>
          <w:sz w:val="22"/>
          <w:szCs w:val="22"/>
        </w:rPr>
        <w:t xml:space="preserve">Vos correspondants seront </w:t>
      </w:r>
      <w:r>
        <w:rPr>
          <w:rFonts w:cs="Times New Roman"/>
          <w:b/>
          <w:sz w:val="22"/>
          <w:szCs w:val="22"/>
        </w:rPr>
        <w:t>:</w:t>
      </w:r>
    </w:p>
    <w:p w:rsidR="00562A26" w:rsidRDefault="00562A26" w:rsidP="00170AE3">
      <w:pPr>
        <w:pStyle w:val="Corpsdetexte3"/>
        <w:numPr>
          <w:ilvl w:val="0"/>
          <w:numId w:val="217"/>
        </w:numPr>
        <w:spacing w:before="120"/>
        <w:jc w:val="both"/>
        <w:rPr>
          <w:rFonts w:cs="Times New Roman"/>
          <w:b/>
          <w:sz w:val="22"/>
          <w:szCs w:val="22"/>
        </w:rPr>
      </w:pPr>
      <w:r>
        <w:rPr>
          <w:rFonts w:cs="Times New Roman"/>
          <w:b/>
          <w:sz w:val="22"/>
          <w:szCs w:val="22"/>
        </w:rPr>
        <w:t xml:space="preserve">Pour le LOT1 : </w:t>
      </w:r>
      <w:r w:rsidRPr="00C9118E">
        <w:rPr>
          <w:rFonts w:cs="Times New Roman"/>
          <w:b/>
          <w:sz w:val="22"/>
          <w:szCs w:val="22"/>
        </w:rPr>
        <w:t>Jérome HERBY</w:t>
      </w:r>
    </w:p>
    <w:p w:rsidR="00562A26" w:rsidRDefault="00562A26" w:rsidP="00170AE3">
      <w:pPr>
        <w:pStyle w:val="Corpsdetexte3"/>
        <w:numPr>
          <w:ilvl w:val="0"/>
          <w:numId w:val="217"/>
        </w:numPr>
        <w:spacing w:before="120"/>
        <w:jc w:val="both"/>
        <w:rPr>
          <w:rFonts w:cs="Times New Roman"/>
          <w:b/>
          <w:sz w:val="22"/>
          <w:szCs w:val="22"/>
        </w:rPr>
      </w:pPr>
      <w:r>
        <w:rPr>
          <w:rFonts w:cs="Times New Roman"/>
          <w:b/>
          <w:sz w:val="22"/>
          <w:szCs w:val="22"/>
        </w:rPr>
        <w:t xml:space="preserve">Pour le LOT 2 : </w:t>
      </w:r>
      <w:r w:rsidRPr="00C9118E">
        <w:rPr>
          <w:rFonts w:cs="Times New Roman"/>
          <w:b/>
          <w:sz w:val="22"/>
          <w:szCs w:val="22"/>
        </w:rPr>
        <w:t>Jean Marie LOISON</w:t>
      </w:r>
    </w:p>
    <w:p w:rsidR="00562A26" w:rsidRPr="00C9118E" w:rsidRDefault="00562A26" w:rsidP="0017396A">
      <w:pPr>
        <w:pStyle w:val="Corpsdetexte3"/>
        <w:numPr>
          <w:ilvl w:val="12"/>
          <w:numId w:val="0"/>
        </w:numPr>
        <w:spacing w:before="120"/>
        <w:ind w:firstLine="426"/>
        <w:jc w:val="both"/>
        <w:rPr>
          <w:rFonts w:cs="Times New Roman"/>
          <w:b/>
          <w:sz w:val="22"/>
          <w:szCs w:val="22"/>
        </w:rPr>
      </w:pPr>
      <w:r w:rsidRPr="00C9118E">
        <w:rPr>
          <w:rFonts w:cs="Times New Roman"/>
          <w:b/>
          <w:sz w:val="22"/>
          <w:szCs w:val="22"/>
        </w:rPr>
        <w:t>Toute fois suivant l’avancement des négociations nous aurons la possibilité de vous proposer le regroupement des 2 lots et Jérome HERBY deviendra votre p</w:t>
      </w:r>
      <w:r w:rsidR="009F10FE">
        <w:rPr>
          <w:rFonts w:cs="Times New Roman"/>
          <w:b/>
          <w:sz w:val="22"/>
          <w:szCs w:val="22"/>
        </w:rPr>
        <w:t>r</w:t>
      </w:r>
      <w:r w:rsidRPr="00C9118E">
        <w:rPr>
          <w:rFonts w:cs="Times New Roman"/>
          <w:b/>
          <w:sz w:val="22"/>
          <w:szCs w:val="22"/>
        </w:rPr>
        <w:t>incipal interlocuteur.</w:t>
      </w:r>
    </w:p>
    <w:p w:rsidR="00562A26" w:rsidRPr="00C9118E" w:rsidRDefault="00562A26" w:rsidP="008325B9">
      <w:pPr>
        <w:spacing w:before="120" w:after="120"/>
        <w:ind w:firstLine="426"/>
        <w:jc w:val="both"/>
        <w:rPr>
          <w:rFonts w:cs="Times New Roman"/>
        </w:rPr>
      </w:pPr>
      <w:r w:rsidRPr="00C9118E">
        <w:rPr>
          <w:rFonts w:cs="Times New Roman"/>
        </w:rPr>
        <w:t xml:space="preserve">SPIE intègre dans sa proposition, les moyens nécessaires à une prestation de haute qualité, en adéquation avec les risques et les contraintes relatifs aux installations sensibles pour </w:t>
      </w:r>
      <w:r w:rsidR="000026DB">
        <w:rPr>
          <w:rFonts w:cs="Times New Roman"/>
        </w:rPr>
        <w:t>FINAERO</w:t>
      </w:r>
      <w:r w:rsidRPr="00C9118E">
        <w:rPr>
          <w:rFonts w:cs="Times New Roman"/>
        </w:rPr>
        <w:t>.</w:t>
      </w:r>
    </w:p>
    <w:p w:rsidR="00562A26" w:rsidRPr="00C9118E" w:rsidRDefault="00562A26" w:rsidP="008325B9">
      <w:pPr>
        <w:spacing w:before="120" w:after="120"/>
        <w:ind w:firstLine="426"/>
        <w:jc w:val="both"/>
        <w:rPr>
          <w:rFonts w:cs="Times New Roman"/>
        </w:rPr>
      </w:pPr>
      <w:r w:rsidRPr="00C9118E">
        <w:rPr>
          <w:rFonts w:cs="Times New Roman"/>
        </w:rPr>
        <w:t>La sensibilité d’un tel site impose une méthodologie sans faille dans l’exécution des prestations associant une rigueur dans le suivi et planification des opérations avec une parfaite maitrise technique des infrastructures.</w:t>
      </w:r>
    </w:p>
    <w:p w:rsidR="00562A26" w:rsidRPr="00C9118E" w:rsidRDefault="00562A26" w:rsidP="008325B9">
      <w:pPr>
        <w:pStyle w:val="Corpsdetexte"/>
        <w:spacing w:before="120"/>
        <w:ind w:firstLine="426"/>
        <w:jc w:val="both"/>
        <w:rPr>
          <w:rFonts w:cs="Times New Roman"/>
        </w:rPr>
      </w:pPr>
      <w:r w:rsidRPr="00C9118E">
        <w:rPr>
          <w:rFonts w:cs="Times New Roman"/>
        </w:rPr>
        <w:t>Nos prestations s'appuient avant tout sur des savoir-faire techniques acquis depuis des années sur des sites industriels et sur nos compétences en management de la fonction maintenance technique.</w:t>
      </w:r>
    </w:p>
    <w:p w:rsidR="00562A26" w:rsidRPr="00C9118E" w:rsidRDefault="00562A26" w:rsidP="008325B9">
      <w:pPr>
        <w:pStyle w:val="Corpsdetexte"/>
        <w:spacing w:before="120"/>
        <w:ind w:firstLine="426"/>
        <w:jc w:val="both"/>
        <w:rPr>
          <w:rFonts w:cs="Times New Roman"/>
        </w:rPr>
      </w:pPr>
      <w:r w:rsidRPr="00C9118E">
        <w:rPr>
          <w:rFonts w:cs="Times New Roman"/>
        </w:rPr>
        <w:t>Ces compétences acquises et capitalisées doivent nous permettre de mettre en commun nos informations et de créer un partenariat solide et durable.</w:t>
      </w:r>
    </w:p>
    <w:p w:rsidR="00562A26" w:rsidRPr="00C9118E" w:rsidRDefault="00562A26" w:rsidP="008325B9">
      <w:pPr>
        <w:pStyle w:val="Corpsdetexte3"/>
        <w:numPr>
          <w:ilvl w:val="12"/>
          <w:numId w:val="0"/>
        </w:numPr>
        <w:spacing w:before="120"/>
        <w:ind w:firstLine="426"/>
        <w:jc w:val="both"/>
        <w:rPr>
          <w:rFonts w:cs="Times New Roman"/>
          <w:sz w:val="22"/>
          <w:szCs w:val="22"/>
        </w:rPr>
      </w:pPr>
      <w:r w:rsidRPr="00C9118E">
        <w:rPr>
          <w:rFonts w:cs="Times New Roman"/>
          <w:sz w:val="22"/>
          <w:szCs w:val="22"/>
        </w:rPr>
        <w:t xml:space="preserve">Ce mémoire a pour vocation de présenter les moyens organisationnels, techniques et méthodologiques que compte mettre en œuvre SPIE pour répondre aux exigences de </w:t>
      </w:r>
      <w:r w:rsidR="000026DB">
        <w:rPr>
          <w:rFonts w:cs="Times New Roman"/>
          <w:sz w:val="22"/>
          <w:szCs w:val="22"/>
        </w:rPr>
        <w:t>FINAERO</w:t>
      </w:r>
      <w:r w:rsidRPr="00C9118E">
        <w:rPr>
          <w:rFonts w:cs="Times New Roman"/>
          <w:sz w:val="22"/>
          <w:szCs w:val="22"/>
        </w:rPr>
        <w:t xml:space="preserve"> concernant les prestations de maintenance et d’exploitation.</w:t>
      </w:r>
    </w:p>
    <w:p w:rsidR="0017396A" w:rsidRDefault="00562A26">
      <w:pPr>
        <w:rPr>
          <w:rFonts w:cs="Times New Roman"/>
        </w:rPr>
      </w:pPr>
      <w:r w:rsidRPr="00C9118E">
        <w:rPr>
          <w:rFonts w:cs="Times New Roman"/>
        </w:rPr>
        <w:br w:type="page"/>
      </w:r>
    </w:p>
    <w:p w:rsidR="0017396A" w:rsidRDefault="0017396A">
      <w:pPr>
        <w:rPr>
          <w:rFonts w:cs="Times New Roman"/>
        </w:rPr>
      </w:pPr>
    </w:p>
    <w:p w:rsidR="00562A26" w:rsidRPr="00C9118E" w:rsidRDefault="00562A26" w:rsidP="00562A26">
      <w:pPr>
        <w:rPr>
          <w:rFonts w:cs="Times New Roman"/>
        </w:rPr>
      </w:pPr>
    </w:p>
    <w:tbl>
      <w:tblPr>
        <w:tblW w:w="4900" w:type="pct"/>
        <w:tblLook w:val="01E0" w:firstRow="1" w:lastRow="1" w:firstColumn="1" w:lastColumn="1" w:noHBand="0" w:noVBand="0"/>
      </w:tblPr>
      <w:tblGrid>
        <w:gridCol w:w="2952"/>
        <w:gridCol w:w="245"/>
        <w:gridCol w:w="6323"/>
      </w:tblGrid>
      <w:tr w:rsidR="00BE1CA1" w:rsidRPr="00BE1CA1" w:rsidTr="00BE1CA1">
        <w:trPr>
          <w:cantSplit/>
          <w:trHeight w:val="349"/>
          <w:tblHeader/>
        </w:trPr>
        <w:tc>
          <w:tcPr>
            <w:tcW w:w="9520" w:type="dxa"/>
            <w:gridSpan w:val="3"/>
            <w:shd w:val="clear" w:color="auto" w:fill="1F497D" w:themeFill="text2"/>
            <w:tcMar>
              <w:top w:w="57" w:type="dxa"/>
              <w:bottom w:w="57" w:type="dxa"/>
            </w:tcMar>
            <w:vAlign w:val="center"/>
          </w:tcPr>
          <w:p w:rsidR="00562A26" w:rsidRPr="00BE1CA1" w:rsidRDefault="00562A26" w:rsidP="004C0570">
            <w:pPr>
              <w:pStyle w:val="DRAOnormal"/>
              <w:jc w:val="both"/>
              <w:rPr>
                <w:rFonts w:asciiTheme="minorHAnsi" w:hAnsiTheme="minorHAnsi"/>
                <w:b/>
                <w:color w:val="FFFFFF" w:themeColor="background1"/>
                <w:sz w:val="28"/>
                <w:szCs w:val="28"/>
              </w:rPr>
            </w:pPr>
            <w:r w:rsidRPr="00BE1CA1">
              <w:rPr>
                <w:rFonts w:asciiTheme="minorHAnsi" w:hAnsiTheme="minorHAnsi"/>
                <w:b/>
                <w:color w:val="FFFFFF" w:themeColor="background1"/>
                <w:sz w:val="28"/>
                <w:szCs w:val="28"/>
              </w:rPr>
              <w:t>Vos attentes  …</w:t>
            </w:r>
          </w:p>
        </w:tc>
      </w:tr>
      <w:tr w:rsidR="00BE1CA1" w:rsidRPr="00BE1CA1" w:rsidTr="00BE1CA1">
        <w:trPr>
          <w:cantSplit/>
          <w:trHeight w:val="54"/>
          <w:tblHeader/>
        </w:trPr>
        <w:tc>
          <w:tcPr>
            <w:tcW w:w="9520" w:type="dxa"/>
            <w:gridSpan w:val="3"/>
            <w:shd w:val="clear" w:color="auto" w:fill="1F497D" w:themeFill="text2"/>
            <w:tcMar>
              <w:top w:w="57" w:type="dxa"/>
              <w:bottom w:w="57" w:type="dxa"/>
            </w:tcMar>
            <w:vAlign w:val="center"/>
          </w:tcPr>
          <w:p w:rsidR="00562A26" w:rsidRPr="00BE1CA1" w:rsidRDefault="00562A26" w:rsidP="004C0570">
            <w:pPr>
              <w:pStyle w:val="DRAOnormal"/>
              <w:jc w:val="right"/>
              <w:rPr>
                <w:rFonts w:asciiTheme="minorHAnsi" w:hAnsiTheme="minorHAnsi"/>
                <w:b/>
                <w:color w:val="FFFFFF" w:themeColor="background1"/>
                <w:sz w:val="28"/>
                <w:szCs w:val="28"/>
              </w:rPr>
            </w:pPr>
            <w:r w:rsidRPr="00BE1CA1">
              <w:rPr>
                <w:rFonts w:asciiTheme="minorHAnsi" w:hAnsiTheme="minorHAnsi"/>
                <w:b/>
                <w:color w:val="FFFFFF" w:themeColor="background1"/>
                <w:sz w:val="28"/>
                <w:szCs w:val="28"/>
              </w:rPr>
              <w:t>…   et nos engagements</w:t>
            </w:r>
          </w:p>
        </w:tc>
      </w:tr>
      <w:tr w:rsidR="00562A26" w:rsidRPr="00C9118E" w:rsidTr="004C0570">
        <w:trPr>
          <w:cantSplit/>
          <w:trHeight w:hRule="exact" w:val="113"/>
          <w:tblHeader/>
        </w:trPr>
        <w:tc>
          <w:tcPr>
            <w:tcW w:w="2952" w:type="dxa"/>
            <w:shd w:val="clear" w:color="auto" w:fill="auto"/>
            <w:tcMar>
              <w:top w:w="170" w:type="dxa"/>
              <w:bottom w:w="227" w:type="dxa"/>
            </w:tcMar>
            <w:vAlign w:val="center"/>
          </w:tcPr>
          <w:p w:rsidR="00562A26" w:rsidRPr="00C9118E" w:rsidRDefault="00562A26" w:rsidP="004C0570">
            <w:pPr>
              <w:pStyle w:val="DRAOnormal"/>
              <w:rPr>
                <w:rFonts w:asciiTheme="minorHAnsi" w:hAnsiTheme="minorHAnsi"/>
              </w:rPr>
            </w:pPr>
          </w:p>
        </w:tc>
        <w:tc>
          <w:tcPr>
            <w:tcW w:w="245" w:type="dxa"/>
            <w:shd w:val="clear" w:color="auto" w:fill="auto"/>
            <w:tcMar>
              <w:top w:w="170" w:type="dxa"/>
              <w:bottom w:w="227" w:type="dxa"/>
            </w:tcMar>
          </w:tcPr>
          <w:p w:rsidR="00562A26" w:rsidRPr="00C9118E" w:rsidRDefault="00562A26" w:rsidP="004C0570">
            <w:pPr>
              <w:pStyle w:val="DRAOnormal"/>
              <w:jc w:val="both"/>
              <w:rPr>
                <w:rFonts w:asciiTheme="minorHAnsi" w:hAnsiTheme="minorHAnsi"/>
              </w:rPr>
            </w:pPr>
          </w:p>
        </w:tc>
        <w:tc>
          <w:tcPr>
            <w:tcW w:w="6323" w:type="dxa"/>
            <w:shd w:val="clear" w:color="auto" w:fill="auto"/>
            <w:tcMar>
              <w:top w:w="170" w:type="dxa"/>
              <w:bottom w:w="227" w:type="dxa"/>
            </w:tcMar>
            <w:vAlign w:val="bottom"/>
          </w:tcPr>
          <w:p w:rsidR="00562A26" w:rsidRPr="00C9118E" w:rsidRDefault="00562A26" w:rsidP="004C0570">
            <w:pPr>
              <w:pStyle w:val="DRAOnormal"/>
              <w:rPr>
                <w:rFonts w:asciiTheme="minorHAnsi" w:hAnsiTheme="minorHAnsi"/>
              </w:rPr>
            </w:pPr>
          </w:p>
        </w:tc>
      </w:tr>
      <w:tr w:rsidR="00562A26" w:rsidRPr="00C9118E" w:rsidTr="004C0570">
        <w:trPr>
          <w:cantSplit/>
        </w:trPr>
        <w:tc>
          <w:tcPr>
            <w:tcW w:w="2952" w:type="dxa"/>
            <w:shd w:val="clear" w:color="auto" w:fill="D9D9D9"/>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Acteur local reconnu</w:t>
            </w:r>
          </w:p>
        </w:tc>
        <w:tc>
          <w:tcPr>
            <w:tcW w:w="245" w:type="dxa"/>
            <w:shd w:val="clear" w:color="auto" w:fill="D9D9D9"/>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D9D9D9"/>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Grâce à ces 650 maintenanciers, SPIE est devenu le partenaire des plus grands groupes aéronautiques comme AIRBUS, LATECOERE, SAFRAN ou ATR, aussi bien sur les utilités que sur le process. Notre activité Méthodes différenciante nous permet une satisfaction remarquable des utilisateurs et des clients.</w:t>
            </w:r>
          </w:p>
        </w:tc>
      </w:tr>
      <w:tr w:rsidR="00562A26" w:rsidRPr="00C9118E" w:rsidTr="004C0570">
        <w:trPr>
          <w:cantSplit/>
        </w:trPr>
        <w:tc>
          <w:tcPr>
            <w:tcW w:w="2952" w:type="dxa"/>
            <w:shd w:val="clear" w:color="auto" w:fill="FFFFFF" w:themeFill="background1"/>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Une organisation permettant une prise en charge rapide du site</w:t>
            </w:r>
          </w:p>
        </w:tc>
        <w:tc>
          <w:tcPr>
            <w:tcW w:w="245" w:type="dxa"/>
            <w:shd w:val="clear" w:color="auto" w:fill="FFFFFF" w:themeFill="background1"/>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FFFFFF" w:themeFill="background1"/>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Les méthodes éprouvées du département maintenance de SPIE, tant au niveau technique que RH, permettent la prise en charge rapide des installations grâce notamment à la mise en place d’une équipe composée de 4 personnes (responsable opérationnel, ingénieur Méthodes, chef de site et ingénieur efficacité énergétique) dès notification. Une équipe RH dédiée permet également un gain de temps important en cas de reprise de personnel souhaitée.</w:t>
            </w:r>
          </w:p>
        </w:tc>
      </w:tr>
      <w:tr w:rsidR="00562A26" w:rsidRPr="00C9118E" w:rsidTr="004C0570">
        <w:trPr>
          <w:cantSplit/>
        </w:trPr>
        <w:tc>
          <w:tcPr>
            <w:tcW w:w="2952" w:type="dxa"/>
            <w:shd w:val="clear" w:color="auto" w:fill="D9D9D9" w:themeFill="background1" w:themeFillShade="D9"/>
            <w:tcMar>
              <w:top w:w="170" w:type="dxa"/>
              <w:bottom w:w="227" w:type="dxa"/>
            </w:tcMar>
            <w:vAlign w:val="center"/>
          </w:tcPr>
          <w:p w:rsidR="00562A26" w:rsidRPr="00C9118E" w:rsidRDefault="00FF1D1C" w:rsidP="004C0570">
            <w:pPr>
              <w:pStyle w:val="DRAOnormal"/>
              <w:rPr>
                <w:rFonts w:asciiTheme="minorHAnsi" w:hAnsiTheme="minorHAnsi"/>
              </w:rPr>
            </w:pPr>
            <w:r>
              <w:rPr>
                <w:rFonts w:asciiTheme="minorHAnsi" w:hAnsiTheme="minorHAnsi"/>
              </w:rPr>
              <w:t>Le responsable technique</w:t>
            </w:r>
          </w:p>
        </w:tc>
        <w:tc>
          <w:tcPr>
            <w:tcW w:w="245" w:type="dxa"/>
            <w:shd w:val="clear" w:color="auto" w:fill="D9D9D9" w:themeFill="background1" w:themeFillShade="D9"/>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D9D9D9" w:themeFill="background1" w:themeFillShade="D9"/>
            <w:tcMar>
              <w:top w:w="170" w:type="dxa"/>
              <w:bottom w:w="227" w:type="dxa"/>
            </w:tcMar>
            <w:vAlign w:val="bottom"/>
          </w:tcPr>
          <w:p w:rsidR="00562A26" w:rsidRPr="00C9118E" w:rsidRDefault="00562A26" w:rsidP="00FF1D1C">
            <w:pPr>
              <w:pStyle w:val="DRAOnormal"/>
              <w:jc w:val="both"/>
              <w:rPr>
                <w:rFonts w:asciiTheme="minorHAnsi" w:hAnsiTheme="minorHAnsi"/>
              </w:rPr>
            </w:pPr>
            <w:r w:rsidRPr="009F10FE">
              <w:rPr>
                <w:rFonts w:asciiTheme="minorHAnsi" w:hAnsiTheme="minorHAnsi"/>
                <w:b/>
              </w:rPr>
              <w:t xml:space="preserve">Yann </w:t>
            </w:r>
            <w:r w:rsidR="009F10FE" w:rsidRPr="009F10FE">
              <w:rPr>
                <w:rFonts w:asciiTheme="minorHAnsi" w:hAnsiTheme="minorHAnsi"/>
                <w:b/>
              </w:rPr>
              <w:t>LOUSSOUARN</w:t>
            </w:r>
            <w:r w:rsidRPr="00C9118E">
              <w:rPr>
                <w:rFonts w:asciiTheme="minorHAnsi" w:hAnsiTheme="minorHAnsi"/>
                <w:b/>
              </w:rPr>
              <w:t xml:space="preserve"> nous parait comme un maillon fort de notre offre</w:t>
            </w:r>
            <w:r w:rsidRPr="00C9118E">
              <w:rPr>
                <w:rFonts w:asciiTheme="minorHAnsi" w:hAnsiTheme="minorHAnsi"/>
              </w:rPr>
              <w:t xml:space="preserve">. </w:t>
            </w:r>
            <w:r w:rsidR="00FF1D1C">
              <w:rPr>
                <w:rFonts w:asciiTheme="minorHAnsi" w:hAnsiTheme="minorHAnsi"/>
              </w:rPr>
              <w:t>Cadre technique</w:t>
            </w:r>
            <w:r w:rsidRPr="00C9118E">
              <w:rPr>
                <w:rFonts w:asciiTheme="minorHAnsi" w:hAnsiTheme="minorHAnsi"/>
              </w:rPr>
              <w:t>, il sait communiquer et être à l’écoute de ses clients pour analyser leurs besoins et gérer les priorités. Méthodique, Technique, Diplomate, pourrait être les 3 mots le caractérisant</w:t>
            </w:r>
          </w:p>
        </w:tc>
      </w:tr>
      <w:tr w:rsidR="00562A26" w:rsidRPr="00C9118E" w:rsidTr="004C0570">
        <w:trPr>
          <w:cantSplit/>
        </w:trPr>
        <w:tc>
          <w:tcPr>
            <w:tcW w:w="2952" w:type="dxa"/>
            <w:shd w:val="clear" w:color="auto" w:fill="FFFFFF" w:themeFill="background1"/>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Des sous-traitants maitrisés</w:t>
            </w:r>
          </w:p>
        </w:tc>
        <w:tc>
          <w:tcPr>
            <w:tcW w:w="245" w:type="dxa"/>
            <w:shd w:val="clear" w:color="auto" w:fill="FFFFFF" w:themeFill="background1"/>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FFFFFF" w:themeFill="background1"/>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 xml:space="preserve">Habitué à travailler sur d’importants contrats nécessitant l’apport d’experts externes, SPIE a su mettre en place une </w:t>
            </w:r>
            <w:r w:rsidRPr="00C9118E">
              <w:rPr>
                <w:rFonts w:asciiTheme="minorHAnsi" w:hAnsiTheme="minorHAnsi"/>
                <w:b/>
              </w:rPr>
              <w:t>politique de surveillance qualitative et sécuritaire</w:t>
            </w:r>
            <w:r w:rsidRPr="00C9118E">
              <w:rPr>
                <w:rFonts w:asciiTheme="minorHAnsi" w:hAnsiTheme="minorHAnsi"/>
              </w:rPr>
              <w:t xml:space="preserve">. Des partenariats se sont ainsi créés pour permettre une capitalisation des savoir-faire, pour SPIE et son client, au sein même des sites. </w:t>
            </w:r>
          </w:p>
        </w:tc>
      </w:tr>
      <w:tr w:rsidR="00562A26" w:rsidRPr="00C9118E" w:rsidTr="004C0570">
        <w:trPr>
          <w:cantSplit/>
          <w:trHeight w:val="1350"/>
        </w:trPr>
        <w:tc>
          <w:tcPr>
            <w:tcW w:w="2952" w:type="dxa"/>
            <w:shd w:val="clear" w:color="auto" w:fill="D9D9D9" w:themeFill="background1" w:themeFillShade="D9"/>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 xml:space="preserve">Des </w:t>
            </w:r>
            <w:r w:rsidR="004C0570">
              <w:rPr>
                <w:rFonts w:asciiTheme="minorHAnsi" w:hAnsiTheme="minorHAnsi"/>
              </w:rPr>
              <w:t>e</w:t>
            </w:r>
            <w:r w:rsidRPr="00C9118E">
              <w:rPr>
                <w:rFonts w:asciiTheme="minorHAnsi" w:hAnsiTheme="minorHAnsi"/>
              </w:rPr>
              <w:t>ngagements sur le système d’informations</w:t>
            </w:r>
          </w:p>
        </w:tc>
        <w:tc>
          <w:tcPr>
            <w:tcW w:w="245" w:type="dxa"/>
            <w:shd w:val="clear" w:color="auto" w:fill="D9D9D9" w:themeFill="background1" w:themeFillShade="D9"/>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D9D9D9" w:themeFill="background1" w:themeFillShade="D9"/>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 xml:space="preserve">L’utilisation SAP sur votre site permettra à SPIE de montrer </w:t>
            </w:r>
            <w:r w:rsidRPr="00C9118E">
              <w:rPr>
                <w:rFonts w:asciiTheme="minorHAnsi" w:hAnsiTheme="minorHAnsi"/>
                <w:b/>
              </w:rPr>
              <w:t>toute sa maitrise depuis de longues années</w:t>
            </w:r>
            <w:r w:rsidRPr="00C9118E">
              <w:rPr>
                <w:rFonts w:asciiTheme="minorHAnsi" w:hAnsiTheme="minorHAnsi"/>
              </w:rPr>
              <w:t xml:space="preserve"> sur ce logiciel et de faire bénéficier à </w:t>
            </w:r>
            <w:r w:rsidR="000026DB">
              <w:rPr>
                <w:rFonts w:asciiTheme="minorHAnsi" w:hAnsiTheme="minorHAnsi"/>
              </w:rPr>
              <w:t>FINAERO</w:t>
            </w:r>
            <w:r w:rsidRPr="00C9118E">
              <w:rPr>
                <w:rFonts w:asciiTheme="minorHAnsi" w:hAnsiTheme="minorHAnsi"/>
              </w:rPr>
              <w:t xml:space="preserve">, du partage des bonnes pratiques de tous nos clients, en toute transparence. </w:t>
            </w:r>
          </w:p>
        </w:tc>
      </w:tr>
      <w:tr w:rsidR="00562A26" w:rsidRPr="00C9118E" w:rsidTr="004C0570">
        <w:trPr>
          <w:cantSplit/>
        </w:trPr>
        <w:tc>
          <w:tcPr>
            <w:tcW w:w="2952" w:type="dxa"/>
            <w:shd w:val="clear" w:color="auto" w:fill="auto"/>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Un plan de progrès engageant</w:t>
            </w:r>
          </w:p>
        </w:tc>
        <w:tc>
          <w:tcPr>
            <w:tcW w:w="245" w:type="dxa"/>
            <w:shd w:val="clear" w:color="auto" w:fill="auto"/>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auto"/>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Les actions du plan de progrès pourront être issues de plusieurs équipes. Les équipes techniques du site seront incitées, via des causeries spécifiques (15-15), à remonter des pistes de progrès et les équipes Méthodes feront part des bonnes pratiques utilisées chez nos clients.</w:t>
            </w:r>
          </w:p>
          <w:p w:rsidR="00562A26" w:rsidRPr="00C9118E" w:rsidRDefault="00562A26" w:rsidP="009F10FE">
            <w:pPr>
              <w:pStyle w:val="DRAOnormal"/>
              <w:jc w:val="both"/>
              <w:rPr>
                <w:rFonts w:asciiTheme="minorHAnsi" w:hAnsiTheme="minorHAnsi"/>
              </w:rPr>
            </w:pPr>
            <w:r w:rsidRPr="00C9118E">
              <w:rPr>
                <w:rFonts w:asciiTheme="minorHAnsi" w:hAnsiTheme="minorHAnsi"/>
              </w:rPr>
              <w:t xml:space="preserve">Nous proposerons ainsi des actions aussi bien techniques que comportementales. </w:t>
            </w:r>
            <w:r w:rsidRPr="009F10FE">
              <w:rPr>
                <w:rFonts w:asciiTheme="minorHAnsi" w:hAnsiTheme="minorHAnsi"/>
                <w:b/>
              </w:rPr>
              <w:t xml:space="preserve">SPIE s’est voulue très engagée sur la proposition et la réalisation de 24 actions concrètes permettant de travailler en priorité sur la sécurité, la fiablité de vos équipements de production et l’économie verte et d’envisager des gains de l’ordre </w:t>
            </w:r>
            <w:r w:rsidR="009F10FE">
              <w:rPr>
                <w:rFonts w:asciiTheme="minorHAnsi" w:hAnsiTheme="minorHAnsi"/>
                <w:b/>
              </w:rPr>
              <w:t xml:space="preserve">minimum </w:t>
            </w:r>
            <w:r w:rsidRPr="009F10FE">
              <w:rPr>
                <w:rFonts w:asciiTheme="minorHAnsi" w:hAnsiTheme="minorHAnsi"/>
                <w:b/>
              </w:rPr>
              <w:t xml:space="preserve">de </w:t>
            </w:r>
            <w:r w:rsidR="009F10FE">
              <w:rPr>
                <w:rFonts w:asciiTheme="minorHAnsi" w:hAnsiTheme="minorHAnsi"/>
                <w:b/>
              </w:rPr>
              <w:t>1</w:t>
            </w:r>
            <w:r w:rsidRPr="009F10FE">
              <w:rPr>
                <w:rFonts w:asciiTheme="minorHAnsi" w:hAnsiTheme="minorHAnsi"/>
                <w:b/>
              </w:rPr>
              <w:t>% sur la consommation d’énergies.</w:t>
            </w:r>
          </w:p>
        </w:tc>
      </w:tr>
      <w:tr w:rsidR="00562A26" w:rsidRPr="00C9118E" w:rsidTr="004C0570">
        <w:trPr>
          <w:cantSplit/>
        </w:trPr>
        <w:tc>
          <w:tcPr>
            <w:tcW w:w="2952" w:type="dxa"/>
            <w:shd w:val="clear" w:color="auto" w:fill="D9D9D9" w:themeFill="background1" w:themeFillShade="D9"/>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Un accompagnement quotidien dans la conduite des installations techniques</w:t>
            </w:r>
          </w:p>
        </w:tc>
        <w:tc>
          <w:tcPr>
            <w:tcW w:w="245" w:type="dxa"/>
            <w:shd w:val="clear" w:color="auto" w:fill="D9D9D9" w:themeFill="background1" w:themeFillShade="D9"/>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D9D9D9" w:themeFill="background1" w:themeFillShade="D9"/>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Outre le fait d’avoir de bonnes compétences techniques sur site, SPIE se doit d’accompagner son client dans l</w:t>
            </w:r>
            <w:r>
              <w:rPr>
                <w:rFonts w:asciiTheme="minorHAnsi" w:hAnsiTheme="minorHAnsi"/>
              </w:rPr>
              <w:t>a</w:t>
            </w:r>
            <w:r w:rsidRPr="00C9118E">
              <w:rPr>
                <w:rFonts w:asciiTheme="minorHAnsi" w:hAnsiTheme="minorHAnsi"/>
              </w:rPr>
              <w:t xml:space="preserve"> ma</w:t>
            </w:r>
            <w:r>
              <w:rPr>
                <w:rFonts w:asciiTheme="minorHAnsi" w:hAnsiTheme="minorHAnsi"/>
              </w:rPr>
              <w:t>î</w:t>
            </w:r>
            <w:r w:rsidRPr="00C9118E">
              <w:rPr>
                <w:rFonts w:asciiTheme="minorHAnsi" w:hAnsiTheme="minorHAnsi"/>
              </w:rPr>
              <w:t xml:space="preserve">trise de ses installations. SPIE et </w:t>
            </w:r>
            <w:r w:rsidR="000026DB">
              <w:rPr>
                <w:rFonts w:asciiTheme="minorHAnsi" w:hAnsiTheme="minorHAnsi"/>
              </w:rPr>
              <w:t>FINAERO</w:t>
            </w:r>
            <w:r w:rsidRPr="00C9118E">
              <w:rPr>
                <w:rFonts w:asciiTheme="minorHAnsi" w:hAnsiTheme="minorHAnsi"/>
              </w:rPr>
              <w:t xml:space="preserve"> ont un but commun : </w:t>
            </w:r>
            <w:r w:rsidRPr="00C9118E">
              <w:rPr>
                <w:rFonts w:asciiTheme="minorHAnsi" w:hAnsiTheme="minorHAnsi"/>
                <w:b/>
              </w:rPr>
              <w:t>Capitaliser nos connaissances communes pour une pleine maitrise de l’exploitation et de la maintenance des installations</w:t>
            </w:r>
          </w:p>
        </w:tc>
      </w:tr>
      <w:tr w:rsidR="00562A26" w:rsidRPr="00C9118E" w:rsidTr="004C0570">
        <w:trPr>
          <w:cantSplit/>
        </w:trPr>
        <w:tc>
          <w:tcPr>
            <w:tcW w:w="2952" w:type="dxa"/>
            <w:shd w:val="clear" w:color="auto" w:fill="FFFFFF" w:themeFill="background1"/>
            <w:tcMar>
              <w:top w:w="170" w:type="dxa"/>
              <w:bottom w:w="227" w:type="dxa"/>
            </w:tcMar>
            <w:vAlign w:val="center"/>
          </w:tcPr>
          <w:p w:rsidR="00562A26" w:rsidRPr="00C9118E" w:rsidRDefault="00562A26" w:rsidP="004C0570">
            <w:pPr>
              <w:pStyle w:val="DRAOnormal"/>
              <w:rPr>
                <w:rFonts w:asciiTheme="minorHAnsi" w:hAnsiTheme="minorHAnsi"/>
              </w:rPr>
            </w:pPr>
            <w:r w:rsidRPr="00C9118E">
              <w:rPr>
                <w:rFonts w:asciiTheme="minorHAnsi" w:hAnsiTheme="minorHAnsi"/>
              </w:rPr>
              <w:t>Une démarche environnementale</w:t>
            </w:r>
          </w:p>
        </w:tc>
        <w:tc>
          <w:tcPr>
            <w:tcW w:w="245" w:type="dxa"/>
            <w:shd w:val="clear" w:color="auto" w:fill="FFFFFF" w:themeFill="background1"/>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FFFFFF" w:themeFill="background1"/>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 xml:space="preserve">Les principes du Développement Durable – </w:t>
            </w:r>
            <w:r w:rsidRPr="00C9118E">
              <w:rPr>
                <w:rFonts w:asciiTheme="minorHAnsi" w:hAnsiTheme="minorHAnsi"/>
                <w:b/>
              </w:rPr>
              <w:t xml:space="preserve">conjuguer développement économique, progrès social et respect de l’environnement </w:t>
            </w:r>
            <w:r w:rsidRPr="00C9118E">
              <w:rPr>
                <w:rFonts w:asciiTheme="minorHAnsi" w:hAnsiTheme="minorHAnsi"/>
              </w:rPr>
              <w:t xml:space="preserve">– s’inscrivent dans les valeurs historiques de SPIE. </w:t>
            </w:r>
          </w:p>
          <w:p w:rsidR="00562A26" w:rsidRPr="00C9118E" w:rsidRDefault="00562A26" w:rsidP="004C0570">
            <w:pPr>
              <w:pStyle w:val="DRAOnormal"/>
              <w:jc w:val="both"/>
              <w:rPr>
                <w:rFonts w:asciiTheme="minorHAnsi" w:hAnsiTheme="minorHAnsi"/>
              </w:rPr>
            </w:pPr>
          </w:p>
        </w:tc>
      </w:tr>
      <w:tr w:rsidR="00562A26" w:rsidRPr="00C9118E" w:rsidTr="004C0570">
        <w:trPr>
          <w:cantSplit/>
        </w:trPr>
        <w:tc>
          <w:tcPr>
            <w:tcW w:w="2952" w:type="dxa"/>
            <w:shd w:val="clear" w:color="auto" w:fill="D9D9D9" w:themeFill="background1" w:themeFillShade="D9"/>
            <w:tcMar>
              <w:top w:w="170" w:type="dxa"/>
              <w:bottom w:w="227" w:type="dxa"/>
            </w:tcMar>
            <w:vAlign w:val="center"/>
          </w:tcPr>
          <w:p w:rsidR="00562A26" w:rsidRPr="00C9118E" w:rsidRDefault="00562A26" w:rsidP="004C0570">
            <w:pPr>
              <w:pStyle w:val="DRAOnormal"/>
              <w:rPr>
                <w:rFonts w:asciiTheme="minorHAnsi" w:hAnsiTheme="minorHAnsi"/>
              </w:rPr>
            </w:pPr>
            <w:r>
              <w:rPr>
                <w:rFonts w:asciiTheme="minorHAnsi" w:hAnsiTheme="minorHAnsi"/>
              </w:rPr>
              <w:t>Des coû</w:t>
            </w:r>
            <w:r w:rsidRPr="00C9118E">
              <w:rPr>
                <w:rFonts w:asciiTheme="minorHAnsi" w:hAnsiTheme="minorHAnsi"/>
              </w:rPr>
              <w:t>ts optimisés</w:t>
            </w:r>
          </w:p>
        </w:tc>
        <w:tc>
          <w:tcPr>
            <w:tcW w:w="245" w:type="dxa"/>
            <w:shd w:val="clear" w:color="auto" w:fill="D9D9D9" w:themeFill="background1" w:themeFillShade="D9"/>
            <w:tcMar>
              <w:top w:w="170" w:type="dxa"/>
              <w:bottom w:w="227" w:type="dxa"/>
            </w:tcMar>
          </w:tcPr>
          <w:p w:rsidR="00562A26" w:rsidRPr="00C9118E" w:rsidRDefault="00562A26" w:rsidP="004C0570">
            <w:pPr>
              <w:pStyle w:val="DRAOnormal"/>
              <w:rPr>
                <w:rFonts w:asciiTheme="minorHAnsi" w:hAnsiTheme="minorHAnsi"/>
              </w:rPr>
            </w:pPr>
          </w:p>
        </w:tc>
        <w:tc>
          <w:tcPr>
            <w:tcW w:w="6323" w:type="dxa"/>
            <w:shd w:val="clear" w:color="auto" w:fill="D9D9D9" w:themeFill="background1" w:themeFillShade="D9"/>
            <w:tcMar>
              <w:top w:w="170" w:type="dxa"/>
              <w:bottom w:w="227" w:type="dxa"/>
            </w:tcMar>
            <w:vAlign w:val="bottom"/>
          </w:tcPr>
          <w:p w:rsidR="00562A26" w:rsidRPr="00C9118E" w:rsidRDefault="00562A26" w:rsidP="004C0570">
            <w:pPr>
              <w:pStyle w:val="DRAOnormal"/>
              <w:jc w:val="both"/>
              <w:rPr>
                <w:rFonts w:asciiTheme="minorHAnsi" w:hAnsiTheme="minorHAnsi"/>
              </w:rPr>
            </w:pPr>
            <w:r w:rsidRPr="00C9118E">
              <w:rPr>
                <w:rFonts w:asciiTheme="minorHAnsi" w:hAnsiTheme="minorHAnsi"/>
              </w:rPr>
              <w:t xml:space="preserve">SPIE se propose de suivre un indicateur supplémentaire engageant. Le coût global de la prestation du niveau 1 au niveau 5. En partenariat, nous pourrons voir l’évolution des coûts de stocks, de sous-traitance et des travaux associés. </w:t>
            </w:r>
            <w:r w:rsidRPr="00C9118E">
              <w:rPr>
                <w:rFonts w:asciiTheme="minorHAnsi" w:hAnsiTheme="minorHAnsi"/>
                <w:b/>
              </w:rPr>
              <w:t>Une politique d’optimisation vous sera ainsi proposée sous la forme d’un plan de progrès et pouvant aller jusqu’à une révision financière du contrat</w:t>
            </w:r>
          </w:p>
        </w:tc>
      </w:tr>
    </w:tbl>
    <w:p w:rsidR="00562A26" w:rsidRPr="00C9118E" w:rsidRDefault="00562A26" w:rsidP="00562A26">
      <w:pPr>
        <w:keepLines/>
        <w:spacing w:before="120" w:after="120"/>
        <w:jc w:val="both"/>
        <w:rPr>
          <w:rFonts w:cs="Times New Roman"/>
        </w:rPr>
      </w:pPr>
    </w:p>
    <w:p w:rsidR="00562A26" w:rsidRPr="00C9118E" w:rsidRDefault="00562A26" w:rsidP="00562A26">
      <w:pPr>
        <w:pStyle w:val="Titre2"/>
        <w:numPr>
          <w:ilvl w:val="0"/>
          <w:numId w:val="0"/>
        </w:numPr>
        <w:rPr>
          <w:rFonts w:cs="Times New Roman"/>
        </w:rPr>
      </w:pPr>
    </w:p>
    <w:p w:rsidR="00562A26" w:rsidRPr="00C9118E" w:rsidRDefault="00562A26" w:rsidP="00562A26">
      <w:pPr>
        <w:rPr>
          <w:rFonts w:cs="Times New Roman"/>
          <w:b/>
          <w:color w:val="002060"/>
          <w:sz w:val="24"/>
          <w:szCs w:val="24"/>
          <w:u w:val="single"/>
        </w:rPr>
      </w:pPr>
      <w:r w:rsidRPr="00C9118E">
        <w:rPr>
          <w:rFonts w:cs="Times New Roman"/>
          <w:b/>
          <w:color w:val="002060"/>
          <w:u w:val="single"/>
        </w:rPr>
        <w:br w:type="page"/>
      </w:r>
    </w:p>
    <w:p w:rsidR="00562A26" w:rsidRPr="00C9118E" w:rsidRDefault="00562A26" w:rsidP="00562A26">
      <w:pPr>
        <w:pStyle w:val="Titre2"/>
        <w:rPr>
          <w:rFonts w:cs="Times New Roman"/>
        </w:rPr>
      </w:pPr>
      <w:bookmarkStart w:id="2" w:name="_Toc456963931"/>
      <w:bookmarkStart w:id="3" w:name="_Toc456971893"/>
      <w:r w:rsidRPr="00C9118E">
        <w:rPr>
          <w:rFonts w:cs="Times New Roman"/>
        </w:rPr>
        <w:t>Compréhension du cahier des charges</w:t>
      </w:r>
      <w:bookmarkEnd w:id="2"/>
      <w:bookmarkEnd w:id="3"/>
    </w:p>
    <w:p w:rsidR="00562A26" w:rsidRPr="0017396A" w:rsidRDefault="00562A26" w:rsidP="009152B8">
      <w:pPr>
        <w:pStyle w:val="Titre3"/>
      </w:pPr>
      <w:bookmarkStart w:id="4" w:name="_Toc432414446"/>
      <w:bookmarkStart w:id="5" w:name="_Toc456963932"/>
      <w:bookmarkStart w:id="6" w:name="_Toc456971894"/>
      <w:r w:rsidRPr="0017396A">
        <w:t>Contexte</w:t>
      </w:r>
      <w:bookmarkEnd w:id="4"/>
      <w:bookmarkEnd w:id="5"/>
      <w:bookmarkEnd w:id="6"/>
    </w:p>
    <w:p w:rsidR="00562A26" w:rsidRPr="00C9118E" w:rsidRDefault="00562A26" w:rsidP="00562A26">
      <w:pPr>
        <w:spacing w:before="120"/>
        <w:jc w:val="both"/>
        <w:rPr>
          <w:rFonts w:cs="Times New Roman"/>
        </w:rPr>
      </w:pPr>
      <w:r w:rsidRPr="00C9118E">
        <w:rPr>
          <w:rFonts w:cs="Times New Roman"/>
        </w:rPr>
        <w:t xml:space="preserve">Le Groupe </w:t>
      </w:r>
      <w:r w:rsidR="000026DB">
        <w:rPr>
          <w:rFonts w:cs="Times New Roman"/>
        </w:rPr>
        <w:t>FINAERO</w:t>
      </w:r>
      <w:r w:rsidRPr="00C9118E">
        <w:rPr>
          <w:rFonts w:cs="Times New Roman"/>
        </w:rPr>
        <w:t xml:space="preserve"> a lancé un appel d’offre concernant la réalisation de prestations de maintenance préventive et corrective de niveau 1 à 4 sur les installations réparties sur les bâtiments situés à Blagnac. </w:t>
      </w:r>
    </w:p>
    <w:p w:rsidR="00562A26" w:rsidRPr="00C9118E" w:rsidRDefault="00562A26" w:rsidP="00562A26">
      <w:pPr>
        <w:spacing w:before="120"/>
        <w:jc w:val="both"/>
        <w:rPr>
          <w:rFonts w:cs="Times New Roman"/>
        </w:rPr>
      </w:pPr>
      <w:r w:rsidRPr="00C9118E">
        <w:rPr>
          <w:rFonts w:cs="Times New Roman"/>
        </w:rPr>
        <w:t>Les prestations concernent à la fois des interventions de maintenance ainsi que des travaux sur l’ensemble du périmètre, objet de l’appel d’offre.</w:t>
      </w:r>
    </w:p>
    <w:p w:rsidR="00562A26" w:rsidRPr="00C9118E" w:rsidRDefault="00562A26" w:rsidP="00562A26">
      <w:pPr>
        <w:spacing w:before="120"/>
        <w:jc w:val="both"/>
        <w:rPr>
          <w:rFonts w:cs="Times New Roman"/>
        </w:rPr>
      </w:pPr>
      <w:r w:rsidRPr="00C9118E">
        <w:rPr>
          <w:rFonts w:cs="Times New Roman"/>
        </w:rPr>
        <w:t xml:space="preserve">Les principaux objectifs du Groupe </w:t>
      </w:r>
      <w:r w:rsidR="000026DB">
        <w:rPr>
          <w:rFonts w:cs="Times New Roman"/>
        </w:rPr>
        <w:t>FINAERO</w:t>
      </w:r>
      <w:r w:rsidRPr="00C9118E">
        <w:rPr>
          <w:rFonts w:cs="Times New Roman"/>
        </w:rPr>
        <w:t xml:space="preserve"> sont exprimés et détaillés au § 6. Ces derniers sont les résultats attendus par le management de ce contrat. Le client attend du prestataire qu’il définisse l’organisation et les moyens pour atteindre ces objectifs. Le prestataire devra rendre compte de ces objectifs au travers de réunions de suivi périodique et par la mise en œuvre d’un tableau de bord. Il assurera le suivi et reporting sur une GMAO dont il assurera l’administration.</w:t>
      </w:r>
    </w:p>
    <w:p w:rsidR="00562A26" w:rsidRPr="00C9118E" w:rsidRDefault="00562A26" w:rsidP="00562A26">
      <w:pPr>
        <w:spacing w:before="120"/>
        <w:jc w:val="both"/>
        <w:rPr>
          <w:rFonts w:cs="Times New Roman"/>
        </w:rPr>
      </w:pPr>
      <w:r w:rsidRPr="00C9118E">
        <w:rPr>
          <w:rFonts w:cs="Times New Roman"/>
        </w:rPr>
        <w:t xml:space="preserve">Les prestations attendues par le Groupe </w:t>
      </w:r>
      <w:r w:rsidR="000026DB">
        <w:rPr>
          <w:rFonts w:cs="Times New Roman"/>
        </w:rPr>
        <w:t>FINAERO</w:t>
      </w:r>
      <w:r w:rsidRPr="00C9118E">
        <w:rPr>
          <w:rFonts w:cs="Times New Roman"/>
        </w:rPr>
        <w:t xml:space="preserve"> en termes de méthodes de maintenance sont précisées au § 3.</w:t>
      </w:r>
    </w:p>
    <w:p w:rsidR="00562A26" w:rsidRPr="00C9118E" w:rsidRDefault="00562A26" w:rsidP="00562A26">
      <w:pPr>
        <w:spacing w:before="120"/>
        <w:jc w:val="both"/>
        <w:rPr>
          <w:rFonts w:cs="Times New Roman"/>
        </w:rPr>
      </w:pPr>
      <w:r w:rsidRPr="00C9118E">
        <w:rPr>
          <w:rFonts w:cs="Times New Roman"/>
        </w:rPr>
        <w:t xml:space="preserve">L’entretien des équipements du site nécessite la réalisation de travaux de rénovation dont le prestataire sera tenu informé afin d’en mesurer les répercussions sur le périmètre géré. </w:t>
      </w:r>
    </w:p>
    <w:p w:rsidR="00562A26" w:rsidRPr="00C9118E" w:rsidRDefault="00562A26" w:rsidP="00562A26">
      <w:pPr>
        <w:spacing w:before="120"/>
        <w:jc w:val="both"/>
        <w:rPr>
          <w:rFonts w:cs="Times New Roman"/>
        </w:rPr>
      </w:pPr>
      <w:r w:rsidRPr="00C9118E">
        <w:rPr>
          <w:rFonts w:cs="Times New Roman"/>
        </w:rPr>
        <w:t xml:space="preserve">Le prestataire devra définir dans son organisation des responsables identifiés par </w:t>
      </w:r>
      <w:r w:rsidR="000026DB">
        <w:rPr>
          <w:rFonts w:cs="Times New Roman"/>
        </w:rPr>
        <w:t>FINAERO</w:t>
      </w:r>
      <w:r w:rsidRPr="00C9118E">
        <w:rPr>
          <w:rFonts w:cs="Times New Roman"/>
        </w:rPr>
        <w:t>. Le personnel désigné par le prestataire pour la réalisation des prestations devra avoir une parfaite connaissance des sites et équipements à maintenir. Il est de la responsabilité du prestataire d’assurer la transmission des informations à son personnel pour une réalisation efficace des intervention que ce soit en heure normale ou durant les périodes d’astreinte.</w:t>
      </w:r>
    </w:p>
    <w:p w:rsidR="00562A26" w:rsidRPr="00C9118E" w:rsidRDefault="00562A26" w:rsidP="00562A26">
      <w:pPr>
        <w:spacing w:before="120"/>
        <w:jc w:val="both"/>
        <w:rPr>
          <w:rFonts w:cs="Times New Roman"/>
        </w:rPr>
      </w:pPr>
      <w:r w:rsidRPr="00C9118E">
        <w:rPr>
          <w:rFonts w:cs="Times New Roman"/>
        </w:rPr>
        <w:t xml:space="preserve">Concernant la réalisation des interventions de maintenance de niveaux 5, le prestataire pourra être amené à coordonner des opérations prises en compte par des sous-traitants soit dans le cadre de son contrat soit dans le cadre de contrat directement établi par </w:t>
      </w:r>
      <w:r w:rsidR="000026DB">
        <w:rPr>
          <w:rFonts w:cs="Times New Roman"/>
        </w:rPr>
        <w:t>FINAERO</w:t>
      </w:r>
      <w:r w:rsidRPr="00C9118E">
        <w:rPr>
          <w:rFonts w:cs="Times New Roman"/>
        </w:rPr>
        <w:t>.</w:t>
      </w:r>
    </w:p>
    <w:p w:rsidR="00562A26" w:rsidRPr="00C9118E" w:rsidRDefault="000026DB" w:rsidP="00562A26">
      <w:pPr>
        <w:spacing w:before="120"/>
        <w:jc w:val="both"/>
        <w:rPr>
          <w:rFonts w:cs="Times New Roman"/>
        </w:rPr>
      </w:pPr>
      <w:r>
        <w:rPr>
          <w:rFonts w:cs="Times New Roman"/>
        </w:rPr>
        <w:t>FINAERO</w:t>
      </w:r>
      <w:r w:rsidR="00562A26" w:rsidRPr="00C9118E">
        <w:rPr>
          <w:rFonts w:cs="Times New Roman"/>
        </w:rPr>
        <w:t xml:space="preserve"> mettra à disposition des locaux.</w:t>
      </w:r>
    </w:p>
    <w:p w:rsidR="00562A26" w:rsidRPr="00C9118E" w:rsidRDefault="00562A26" w:rsidP="009152B8">
      <w:pPr>
        <w:pStyle w:val="Titre3"/>
      </w:pPr>
      <w:bookmarkStart w:id="7" w:name="_Toc456963933"/>
      <w:bookmarkStart w:id="8" w:name="_Toc456971895"/>
      <w:bookmarkStart w:id="9" w:name="_Toc432414448"/>
      <w:r w:rsidRPr="00C9118E">
        <w:t>Documents de références</w:t>
      </w:r>
      <w:bookmarkEnd w:id="7"/>
      <w:bookmarkEnd w:id="8"/>
    </w:p>
    <w:p w:rsidR="00562A26" w:rsidRPr="00C9118E" w:rsidRDefault="00562A26" w:rsidP="00562A26">
      <w:pPr>
        <w:rPr>
          <w:rFonts w:cs="Times New Roman"/>
        </w:rPr>
      </w:pPr>
      <w:r w:rsidRPr="00C9118E">
        <w:rPr>
          <w:rFonts w:cs="Times New Roman"/>
        </w:rPr>
        <w:t>Notre offre est construite à partir des documents de références ci-dessous :</w:t>
      </w:r>
    </w:p>
    <w:p w:rsidR="00562A26" w:rsidRPr="00C9118E" w:rsidRDefault="00562A26" w:rsidP="00562A26">
      <w:pPr>
        <w:pStyle w:val="Paragraphedeliste"/>
        <w:numPr>
          <w:ilvl w:val="0"/>
          <w:numId w:val="84"/>
        </w:numPr>
        <w:rPr>
          <w:rFonts w:cs="Times New Roman"/>
        </w:rPr>
      </w:pPr>
      <w:r w:rsidRPr="00C9118E">
        <w:rPr>
          <w:rFonts w:cs="Times New Roman"/>
        </w:rPr>
        <w:t xml:space="preserve">Les cahier des charges </w:t>
      </w:r>
      <w:r w:rsidR="000026DB">
        <w:rPr>
          <w:rFonts w:cs="Times New Roman"/>
        </w:rPr>
        <w:t>FINAERO</w:t>
      </w:r>
      <w:r w:rsidRPr="00C9118E">
        <w:rPr>
          <w:rFonts w:cs="Times New Roman"/>
        </w:rPr>
        <w:t>, AIT, STAT et ses annexes qui portent sur l’inventaire matériels.</w:t>
      </w:r>
    </w:p>
    <w:p w:rsidR="00562A26" w:rsidRPr="00C9118E" w:rsidRDefault="00562A26" w:rsidP="00562A26">
      <w:pPr>
        <w:pStyle w:val="Paragraphedeliste"/>
        <w:numPr>
          <w:ilvl w:val="0"/>
          <w:numId w:val="84"/>
        </w:numPr>
        <w:rPr>
          <w:rFonts w:cs="Times New Roman"/>
        </w:rPr>
      </w:pPr>
      <w:r w:rsidRPr="00C9118E">
        <w:rPr>
          <w:rFonts w:cs="Times New Roman"/>
        </w:rPr>
        <w:t>Le règlement de consultation</w:t>
      </w:r>
    </w:p>
    <w:p w:rsidR="00562A26" w:rsidRPr="00C9118E" w:rsidRDefault="00562A26" w:rsidP="00562A26">
      <w:pPr>
        <w:rPr>
          <w:rFonts w:cs="Times New Roman"/>
        </w:rPr>
      </w:pPr>
      <w:r w:rsidRPr="00C9118E">
        <w:rPr>
          <w:rFonts w:cs="Times New Roman"/>
        </w:rPr>
        <w:t>Les informations issues du cahier des charges ont été complétées par :</w:t>
      </w:r>
    </w:p>
    <w:p w:rsidR="00562A26" w:rsidRPr="00C9118E" w:rsidRDefault="00562A26" w:rsidP="00562A26">
      <w:pPr>
        <w:pStyle w:val="Paragraphedeliste"/>
        <w:numPr>
          <w:ilvl w:val="0"/>
          <w:numId w:val="84"/>
        </w:numPr>
        <w:rPr>
          <w:rFonts w:cs="Times New Roman"/>
        </w:rPr>
      </w:pPr>
      <w:r w:rsidRPr="00C9118E">
        <w:rPr>
          <w:rFonts w:cs="Times New Roman"/>
        </w:rPr>
        <w:t>La v</w:t>
      </w:r>
      <w:r w:rsidR="00FF1D1C">
        <w:rPr>
          <w:rFonts w:cs="Times New Roman"/>
        </w:rPr>
        <w:t>isite de site effectuée le 7</w:t>
      </w:r>
      <w:r w:rsidRPr="00C9118E">
        <w:rPr>
          <w:rFonts w:cs="Times New Roman"/>
        </w:rPr>
        <w:t>/</w:t>
      </w:r>
      <w:r w:rsidR="007C716C">
        <w:rPr>
          <w:rFonts w:cs="Times New Roman"/>
        </w:rPr>
        <w:t>06</w:t>
      </w:r>
      <w:r w:rsidRPr="00C9118E">
        <w:rPr>
          <w:rFonts w:cs="Times New Roman"/>
        </w:rPr>
        <w:t>/2016.</w:t>
      </w:r>
    </w:p>
    <w:p w:rsidR="00562A26" w:rsidRPr="00C9118E" w:rsidRDefault="00562A26" w:rsidP="009152B8">
      <w:pPr>
        <w:pStyle w:val="Titre3"/>
        <w:numPr>
          <w:ilvl w:val="0"/>
          <w:numId w:val="0"/>
        </w:numPr>
        <w:ind w:left="1440"/>
      </w:pPr>
    </w:p>
    <w:p w:rsidR="00562A26" w:rsidRDefault="00562A26" w:rsidP="00562A26">
      <w:pPr>
        <w:rPr>
          <w:rFonts w:eastAsiaTheme="majorEastAsia" w:cs="Times New Roman"/>
          <w:b/>
          <w:bCs/>
          <w:color w:val="4F81BD" w:themeColor="accent1"/>
        </w:rPr>
      </w:pPr>
      <w:r>
        <w:rPr>
          <w:rFonts w:cs="Times New Roman"/>
        </w:rPr>
        <w:br w:type="page"/>
      </w:r>
    </w:p>
    <w:p w:rsidR="0017396A" w:rsidRDefault="0017396A" w:rsidP="009152B8">
      <w:pPr>
        <w:pStyle w:val="Titre3"/>
        <w:numPr>
          <w:ilvl w:val="0"/>
          <w:numId w:val="0"/>
        </w:numPr>
        <w:ind w:left="1440"/>
      </w:pPr>
    </w:p>
    <w:p w:rsidR="00562A26" w:rsidRPr="00C9118E" w:rsidRDefault="00562A26" w:rsidP="009152B8">
      <w:pPr>
        <w:pStyle w:val="Titre3"/>
      </w:pPr>
      <w:bookmarkStart w:id="10" w:name="_Toc456963934"/>
      <w:bookmarkStart w:id="11" w:name="_Toc456971896"/>
      <w:r w:rsidRPr="00C9118E">
        <w:t>Limites de prestations</w:t>
      </w:r>
      <w:bookmarkEnd w:id="9"/>
      <w:bookmarkEnd w:id="10"/>
      <w:bookmarkEnd w:id="11"/>
    </w:p>
    <w:p w:rsidR="00562A26" w:rsidRPr="00C9118E" w:rsidRDefault="00562A26" w:rsidP="00562A26">
      <w:pPr>
        <w:rPr>
          <w:rFonts w:cs="Times New Roman"/>
        </w:rPr>
      </w:pPr>
      <w:r w:rsidRPr="00C9118E">
        <w:rPr>
          <w:rFonts w:cs="Times New Roman"/>
        </w:rPr>
        <w:t>Notre offre tient compte des limites suivantes :</w:t>
      </w:r>
    </w:p>
    <w:p w:rsidR="00562A26" w:rsidRPr="00C9118E" w:rsidRDefault="00562A26" w:rsidP="007C716C">
      <w:pPr>
        <w:pStyle w:val="Paragraphedeliste"/>
        <w:numPr>
          <w:ilvl w:val="0"/>
          <w:numId w:val="296"/>
        </w:numPr>
        <w:rPr>
          <w:rFonts w:cs="Times New Roman"/>
        </w:rPr>
      </w:pPr>
      <w:r w:rsidRPr="00C9118E">
        <w:rPr>
          <w:rFonts w:cs="Times New Roman"/>
        </w:rPr>
        <w:t xml:space="preserve">Utilisation de la GMAO </w:t>
      </w:r>
      <w:r w:rsidR="000026DB">
        <w:rPr>
          <w:rFonts w:cs="Times New Roman"/>
        </w:rPr>
        <w:t>FINAERO</w:t>
      </w:r>
    </w:p>
    <w:p w:rsidR="00562A26" w:rsidRPr="00C9118E" w:rsidRDefault="00562A26" w:rsidP="007C716C">
      <w:pPr>
        <w:pStyle w:val="Paragraphedeliste"/>
        <w:numPr>
          <w:ilvl w:val="0"/>
          <w:numId w:val="296"/>
        </w:numPr>
        <w:rPr>
          <w:rFonts w:cs="Times New Roman"/>
        </w:rPr>
      </w:pPr>
      <w:r w:rsidRPr="00C9118E">
        <w:rPr>
          <w:rFonts w:cs="Times New Roman"/>
        </w:rPr>
        <w:t>Pièce</w:t>
      </w:r>
      <w:ins w:id="12" w:author="LOISON Jean-Marie" w:date="2016-06-24T11:12:00Z">
        <w:r>
          <w:rPr>
            <w:rFonts w:cs="Times New Roman"/>
          </w:rPr>
          <w:t>s</w:t>
        </w:r>
      </w:ins>
      <w:r w:rsidRPr="00C9118E">
        <w:rPr>
          <w:rFonts w:cs="Times New Roman"/>
        </w:rPr>
        <w:t xml:space="preserve"> de rechange </w:t>
      </w:r>
      <w:del w:id="13" w:author="LOISON Jean-Marie" w:date="2016-06-24T11:12:00Z">
        <w:r w:rsidRPr="00C9118E" w:rsidDel="00BD6A6B">
          <w:rPr>
            <w:rFonts w:cs="Times New Roman"/>
          </w:rPr>
          <w:delText>supérieur à 300€</w:delText>
        </w:r>
      </w:del>
      <w:ins w:id="14" w:author="LOISON Jean-Marie" w:date="2016-06-24T11:12:00Z">
        <w:r>
          <w:rPr>
            <w:rFonts w:cs="Times New Roman"/>
          </w:rPr>
          <w:t xml:space="preserve"> forfaitaires selon les plafonds rappelés ci-dessous</w:t>
        </w:r>
      </w:ins>
      <w:r w:rsidRPr="00C9118E">
        <w:rPr>
          <w:rFonts w:cs="Times New Roman"/>
        </w:rPr>
        <w:t xml:space="preserve"> </w:t>
      </w:r>
      <w:r w:rsidR="009F10FE">
        <w:rPr>
          <w:rFonts w:cs="Times New Roman"/>
        </w:rPr>
        <w:t>ou suivant option.</w:t>
      </w:r>
    </w:p>
    <w:p w:rsidR="00562A26" w:rsidRPr="00C9118E" w:rsidRDefault="00562A26" w:rsidP="007C716C">
      <w:pPr>
        <w:pStyle w:val="Paragraphedeliste"/>
        <w:numPr>
          <w:ilvl w:val="0"/>
          <w:numId w:val="296"/>
        </w:numPr>
        <w:rPr>
          <w:rFonts w:cs="Times New Roman"/>
        </w:rPr>
      </w:pPr>
      <w:r w:rsidRPr="00C9118E">
        <w:rPr>
          <w:rFonts w:cs="Times New Roman"/>
        </w:rPr>
        <w:t>Nous ne prévoyons pas les vérifications réglementaires (compris RIA</w:t>
      </w:r>
      <w:ins w:id="15" w:author="LOISON Jean-Marie" w:date="2016-06-24T11:13:00Z">
        <w:r>
          <w:rPr>
            <w:rFonts w:cs="Times New Roman"/>
          </w:rPr>
          <w:t xml:space="preserve"> et autre équipement de lutte contre l’incendie</w:t>
        </w:r>
      </w:ins>
      <w:r w:rsidRPr="00C9118E">
        <w:rPr>
          <w:rFonts w:cs="Times New Roman"/>
        </w:rPr>
        <w:t>), les vérifications des équipements sous pression et soupapes.</w:t>
      </w:r>
    </w:p>
    <w:p w:rsidR="00362E4B" w:rsidRDefault="00362E4B" w:rsidP="0007371D">
      <w:pPr>
        <w:spacing w:before="120"/>
        <w:jc w:val="both"/>
        <w:rPr>
          <w:rFonts w:cs="Times New Roman"/>
        </w:rPr>
      </w:pPr>
    </w:p>
    <w:tbl>
      <w:tblPr>
        <w:tblW w:w="10065" w:type="dxa"/>
        <w:tblInd w:w="-639" w:type="dxa"/>
        <w:tblCellMar>
          <w:left w:w="70" w:type="dxa"/>
          <w:right w:w="70" w:type="dxa"/>
        </w:tblCellMar>
        <w:tblLook w:val="04A0" w:firstRow="1" w:lastRow="0" w:firstColumn="1" w:lastColumn="0" w:noHBand="0" w:noVBand="1"/>
      </w:tblPr>
      <w:tblGrid>
        <w:gridCol w:w="1149"/>
        <w:gridCol w:w="347"/>
        <w:gridCol w:w="3891"/>
        <w:gridCol w:w="1418"/>
        <w:gridCol w:w="992"/>
        <w:gridCol w:w="1134"/>
        <w:gridCol w:w="1134"/>
      </w:tblGrid>
      <w:tr w:rsidR="00362E4B" w:rsidRPr="00BE1CA1" w:rsidTr="00362E4B">
        <w:trPr>
          <w:trHeight w:val="300"/>
        </w:trPr>
        <w:tc>
          <w:tcPr>
            <w:tcW w:w="1149" w:type="dxa"/>
            <w:tcBorders>
              <w:top w:val="nil"/>
              <w:left w:val="nil"/>
              <w:bottom w:val="nil"/>
              <w:right w:val="nil"/>
            </w:tcBorders>
            <w:shd w:val="clear" w:color="auto" w:fill="auto"/>
            <w:noWrap/>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47" w:type="dxa"/>
            <w:tcBorders>
              <w:top w:val="nil"/>
              <w:left w:val="nil"/>
              <w:bottom w:val="nil"/>
              <w:right w:val="nil"/>
            </w:tcBorders>
            <w:shd w:val="clear" w:color="auto" w:fill="auto"/>
            <w:noWrap/>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nil"/>
              <w:right w:val="nil"/>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4678" w:type="dxa"/>
            <w:gridSpan w:val="4"/>
            <w:tcBorders>
              <w:top w:val="single" w:sz="4" w:space="0" w:color="auto"/>
              <w:left w:val="single" w:sz="4" w:space="0" w:color="auto"/>
              <w:bottom w:val="single" w:sz="4" w:space="0" w:color="auto"/>
              <w:right w:val="single" w:sz="4" w:space="0" w:color="auto"/>
            </w:tcBorders>
            <w:shd w:val="clear" w:color="000000" w:fill="FF0000"/>
            <w:vAlign w:val="center"/>
            <w:hideMark/>
          </w:tcPr>
          <w:p w:rsidR="00362E4B" w:rsidRPr="00BE1CA1" w:rsidRDefault="00362E4B" w:rsidP="00362E4B">
            <w:pPr>
              <w:spacing w:after="0" w:line="240" w:lineRule="auto"/>
              <w:jc w:val="center"/>
              <w:rPr>
                <w:rFonts w:eastAsia="Times New Roman" w:cs="Times New Roman"/>
                <w:b/>
                <w:bCs/>
                <w:color w:val="FFFFFF"/>
                <w:sz w:val="16"/>
                <w:lang w:eastAsia="fr-FR"/>
              </w:rPr>
            </w:pPr>
            <w:r w:rsidRPr="00BE1CA1">
              <w:rPr>
                <w:rFonts w:eastAsia="Times New Roman" w:cs="Times New Roman"/>
                <w:b/>
                <w:bCs/>
                <w:color w:val="FFFFFF"/>
                <w:sz w:val="16"/>
                <w:lang w:eastAsia="fr-FR"/>
              </w:rPr>
              <w:t>LOT 1</w:t>
            </w:r>
          </w:p>
        </w:tc>
      </w:tr>
      <w:tr w:rsidR="00362E4B" w:rsidRPr="00BE1CA1" w:rsidTr="00362E4B">
        <w:trPr>
          <w:trHeight w:val="300"/>
        </w:trPr>
        <w:tc>
          <w:tcPr>
            <w:tcW w:w="1149" w:type="dxa"/>
            <w:tcBorders>
              <w:top w:val="single" w:sz="4" w:space="0" w:color="auto"/>
              <w:left w:val="single" w:sz="4" w:space="0" w:color="auto"/>
              <w:bottom w:val="single" w:sz="4" w:space="0" w:color="auto"/>
              <w:right w:val="single" w:sz="4" w:space="0" w:color="auto"/>
            </w:tcBorders>
            <w:shd w:val="clear" w:color="000000" w:fill="FF0000"/>
            <w:vAlign w:val="center"/>
            <w:hideMark/>
          </w:tcPr>
          <w:p w:rsidR="00362E4B" w:rsidRPr="00BE1CA1" w:rsidRDefault="00362E4B" w:rsidP="00362E4B">
            <w:pPr>
              <w:spacing w:after="0" w:line="240" w:lineRule="auto"/>
              <w:rPr>
                <w:rFonts w:eastAsia="Times New Roman" w:cs="Times New Roman"/>
                <w:b/>
                <w:bCs/>
                <w:color w:val="FFFFFF"/>
                <w:sz w:val="16"/>
                <w:lang w:eastAsia="fr-FR"/>
              </w:rPr>
            </w:pPr>
            <w:r w:rsidRPr="00BE1CA1">
              <w:rPr>
                <w:rFonts w:eastAsia="Times New Roman" w:cs="Times New Roman"/>
                <w:b/>
                <w:bCs/>
                <w:color w:val="FFFFFF"/>
                <w:sz w:val="16"/>
                <w:lang w:eastAsia="fr-FR"/>
              </w:rPr>
              <w:t>Phase</w:t>
            </w:r>
          </w:p>
        </w:tc>
        <w:tc>
          <w:tcPr>
            <w:tcW w:w="347" w:type="dxa"/>
            <w:tcBorders>
              <w:top w:val="single" w:sz="4" w:space="0" w:color="auto"/>
              <w:left w:val="nil"/>
              <w:bottom w:val="single" w:sz="4" w:space="0" w:color="auto"/>
              <w:right w:val="single" w:sz="4" w:space="0" w:color="auto"/>
            </w:tcBorders>
            <w:shd w:val="clear" w:color="000000" w:fill="FF0000"/>
            <w:vAlign w:val="center"/>
            <w:hideMark/>
          </w:tcPr>
          <w:p w:rsidR="00362E4B" w:rsidRPr="00BE1CA1" w:rsidRDefault="00362E4B" w:rsidP="00362E4B">
            <w:pPr>
              <w:spacing w:after="0" w:line="240" w:lineRule="auto"/>
              <w:rPr>
                <w:rFonts w:eastAsia="Times New Roman" w:cs="Times New Roman"/>
                <w:b/>
                <w:bCs/>
                <w:color w:val="FFFFFF"/>
                <w:sz w:val="16"/>
                <w:lang w:eastAsia="fr-FR"/>
              </w:rPr>
            </w:pPr>
            <w:r w:rsidRPr="00BE1CA1">
              <w:rPr>
                <w:rFonts w:eastAsia="Times New Roman" w:cs="Times New Roman"/>
                <w:b/>
                <w:bCs/>
                <w:color w:val="FFFFFF"/>
                <w:sz w:val="16"/>
                <w:lang w:eastAsia="fr-FR"/>
              </w:rPr>
              <w:t> </w:t>
            </w:r>
          </w:p>
        </w:tc>
        <w:tc>
          <w:tcPr>
            <w:tcW w:w="3891" w:type="dxa"/>
            <w:tcBorders>
              <w:top w:val="single" w:sz="4" w:space="0" w:color="auto"/>
              <w:left w:val="nil"/>
              <w:bottom w:val="single" w:sz="4" w:space="0" w:color="auto"/>
              <w:right w:val="single" w:sz="4" w:space="0" w:color="auto"/>
            </w:tcBorders>
            <w:shd w:val="clear" w:color="000000" w:fill="FF0000"/>
            <w:vAlign w:val="center"/>
            <w:hideMark/>
          </w:tcPr>
          <w:p w:rsidR="00362E4B" w:rsidRPr="00BE1CA1" w:rsidRDefault="00362E4B" w:rsidP="00362E4B">
            <w:pPr>
              <w:spacing w:after="0" w:line="240" w:lineRule="auto"/>
              <w:rPr>
                <w:rFonts w:eastAsia="Times New Roman" w:cs="Times New Roman"/>
                <w:b/>
                <w:bCs/>
                <w:color w:val="FFFFFF"/>
                <w:sz w:val="16"/>
                <w:lang w:eastAsia="fr-FR"/>
              </w:rPr>
            </w:pPr>
            <w:r w:rsidRPr="00BE1CA1">
              <w:rPr>
                <w:rFonts w:eastAsia="Times New Roman" w:cs="Times New Roman"/>
                <w:b/>
                <w:bCs/>
                <w:color w:val="FFFFFF"/>
                <w:sz w:val="16"/>
                <w:lang w:eastAsia="fr-FR"/>
              </w:rPr>
              <w:t>Intitulé</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b/>
                <w:bCs/>
                <w:color w:val="000000"/>
                <w:sz w:val="16"/>
                <w:lang w:eastAsia="fr-FR"/>
              </w:rPr>
            </w:pPr>
            <w:r w:rsidRPr="00BE1CA1">
              <w:rPr>
                <w:rFonts w:eastAsia="Times New Roman" w:cs="Times New Roman"/>
                <w:b/>
                <w:bCs/>
                <w:color w:val="000000"/>
                <w:sz w:val="16"/>
                <w:lang w:eastAsia="fr-FR"/>
              </w:rPr>
              <w:t>STTS</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b/>
                <w:bCs/>
                <w:color w:val="000000"/>
                <w:sz w:val="16"/>
                <w:lang w:eastAsia="fr-FR"/>
              </w:rPr>
            </w:pPr>
            <w:r w:rsidRPr="00BE1CA1">
              <w:rPr>
                <w:rFonts w:eastAsia="Times New Roman" w:cs="Times New Roman"/>
                <w:b/>
                <w:bCs/>
                <w:color w:val="000000"/>
                <w:sz w:val="16"/>
                <w:lang w:eastAsia="fr-FR"/>
              </w:rPr>
              <w:t>STAT</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b/>
                <w:bCs/>
                <w:color w:val="000000"/>
                <w:sz w:val="16"/>
                <w:lang w:eastAsia="fr-FR"/>
              </w:rPr>
            </w:pPr>
            <w:r w:rsidRPr="00BE1CA1">
              <w:rPr>
                <w:rFonts w:eastAsia="Times New Roman" w:cs="Times New Roman"/>
                <w:b/>
                <w:bCs/>
                <w:color w:val="000000"/>
                <w:sz w:val="16"/>
                <w:lang w:eastAsia="fr-FR"/>
              </w:rPr>
              <w:t>AIT</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b/>
                <w:bCs/>
                <w:color w:val="000000"/>
                <w:sz w:val="16"/>
                <w:lang w:eastAsia="fr-FR"/>
              </w:rPr>
            </w:pPr>
            <w:r w:rsidRPr="00BE1CA1">
              <w:rPr>
                <w:rFonts w:eastAsia="Times New Roman" w:cs="Times New Roman"/>
                <w:b/>
                <w:bCs/>
                <w:color w:val="000000"/>
                <w:sz w:val="16"/>
                <w:lang w:eastAsia="fr-FR"/>
              </w:rPr>
              <w:t>FINAERO</w:t>
            </w:r>
          </w:p>
        </w:tc>
      </w:tr>
      <w:tr w:rsidR="00362E4B" w:rsidRPr="00BE1CA1" w:rsidTr="00362E4B">
        <w:trPr>
          <w:trHeight w:val="600"/>
        </w:trPr>
        <w:tc>
          <w:tcPr>
            <w:tcW w:w="1149" w:type="dxa"/>
            <w:tcBorders>
              <w:top w:val="nil"/>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val="restart"/>
            <w:tcBorders>
              <w:top w:val="nil"/>
              <w:left w:val="single" w:sz="4" w:space="0" w:color="auto"/>
              <w:bottom w:val="single" w:sz="4" w:space="0" w:color="auto"/>
              <w:right w:val="single" w:sz="4" w:space="0" w:color="auto"/>
            </w:tcBorders>
            <w:shd w:val="clear" w:color="auto" w:fill="auto"/>
            <w:textDirection w:val="tbLrV"/>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CONTRAINTES</w:t>
            </w: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FC1 Prendre en compte les procédures STAT (PDP, Règlement interne, demande d'accès, etc.)</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FC2 Mettre en place l'organisation pour répondre à la prestation</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600"/>
        </w:trPr>
        <w:tc>
          <w:tcPr>
            <w:tcW w:w="1149" w:type="dxa"/>
            <w:tcBorders>
              <w:top w:val="nil"/>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FC3 Justifier des habilitations et compétences requises pour assurer la maintenance</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FC4 S'adapter aux outils de traçabilité, gestion, etc.</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FC5 Respecter les procédures STTS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6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FC6 Respecter les délais d'interventions et de traitement</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présence obligatoire lors certaines taches</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FC7 Prendre en compte et s'adapter à l'activité STTS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630"/>
        </w:trPr>
        <w:tc>
          <w:tcPr>
            <w:tcW w:w="1149" w:type="dxa"/>
            <w:tcBorders>
              <w:top w:val="nil"/>
              <w:left w:val="single" w:sz="4" w:space="0" w:color="auto"/>
              <w:bottom w:val="single" w:sz="4" w:space="0" w:color="auto"/>
              <w:right w:val="single" w:sz="4" w:space="0" w:color="auto"/>
            </w:tcBorders>
            <w:shd w:val="clear" w:color="000000" w:fill="E4DFEC"/>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Fin de Contrat</w:t>
            </w:r>
          </w:p>
        </w:tc>
        <w:tc>
          <w:tcPr>
            <w:tcW w:w="347" w:type="dxa"/>
            <w:vMerge/>
            <w:tcBorders>
              <w:top w:val="nil"/>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FC8 Assurer la communication des connaissances et des activités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nil"/>
              <w:bottom w:val="nil"/>
              <w:right w:val="nil"/>
            </w:tcBorders>
            <w:shd w:val="clear" w:color="auto" w:fill="auto"/>
            <w:noWrap/>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47" w:type="dxa"/>
            <w:tcBorders>
              <w:top w:val="nil"/>
              <w:left w:val="nil"/>
              <w:bottom w:val="nil"/>
              <w:right w:val="nil"/>
            </w:tcBorders>
            <w:shd w:val="clear" w:color="auto" w:fill="auto"/>
            <w:noWrap/>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nil"/>
              <w:right w:val="nil"/>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1418" w:type="dxa"/>
            <w:tcBorders>
              <w:top w:val="nil"/>
              <w:left w:val="nil"/>
              <w:bottom w:val="nil"/>
              <w:right w:val="nil"/>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p>
        </w:tc>
        <w:tc>
          <w:tcPr>
            <w:tcW w:w="992" w:type="dxa"/>
            <w:tcBorders>
              <w:top w:val="nil"/>
              <w:left w:val="nil"/>
              <w:bottom w:val="nil"/>
              <w:right w:val="nil"/>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p>
        </w:tc>
        <w:tc>
          <w:tcPr>
            <w:tcW w:w="1134" w:type="dxa"/>
            <w:tcBorders>
              <w:top w:val="nil"/>
              <w:left w:val="nil"/>
              <w:bottom w:val="nil"/>
              <w:right w:val="nil"/>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p>
        </w:tc>
        <w:tc>
          <w:tcPr>
            <w:tcW w:w="1134" w:type="dxa"/>
            <w:tcBorders>
              <w:top w:val="nil"/>
              <w:left w:val="nil"/>
              <w:bottom w:val="nil"/>
              <w:right w:val="nil"/>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p>
        </w:tc>
      </w:tr>
      <w:tr w:rsidR="00362E4B" w:rsidRPr="00BE1CA1" w:rsidTr="00362E4B">
        <w:trPr>
          <w:trHeight w:val="300"/>
        </w:trPr>
        <w:tc>
          <w:tcPr>
            <w:tcW w:w="1149" w:type="dxa"/>
            <w:tcBorders>
              <w:top w:val="single" w:sz="4" w:space="0" w:color="auto"/>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val="restart"/>
            <w:tcBorders>
              <w:top w:val="single" w:sz="4" w:space="0" w:color="auto"/>
              <w:left w:val="single" w:sz="4" w:space="0" w:color="auto"/>
              <w:bottom w:val="single" w:sz="4" w:space="0" w:color="auto"/>
              <w:right w:val="single" w:sz="4" w:space="0" w:color="auto"/>
            </w:tcBorders>
            <w:shd w:val="clear" w:color="auto" w:fill="auto"/>
            <w:textDirection w:val="tbLrV"/>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SERVICES</w:t>
            </w:r>
          </w:p>
        </w:tc>
        <w:tc>
          <w:tcPr>
            <w:tcW w:w="3891" w:type="dxa"/>
            <w:tcBorders>
              <w:top w:val="single" w:sz="4" w:space="0" w:color="auto"/>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FS1 Assurer la maintenance des installations du périmètre confié</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DCE6F1"/>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Mise en Œuvre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FS2 Assurer l'état des lieux du périmètre confié</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FS3 Assurer la conduite des installations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FS4 Proposer des plans d'amélioration</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FS5 Assurer la maintenance des installations du périmètre confié</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500€ selon option</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200€ selon option</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500€ selon option</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200€ selon option</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FS6 Contribuer activement à la maitrise des consommations énergétiques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6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FS7 Assister les organismes de contrôle réglementaire et assurer la remise en conformité</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FS8 Assurer le conseil sur la veille réglementaire</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FS9 Gérer la traçabilité de l'activité</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FS10 Gérer les demandes d'interventions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FS11 Gérer l'astreinte et intervention décalée</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F2DCDB"/>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Opérationnelle</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FS12 Disposer des moyens d'accès pour assurer les prestations</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r w:rsidR="00362E4B" w:rsidRPr="00BE1CA1" w:rsidTr="00362E4B">
        <w:trPr>
          <w:trHeight w:val="300"/>
        </w:trPr>
        <w:tc>
          <w:tcPr>
            <w:tcW w:w="1149" w:type="dxa"/>
            <w:tcBorders>
              <w:top w:val="nil"/>
              <w:left w:val="single" w:sz="4" w:space="0" w:color="auto"/>
              <w:bottom w:val="single" w:sz="4" w:space="0" w:color="auto"/>
              <w:right w:val="single" w:sz="4" w:space="0" w:color="auto"/>
            </w:tcBorders>
            <w:shd w:val="clear" w:color="000000" w:fill="E4DFEC"/>
            <w:noWrap/>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Fin de Contrat</w:t>
            </w:r>
          </w:p>
        </w:tc>
        <w:tc>
          <w:tcPr>
            <w:tcW w:w="347" w:type="dxa"/>
            <w:vMerge/>
            <w:tcBorders>
              <w:top w:val="single" w:sz="4" w:space="0" w:color="auto"/>
              <w:left w:val="single" w:sz="4" w:space="0" w:color="auto"/>
              <w:bottom w:val="single" w:sz="4" w:space="0" w:color="auto"/>
              <w:right w:val="single" w:sz="4" w:space="0" w:color="auto"/>
            </w:tcBorders>
            <w:vAlign w:val="center"/>
            <w:hideMark/>
          </w:tcPr>
          <w:p w:rsidR="00362E4B" w:rsidRPr="00BE1CA1" w:rsidRDefault="00362E4B" w:rsidP="00362E4B">
            <w:pPr>
              <w:spacing w:after="0" w:line="240" w:lineRule="auto"/>
              <w:rPr>
                <w:rFonts w:eastAsia="Times New Roman" w:cs="Times New Roman"/>
                <w:color w:val="000000"/>
                <w:sz w:val="16"/>
                <w:lang w:eastAsia="fr-FR"/>
              </w:rPr>
            </w:pPr>
          </w:p>
        </w:tc>
        <w:tc>
          <w:tcPr>
            <w:tcW w:w="3891"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rPr>
                <w:rFonts w:eastAsia="Times New Roman" w:cs="Times New Roman"/>
                <w:color w:val="000000"/>
                <w:sz w:val="16"/>
                <w:lang w:eastAsia="fr-FR"/>
              </w:rPr>
            </w:pPr>
            <w:r w:rsidRPr="00BE1CA1">
              <w:rPr>
                <w:rFonts w:eastAsia="Times New Roman" w:cs="Times New Roman"/>
                <w:color w:val="000000"/>
                <w:sz w:val="16"/>
                <w:lang w:eastAsia="fr-FR"/>
              </w:rPr>
              <w:t>FS13 Assurer la continuité de service</w:t>
            </w:r>
          </w:p>
        </w:tc>
        <w:tc>
          <w:tcPr>
            <w:tcW w:w="1418"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992"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c>
          <w:tcPr>
            <w:tcW w:w="1134" w:type="dxa"/>
            <w:tcBorders>
              <w:top w:val="nil"/>
              <w:left w:val="nil"/>
              <w:bottom w:val="single" w:sz="4" w:space="0" w:color="auto"/>
              <w:right w:val="single" w:sz="4" w:space="0" w:color="auto"/>
            </w:tcBorders>
            <w:shd w:val="clear" w:color="auto" w:fill="auto"/>
            <w:vAlign w:val="center"/>
            <w:hideMark/>
          </w:tcPr>
          <w:p w:rsidR="00362E4B" w:rsidRPr="00BE1CA1" w:rsidRDefault="00362E4B" w:rsidP="00362E4B">
            <w:pPr>
              <w:spacing w:after="0" w:line="240" w:lineRule="auto"/>
              <w:jc w:val="center"/>
              <w:rPr>
                <w:rFonts w:eastAsia="Times New Roman" w:cs="Times New Roman"/>
                <w:color w:val="000000"/>
                <w:sz w:val="16"/>
                <w:lang w:eastAsia="fr-FR"/>
              </w:rPr>
            </w:pPr>
            <w:r w:rsidRPr="00BE1CA1">
              <w:rPr>
                <w:rFonts w:eastAsia="Times New Roman" w:cs="Times New Roman"/>
                <w:color w:val="000000"/>
                <w:sz w:val="16"/>
                <w:lang w:eastAsia="fr-FR"/>
              </w:rPr>
              <w:t> </w:t>
            </w:r>
          </w:p>
        </w:tc>
      </w:tr>
    </w:tbl>
    <w:p w:rsidR="00362E4B" w:rsidRDefault="00362E4B" w:rsidP="0007371D">
      <w:pPr>
        <w:spacing w:before="120"/>
        <w:jc w:val="both"/>
        <w:rPr>
          <w:rFonts w:cs="Times New Roman"/>
        </w:rPr>
      </w:pPr>
    </w:p>
    <w:p w:rsidR="00362E4B" w:rsidRDefault="00362E4B" w:rsidP="00362E4B">
      <w:r>
        <w:br w:type="page"/>
      </w:r>
    </w:p>
    <w:p w:rsidR="00362E4B" w:rsidRDefault="00362E4B" w:rsidP="0007371D">
      <w:pPr>
        <w:spacing w:before="120"/>
        <w:jc w:val="both"/>
        <w:rPr>
          <w:rFonts w:cs="Times New Roman"/>
        </w:rPr>
      </w:pPr>
    </w:p>
    <w:p w:rsidR="00362E4B" w:rsidRDefault="00362E4B" w:rsidP="0007371D">
      <w:pPr>
        <w:spacing w:before="120"/>
        <w:jc w:val="both"/>
        <w:rPr>
          <w:rFonts w:cs="Times New Roman"/>
        </w:rPr>
      </w:pPr>
      <w:r>
        <w:rPr>
          <w:rFonts w:cs="Times New Roman"/>
        </w:rPr>
        <w:t>Analyse des sites de production et bureaux groupe FINAERO</w:t>
      </w:r>
      <w:r w:rsidR="007C716C">
        <w:rPr>
          <w:rFonts w:cs="Times New Roman"/>
        </w:rPr>
        <w:t>.</w:t>
      </w:r>
    </w:p>
    <w:p w:rsidR="007C716C" w:rsidRDefault="007C716C" w:rsidP="0007371D">
      <w:pPr>
        <w:spacing w:before="120"/>
        <w:jc w:val="both"/>
        <w:rPr>
          <w:rFonts w:cs="Times New Roman"/>
        </w:rPr>
      </w:pPr>
      <w:bookmarkStart w:id="16" w:name="_GoBack"/>
      <w:bookmarkEnd w:id="16"/>
    </w:p>
    <w:p w:rsidR="0007371D" w:rsidRDefault="0007371D" w:rsidP="0007371D">
      <w:pPr>
        <w:spacing w:before="120"/>
        <w:jc w:val="both"/>
        <w:rPr>
          <w:rFonts w:cs="Times New Roman"/>
        </w:rPr>
      </w:pPr>
      <w:r>
        <w:rPr>
          <w:rFonts w:cs="Times New Roman"/>
          <w:b/>
          <w:noProof/>
          <w:color w:val="17365D" w:themeColor="text2" w:themeShade="BF"/>
          <w:sz w:val="24"/>
          <w:szCs w:val="24"/>
          <w:u w:val="single"/>
          <w:lang w:eastAsia="fr-FR"/>
        </w:rPr>
        <w:drawing>
          <wp:inline distT="0" distB="0" distL="0" distR="0" wp14:anchorId="46CD8AE7" wp14:editId="5656878C">
            <wp:extent cx="5486400" cy="3981450"/>
            <wp:effectExtent l="38100" t="0" r="0" b="0"/>
            <wp:docPr id="108" name="Diagramme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562A26" w:rsidRDefault="00562A26">
      <w:pPr>
        <w:rPr>
          <w:rFonts w:cs="Times New Roman"/>
        </w:rPr>
      </w:pPr>
    </w:p>
    <w:p w:rsidR="0007371D" w:rsidRDefault="0007371D">
      <w:pPr>
        <w:rPr>
          <w:rFonts w:ascii="Arial" w:hAnsi="Arial" w:cs="Arial"/>
          <w:b/>
          <w:color w:val="1F497D" w:themeColor="text2"/>
          <w:sz w:val="28"/>
          <w:szCs w:val="28"/>
        </w:rPr>
      </w:pPr>
      <w:r>
        <w:br w:type="page"/>
      </w:r>
    </w:p>
    <w:p w:rsidR="006437DE" w:rsidRDefault="006437DE" w:rsidP="00AA39B0">
      <w:pPr>
        <w:pStyle w:val="Titre1"/>
        <w:numPr>
          <w:ilvl w:val="0"/>
          <w:numId w:val="267"/>
        </w:numPr>
      </w:pPr>
      <w:bookmarkStart w:id="17" w:name="_Toc456963935"/>
      <w:bookmarkStart w:id="18" w:name="_Toc456971897"/>
      <w:r w:rsidRPr="00562A26">
        <w:t>PRESENTATION DE L’ENTREPRISE DANS LE DOMAINE</w:t>
      </w:r>
      <w:bookmarkEnd w:id="17"/>
      <w:bookmarkEnd w:id="18"/>
    </w:p>
    <w:p w:rsidR="00562A26" w:rsidRPr="00C9118E" w:rsidRDefault="00562A26" w:rsidP="00562A26">
      <w:pPr>
        <w:pStyle w:val="texte1"/>
        <w:spacing w:before="120"/>
        <w:ind w:left="0" w:right="0"/>
        <w:jc w:val="center"/>
        <w:rPr>
          <w:rFonts w:asciiTheme="minorHAnsi" w:hAnsiTheme="minorHAnsi"/>
          <w:b/>
          <w:szCs w:val="22"/>
        </w:rPr>
      </w:pPr>
    </w:p>
    <w:p w:rsidR="007B49AF" w:rsidRPr="001416FA" w:rsidRDefault="007B49AF" w:rsidP="006D2131">
      <w:pPr>
        <w:pStyle w:val="Titre2"/>
        <w:numPr>
          <w:ilvl w:val="1"/>
          <w:numId w:val="250"/>
        </w:numPr>
      </w:pPr>
      <w:bookmarkStart w:id="19" w:name="_Toc456963936"/>
      <w:bookmarkStart w:id="20" w:name="_Toc456971898"/>
      <w:r w:rsidRPr="001416FA">
        <w:t>Présentation des métiers de base du prestataire</w:t>
      </w:r>
      <w:bookmarkEnd w:id="19"/>
      <w:bookmarkEnd w:id="20"/>
    </w:p>
    <w:p w:rsidR="001416FA" w:rsidRDefault="001416FA" w:rsidP="009152B8">
      <w:pPr>
        <w:pStyle w:val="Titre3"/>
        <w:numPr>
          <w:ilvl w:val="0"/>
          <w:numId w:val="219"/>
        </w:numPr>
      </w:pPr>
      <w:bookmarkStart w:id="21" w:name="_Toc456963937"/>
      <w:bookmarkStart w:id="22" w:name="_Toc456971899"/>
      <w:r w:rsidRPr="00C9118E">
        <w:t>Présentation de SPIE SUD OUEST</w:t>
      </w:r>
      <w:bookmarkEnd w:id="21"/>
      <w:bookmarkEnd w:id="22"/>
    </w:p>
    <w:p w:rsidR="001416FA" w:rsidRPr="00C9118E" w:rsidRDefault="001416FA" w:rsidP="001416FA">
      <w:pPr>
        <w:spacing w:before="240"/>
        <w:jc w:val="both"/>
        <w:rPr>
          <w:rFonts w:cs="Times New Roman"/>
          <w:b/>
        </w:rPr>
      </w:pPr>
      <w:r w:rsidRPr="00C9118E">
        <w:rPr>
          <w:rFonts w:cs="Times New Roman"/>
          <w:b/>
        </w:rPr>
        <w:t>SPIE est le leader européen indépendant des services en génie électrique, mécanique et climatique, de l’énergie et des systèmes de communication, SPIE améliore la qualité du cadre de vie en accompagnant les collectivités et les entreprises dans la conception, la réalisation, l’exploitation et la maintenance d’installations plus économes en énergie et plus respectueuses de l’environnement.</w:t>
      </w:r>
    </w:p>
    <w:p w:rsidR="001416FA" w:rsidRPr="00C9118E" w:rsidRDefault="001416FA" w:rsidP="001416FA">
      <w:pPr>
        <w:spacing w:before="240"/>
        <w:jc w:val="both"/>
        <w:rPr>
          <w:rFonts w:cs="Times New Roman"/>
        </w:rPr>
      </w:pPr>
      <w:r w:rsidRPr="00C9118E">
        <w:rPr>
          <w:rFonts w:cs="Times New Roman"/>
          <w:b/>
        </w:rPr>
        <w:t>SPIE</w:t>
      </w:r>
      <w:r w:rsidRPr="00C9118E">
        <w:rPr>
          <w:rFonts w:cs="Times New Roman"/>
        </w:rPr>
        <w:t xml:space="preserve"> mettra à disposition de </w:t>
      </w:r>
      <w:r w:rsidR="000026DB">
        <w:rPr>
          <w:rFonts w:cs="Times New Roman"/>
          <w:b/>
        </w:rPr>
        <w:t>FINAERO</w:t>
      </w:r>
      <w:r w:rsidRPr="00C9118E">
        <w:rPr>
          <w:rFonts w:cs="Times New Roman"/>
          <w:b/>
        </w:rPr>
        <w:t xml:space="preserve"> </w:t>
      </w:r>
      <w:r w:rsidRPr="00C9118E">
        <w:rPr>
          <w:rFonts w:cs="Times New Roman"/>
        </w:rPr>
        <w:t>ses compétences dans le domaine des sites industriels afin de répondre à ce nouvel enjeu en apportant sa valeur ajoutée au travers de solutions innovantes.</w:t>
      </w:r>
    </w:p>
    <w:p w:rsidR="001416FA" w:rsidRPr="00C9118E" w:rsidRDefault="001416FA" w:rsidP="001416FA">
      <w:pPr>
        <w:spacing w:before="120"/>
        <w:jc w:val="both"/>
        <w:rPr>
          <w:rFonts w:cs="Times New Roman"/>
        </w:rPr>
      </w:pPr>
      <w:r w:rsidRPr="00C9118E">
        <w:rPr>
          <w:rFonts w:cs="Times New Roman"/>
        </w:rPr>
        <w:t xml:space="preserve">La densité du réseau de proximité de </w:t>
      </w:r>
      <w:r w:rsidRPr="00C9118E">
        <w:rPr>
          <w:rFonts w:cs="Times New Roman"/>
          <w:b/>
        </w:rPr>
        <w:t>SPIE</w:t>
      </w:r>
      <w:r w:rsidRPr="00C9118E">
        <w:rPr>
          <w:rFonts w:cs="Times New Roman"/>
        </w:rPr>
        <w:t xml:space="preserve"> permet la mise en œuvre de notre solution tant dans son maillage géographique que dans sa structure projet.</w:t>
      </w:r>
    </w:p>
    <w:p w:rsidR="001416FA" w:rsidRPr="00C9118E" w:rsidRDefault="001416FA" w:rsidP="001416FA">
      <w:pPr>
        <w:pStyle w:val="texte1"/>
        <w:spacing w:before="120"/>
        <w:ind w:left="0" w:right="0"/>
        <w:rPr>
          <w:rFonts w:asciiTheme="minorHAnsi" w:hAnsiTheme="minorHAnsi"/>
          <w:b/>
          <w:szCs w:val="22"/>
        </w:rPr>
      </w:pPr>
      <w:r w:rsidRPr="00C9118E">
        <w:rPr>
          <w:rFonts w:asciiTheme="minorHAnsi" w:hAnsiTheme="minorHAnsi"/>
          <w:b/>
          <w:szCs w:val="22"/>
        </w:rPr>
        <w:t>SPIE</w:t>
      </w:r>
      <w:r w:rsidRPr="00C9118E">
        <w:rPr>
          <w:rFonts w:asciiTheme="minorHAnsi" w:hAnsiTheme="minorHAnsi"/>
          <w:szCs w:val="22"/>
        </w:rPr>
        <w:t xml:space="preserve"> offre une maîtrise des risques opérationnels en s’appuyant notamment sur une présence géographique importante sur le territoire avec notamment plus de </w:t>
      </w:r>
      <w:r w:rsidRPr="00C9118E">
        <w:rPr>
          <w:rFonts w:asciiTheme="minorHAnsi" w:hAnsiTheme="minorHAnsi"/>
          <w:b/>
          <w:szCs w:val="22"/>
        </w:rPr>
        <w:t>650</w:t>
      </w:r>
      <w:r w:rsidRPr="00C9118E">
        <w:rPr>
          <w:rFonts w:asciiTheme="minorHAnsi" w:hAnsiTheme="minorHAnsi"/>
          <w:szCs w:val="22"/>
        </w:rPr>
        <w:t xml:space="preserve"> </w:t>
      </w:r>
      <w:r w:rsidRPr="00C9118E">
        <w:rPr>
          <w:rFonts w:asciiTheme="minorHAnsi" w:hAnsiTheme="minorHAnsi"/>
          <w:b/>
          <w:szCs w:val="22"/>
        </w:rPr>
        <w:t>collaborateurs en maintenance</w:t>
      </w:r>
      <w:r w:rsidRPr="00C9118E">
        <w:rPr>
          <w:rFonts w:asciiTheme="minorHAnsi" w:hAnsiTheme="minorHAnsi"/>
          <w:szCs w:val="22"/>
        </w:rPr>
        <w:t xml:space="preserve"> répartis sur la région Sud-Ouest ce qui permet de </w:t>
      </w:r>
      <w:r w:rsidRPr="00C9118E">
        <w:rPr>
          <w:rFonts w:asciiTheme="minorHAnsi" w:hAnsiTheme="minorHAnsi"/>
          <w:b/>
          <w:szCs w:val="22"/>
        </w:rPr>
        <w:t>garantir un niveau de service global et une haute réactivité.</w:t>
      </w:r>
    </w:p>
    <w:p w:rsidR="001416FA" w:rsidRPr="00C9118E" w:rsidRDefault="001416FA" w:rsidP="001416FA">
      <w:pPr>
        <w:pStyle w:val="texte1"/>
        <w:spacing w:before="120"/>
        <w:ind w:left="0" w:right="0"/>
        <w:rPr>
          <w:rFonts w:asciiTheme="minorHAnsi" w:hAnsiTheme="minorHAnsi"/>
          <w:b/>
          <w:szCs w:val="22"/>
        </w:rPr>
      </w:pPr>
    </w:p>
    <w:p w:rsidR="001416FA" w:rsidRPr="00503E94" w:rsidRDefault="001416FA" w:rsidP="009152B8">
      <w:pPr>
        <w:pStyle w:val="Titre3"/>
        <w:numPr>
          <w:ilvl w:val="0"/>
          <w:numId w:val="219"/>
        </w:numPr>
      </w:pPr>
      <w:bookmarkStart w:id="23" w:name="_Toc456963938"/>
      <w:bookmarkStart w:id="24" w:name="_Toc456971900"/>
      <w:r w:rsidRPr="00503E94">
        <w:t>Implantations de SPIE dans le Sud-Ouest</w:t>
      </w:r>
      <w:bookmarkEnd w:id="23"/>
      <w:bookmarkEnd w:id="24"/>
    </w:p>
    <w:p w:rsidR="001416FA" w:rsidRPr="00C9118E" w:rsidRDefault="001416FA" w:rsidP="001416FA">
      <w:pPr>
        <w:spacing w:before="240"/>
        <w:jc w:val="center"/>
        <w:rPr>
          <w:rFonts w:cs="Times New Roman"/>
        </w:rPr>
      </w:pPr>
      <w:r w:rsidRPr="00C9118E">
        <w:rPr>
          <w:rFonts w:cs="Times New Roman"/>
          <w:noProof/>
          <w:lang w:eastAsia="fr-FR"/>
        </w:rPr>
        <w:drawing>
          <wp:inline distT="0" distB="0" distL="0" distR="0" wp14:anchorId="7A38CDC9" wp14:editId="703B8856">
            <wp:extent cx="5724338" cy="3753134"/>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46583" cy="3767719"/>
                    </a:xfrm>
                    <a:prstGeom prst="rect">
                      <a:avLst/>
                    </a:prstGeom>
                  </pic:spPr>
                </pic:pic>
              </a:graphicData>
            </a:graphic>
          </wp:inline>
        </w:drawing>
      </w:r>
    </w:p>
    <w:p w:rsidR="00170AE3" w:rsidRDefault="00170AE3">
      <w:pPr>
        <w:rPr>
          <w:rFonts w:cs="Times New Roman"/>
          <w:b/>
          <w:color w:val="17365D" w:themeColor="text2" w:themeShade="BF"/>
          <w:sz w:val="24"/>
          <w:szCs w:val="24"/>
          <w:u w:val="single"/>
        </w:rPr>
      </w:pPr>
      <w:r>
        <w:rPr>
          <w:rFonts w:cs="Times New Roman"/>
        </w:rPr>
        <w:br w:type="page"/>
      </w:r>
    </w:p>
    <w:p w:rsidR="001416FA" w:rsidRPr="00503E94" w:rsidRDefault="001416FA" w:rsidP="009152B8">
      <w:pPr>
        <w:pStyle w:val="Titre3"/>
      </w:pPr>
      <w:bookmarkStart w:id="25" w:name="_Toc456963939"/>
      <w:bookmarkStart w:id="26" w:name="_Toc456971901"/>
      <w:r w:rsidRPr="00503E94">
        <w:t>Unité, entités en charge de votre contrat</w:t>
      </w:r>
      <w:bookmarkEnd w:id="25"/>
      <w:bookmarkEnd w:id="26"/>
    </w:p>
    <w:p w:rsidR="001416FA" w:rsidRPr="00C9118E" w:rsidRDefault="001416FA" w:rsidP="001416FA">
      <w:r w:rsidRPr="00C9118E">
        <w:rPr>
          <w:rFonts w:cs="Times New Roman"/>
          <w:noProof/>
          <w:lang w:eastAsia="fr-FR"/>
        </w:rPr>
        <w:drawing>
          <wp:inline distT="0" distB="0" distL="0" distR="0" wp14:anchorId="0D4D7D42" wp14:editId="70CB0F36">
            <wp:extent cx="5819775" cy="348778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4422" cy="3490566"/>
                    </a:xfrm>
                    <a:prstGeom prst="rect">
                      <a:avLst/>
                    </a:prstGeom>
                  </pic:spPr>
                </pic:pic>
              </a:graphicData>
            </a:graphic>
          </wp:inline>
        </w:drawing>
      </w:r>
    </w:p>
    <w:p w:rsidR="001416FA" w:rsidRPr="00C9118E" w:rsidRDefault="001416FA" w:rsidP="001416FA">
      <w:pPr>
        <w:pStyle w:val="Corpsdetexte2"/>
        <w:tabs>
          <w:tab w:val="left" w:pos="1985"/>
          <w:tab w:val="left" w:pos="3544"/>
          <w:tab w:val="left" w:pos="6237"/>
        </w:tabs>
        <w:spacing w:before="120" w:line="276" w:lineRule="auto"/>
        <w:jc w:val="both"/>
        <w:rPr>
          <w:rFonts w:cs="Times New Roman"/>
          <w:b/>
          <w:u w:val="single"/>
        </w:rPr>
      </w:pPr>
      <w:r w:rsidRPr="00C9118E">
        <w:rPr>
          <w:rFonts w:cs="Times New Roman"/>
          <w:b/>
          <w:u w:val="single"/>
        </w:rPr>
        <w:t>Voir annexe 1 présentation UO INDUSTRIE</w:t>
      </w:r>
    </w:p>
    <w:p w:rsidR="001416FA" w:rsidRDefault="001416FA" w:rsidP="001416FA">
      <w:pPr>
        <w:pStyle w:val="Corpsdetexte2"/>
        <w:tabs>
          <w:tab w:val="left" w:pos="1985"/>
          <w:tab w:val="left" w:pos="3544"/>
          <w:tab w:val="left" w:pos="6237"/>
        </w:tabs>
        <w:spacing w:before="120" w:line="276" w:lineRule="auto"/>
        <w:jc w:val="both"/>
        <w:rPr>
          <w:rFonts w:cs="Times New Roman"/>
          <w:b/>
          <w:u w:val="single"/>
        </w:rPr>
      </w:pPr>
      <w:r w:rsidRPr="00C9118E">
        <w:rPr>
          <w:rFonts w:cs="Times New Roman"/>
          <w:b/>
          <w:u w:val="single"/>
        </w:rPr>
        <w:t>Voir annexe 1 présentation MAINTENANCE MECANIQUE</w:t>
      </w:r>
    </w:p>
    <w:p w:rsidR="001416FA" w:rsidRPr="00503E94" w:rsidRDefault="001416FA" w:rsidP="009152B8">
      <w:pPr>
        <w:pStyle w:val="Titre3"/>
      </w:pPr>
      <w:bookmarkStart w:id="27" w:name="_Toc456963940"/>
      <w:bookmarkStart w:id="28" w:name="_Toc456971902"/>
      <w:r w:rsidRPr="00503E94">
        <w:t>Experts par domaines techniques transverses à l’unité opérationnelle Industrie SPIE Sud-Ouest</w:t>
      </w:r>
      <w:bookmarkEnd w:id="27"/>
      <w:bookmarkEnd w:id="28"/>
    </w:p>
    <w:tbl>
      <w:tblPr>
        <w:tblStyle w:val="Tramemoyenne1-Accent1"/>
        <w:tblpPr w:leftFromText="141" w:rightFromText="141" w:vertAnchor="text" w:horzAnchor="page" w:tblpX="1854" w:tblpY="111"/>
        <w:tblW w:w="4725" w:type="pct"/>
        <w:tblLayout w:type="fixed"/>
        <w:tblLook w:val="01E0" w:firstRow="1" w:lastRow="1" w:firstColumn="1" w:lastColumn="1" w:noHBand="0" w:noVBand="0"/>
      </w:tblPr>
      <w:tblGrid>
        <w:gridCol w:w="5920"/>
        <w:gridCol w:w="3260"/>
      </w:tblGrid>
      <w:tr w:rsidR="001416FA" w:rsidRPr="00C9118E" w:rsidTr="00F7565F">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widowControl w:val="0"/>
              <w:tabs>
                <w:tab w:val="left" w:pos="639"/>
              </w:tabs>
              <w:overflowPunct w:val="0"/>
              <w:autoSpaceDE w:val="0"/>
              <w:autoSpaceDN w:val="0"/>
              <w:adjustRightInd w:val="0"/>
              <w:jc w:val="both"/>
              <w:textAlignment w:val="baseline"/>
              <w:rPr>
                <w:rFonts w:eastAsia="Times New Roman" w:cs="Times New Roman"/>
                <w:b w:val="0"/>
                <w:lang w:eastAsia="fr-FR"/>
              </w:rPr>
            </w:pPr>
            <w:r w:rsidRPr="00C9118E">
              <w:rPr>
                <w:rFonts w:eastAsia="Times New Roman" w:cs="Times New Roman"/>
                <w:b w:val="0"/>
                <w:lang w:eastAsia="fr-FR"/>
              </w:rPr>
              <w:t>Domaine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widowControl w:val="0"/>
              <w:tabs>
                <w:tab w:val="left" w:pos="639"/>
              </w:tabs>
              <w:overflowPunct w:val="0"/>
              <w:autoSpaceDE w:val="0"/>
              <w:autoSpaceDN w:val="0"/>
              <w:adjustRightInd w:val="0"/>
              <w:jc w:val="both"/>
              <w:textAlignment w:val="baseline"/>
              <w:rPr>
                <w:rFonts w:eastAsia="Times New Roman" w:cs="Times New Roman"/>
                <w:b w:val="0"/>
                <w:lang w:eastAsia="fr-FR"/>
              </w:rPr>
            </w:pPr>
            <w:r w:rsidRPr="00C9118E">
              <w:rPr>
                <w:rFonts w:eastAsia="Times New Roman" w:cs="Times New Roman"/>
                <w:b w:val="0"/>
                <w:lang w:eastAsia="fr-FR"/>
              </w:rPr>
              <w:t>Nom</w:t>
            </w:r>
          </w:p>
        </w:tc>
      </w:tr>
      <w:tr w:rsidR="001416FA" w:rsidRPr="00C9118E" w:rsidTr="00F756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Courant fort, HTA</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Anthony CHANCIOUX</w:t>
            </w:r>
          </w:p>
        </w:tc>
      </w:tr>
      <w:tr w:rsidR="001416FA" w:rsidRPr="00C9118E" w:rsidTr="00F7565F">
        <w:trPr>
          <w:cnfStyle w:val="000000010000" w:firstRow="0" w:lastRow="0" w:firstColumn="0" w:lastColumn="0" w:oddVBand="0" w:evenVBand="0" w:oddHBand="0" w:evenHBand="1"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Groupes électrogènes</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Yann RICHARD</w:t>
            </w:r>
          </w:p>
        </w:tc>
      </w:tr>
      <w:tr w:rsidR="001416FA" w:rsidRPr="00C9118E" w:rsidTr="00F756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Électromécanique,</w:t>
            </w:r>
          </w:p>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Machines tournantes</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Jérôme VISCAINO</w:t>
            </w:r>
          </w:p>
        </w:tc>
      </w:tr>
      <w:tr w:rsidR="001416FA" w:rsidRPr="00C9118E" w:rsidTr="00F7565F">
        <w:trPr>
          <w:cnfStyle w:val="000000010000" w:firstRow="0" w:lastRow="0" w:firstColumn="0" w:lastColumn="0" w:oddVBand="0" w:evenVBand="0" w:oddHBand="0" w:evenHBand="1"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Instrumentation,</w:t>
            </w:r>
          </w:p>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régulation</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Joel ENARD</w:t>
            </w:r>
          </w:p>
        </w:tc>
      </w:tr>
      <w:tr w:rsidR="001416FA" w:rsidRPr="00C9118E" w:rsidTr="00F756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Supervision, GTC,</w:t>
            </w:r>
          </w:p>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automatisme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Laurent COTTAVOZ</w:t>
            </w:r>
          </w:p>
        </w:tc>
      </w:tr>
      <w:tr w:rsidR="001416FA" w:rsidRPr="00C9118E" w:rsidTr="00F7565F">
        <w:trPr>
          <w:cnfStyle w:val="000000010000" w:firstRow="0" w:lastRow="0" w:firstColumn="0" w:lastColumn="0" w:oddVBand="0" w:evenVBand="0" w:oddHBand="0" w:evenHBand="1"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Thermographie infrarouge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Hicham BOURAS</w:t>
            </w:r>
          </w:p>
        </w:tc>
      </w:tr>
      <w:tr w:rsidR="001416FA" w:rsidRPr="00C9118E" w:rsidTr="00F756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Chaudronnerie mécan</w:t>
            </w:r>
            <w:r>
              <w:rPr>
                <w:rFonts w:eastAsia="Times New Roman" w:cs="Times New Roman"/>
                <w:color w:val="333333"/>
                <w:szCs w:val="24"/>
                <w:lang w:eastAsia="fr-FR"/>
              </w:rPr>
              <w:t>i</w:t>
            </w:r>
            <w:r w:rsidRPr="00C9118E">
              <w:rPr>
                <w:rFonts w:eastAsia="Times New Roman" w:cs="Times New Roman"/>
                <w:color w:val="333333"/>
                <w:szCs w:val="24"/>
                <w:lang w:eastAsia="fr-FR"/>
              </w:rPr>
              <w:t>que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Jean François VIGNALS</w:t>
            </w:r>
          </w:p>
        </w:tc>
      </w:tr>
      <w:tr w:rsidR="001416FA" w:rsidRPr="00C9118E" w:rsidTr="00F7565F">
        <w:trPr>
          <w:cnfStyle w:val="000000010000" w:firstRow="0" w:lastRow="0" w:firstColumn="0" w:lastColumn="0" w:oddVBand="0" w:evenVBand="0" w:oddHBand="0" w:evenHBand="1"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szCs w:val="24"/>
                <w:lang w:eastAsia="fr-FR"/>
              </w:rPr>
            </w:pPr>
            <w:r w:rsidRPr="00C9118E">
              <w:rPr>
                <w:rFonts w:eastAsia="Times New Roman" w:cs="Times New Roman"/>
                <w:color w:val="333333"/>
                <w:szCs w:val="24"/>
                <w:lang w:eastAsia="fr-FR"/>
              </w:rPr>
              <w:t>Structure, Dock</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Alain CROZE</w:t>
            </w:r>
          </w:p>
        </w:tc>
      </w:tr>
      <w:tr w:rsidR="001416FA" w:rsidRPr="00C9118E" w:rsidTr="00F7565F">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Levage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Michael MERLOS</w:t>
            </w:r>
          </w:p>
        </w:tc>
      </w:tr>
      <w:tr w:rsidR="001416FA" w:rsidRPr="00C9118E" w:rsidTr="00F7565F">
        <w:trPr>
          <w:cnfStyle w:val="000000010000" w:firstRow="0" w:lastRow="0" w:firstColumn="0" w:lastColumn="0" w:oddVBand="0" w:evenVBand="0" w:oddHBand="0" w:evenHBand="1"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Sécurité Incendie</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szCs w:val="24"/>
                <w:lang w:eastAsia="fr-FR"/>
              </w:rPr>
              <w:t>Thierry WITLIN</w:t>
            </w:r>
          </w:p>
        </w:tc>
      </w:tr>
      <w:tr w:rsidR="001416FA" w:rsidRPr="00C9118E" w:rsidTr="00F7565F">
        <w:trPr>
          <w:cnfStyle w:val="010000000000" w:firstRow="0" w:lastRow="1" w:firstColumn="0" w:lastColumn="0" w:oddVBand="0" w:evenVBand="0" w:oddHBand="0"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920" w:type="dxa"/>
          </w:tcPr>
          <w:p w:rsidR="00F7565F" w:rsidRDefault="001416FA" w:rsidP="00F7565F">
            <w:pPr>
              <w:jc w:val="both"/>
              <w:rPr>
                <w:rFonts w:eastAsia="Times New Roman" w:cs="Times New Roman"/>
                <w:color w:val="333333"/>
                <w:lang w:eastAsia="fr-FR"/>
              </w:rPr>
            </w:pPr>
            <w:r w:rsidRPr="00C9118E">
              <w:rPr>
                <w:rFonts w:eastAsia="Times New Roman" w:cs="Times New Roman"/>
                <w:color w:val="333333"/>
                <w:lang w:eastAsia="fr-FR"/>
              </w:rPr>
              <w:t xml:space="preserve">Groupe EG, Climatisation machine, </w:t>
            </w:r>
          </w:p>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lang w:eastAsia="fr-FR"/>
              </w:rPr>
              <w:t>Centrale de traitement d’air, CVC Confort</w:t>
            </w:r>
          </w:p>
        </w:tc>
        <w:tc>
          <w:tcPr>
            <w:cnfStyle w:val="000100000000" w:firstRow="0" w:lastRow="0" w:firstColumn="0" w:lastColumn="1" w:oddVBand="0" w:evenVBand="0" w:oddHBand="0" w:evenHBand="0" w:firstRowFirstColumn="0" w:firstRowLastColumn="0" w:lastRowFirstColumn="0" w:lastRowLastColumn="0"/>
            <w:tcW w:w="3260" w:type="dxa"/>
          </w:tcPr>
          <w:p w:rsidR="001416FA" w:rsidRPr="00C9118E" w:rsidRDefault="001416FA" w:rsidP="00F7565F">
            <w:pPr>
              <w:jc w:val="both"/>
              <w:rPr>
                <w:rFonts w:eastAsia="Times New Roman" w:cs="Times New Roman"/>
                <w:color w:val="333333"/>
                <w:lang w:eastAsia="fr-FR"/>
              </w:rPr>
            </w:pPr>
            <w:r w:rsidRPr="00C9118E">
              <w:rPr>
                <w:rFonts w:eastAsia="Times New Roman" w:cs="Times New Roman"/>
                <w:color w:val="333333"/>
                <w:lang w:eastAsia="fr-FR"/>
              </w:rPr>
              <w:t>Jérôme HERBY</w:t>
            </w:r>
          </w:p>
        </w:tc>
      </w:tr>
    </w:tbl>
    <w:p w:rsidR="00503E94" w:rsidRDefault="00503E94" w:rsidP="00503E94">
      <w:pPr>
        <w:pStyle w:val="Titre2"/>
        <w:numPr>
          <w:ilvl w:val="0"/>
          <w:numId w:val="0"/>
        </w:numPr>
        <w:ind w:left="720"/>
        <w:rPr>
          <w:rFonts w:cs="Times New Roman"/>
        </w:rPr>
      </w:pPr>
    </w:p>
    <w:p w:rsidR="00170AE3" w:rsidRDefault="00170AE3">
      <w:r>
        <w:br w:type="page"/>
      </w:r>
    </w:p>
    <w:p w:rsidR="00170AE3" w:rsidRPr="00170AE3" w:rsidRDefault="00170AE3" w:rsidP="00170AE3"/>
    <w:bookmarkStart w:id="29" w:name="_Toc456963941"/>
    <w:bookmarkStart w:id="30" w:name="_Toc456971903"/>
    <w:p w:rsidR="001416FA" w:rsidRPr="00503E94" w:rsidRDefault="00AA39B0" w:rsidP="009152B8">
      <w:pPr>
        <w:pStyle w:val="Titre3"/>
      </w:pPr>
      <w:r>
        <w:rPr>
          <w:noProof/>
          <w:lang w:eastAsia="fr-FR"/>
        </w:rPr>
        <mc:AlternateContent>
          <mc:Choice Requires="wpg">
            <w:drawing>
              <wp:anchor distT="0" distB="0" distL="114300" distR="114300" simplePos="0" relativeHeight="251671552" behindDoc="0" locked="0" layoutInCell="1" allowOverlap="1" wp14:anchorId="10C72D72" wp14:editId="442724E3">
                <wp:simplePos x="0" y="0"/>
                <wp:positionH relativeFrom="column">
                  <wp:posOffset>-4445</wp:posOffset>
                </wp:positionH>
                <wp:positionV relativeFrom="paragraph">
                  <wp:posOffset>261620</wp:posOffset>
                </wp:positionV>
                <wp:extent cx="6305550" cy="3819525"/>
                <wp:effectExtent l="0" t="0" r="0" b="9525"/>
                <wp:wrapNone/>
                <wp:docPr id="56" name="Groupe 56"/>
                <wp:cNvGraphicFramePr/>
                <a:graphic xmlns:a="http://schemas.openxmlformats.org/drawingml/2006/main">
                  <a:graphicData uri="http://schemas.microsoft.com/office/word/2010/wordprocessingGroup">
                    <wpg:wgp>
                      <wpg:cNvGrpSpPr/>
                      <wpg:grpSpPr>
                        <a:xfrm>
                          <a:off x="0" y="0"/>
                          <a:ext cx="6305550" cy="3819525"/>
                          <a:chOff x="0" y="0"/>
                          <a:chExt cx="6305550" cy="3819525"/>
                        </a:xfrm>
                      </wpg:grpSpPr>
                      <pic:pic xmlns:pic="http://schemas.openxmlformats.org/drawingml/2006/picture">
                        <pic:nvPicPr>
                          <pic:cNvPr id="39" name="Image 3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3819525"/>
                          </a:xfrm>
                          <a:prstGeom prst="rect">
                            <a:avLst/>
                          </a:prstGeom>
                          <a:noFill/>
                          <a:ln>
                            <a:noFill/>
                          </a:ln>
                        </pic:spPr>
                      </pic:pic>
                      <wps:wsp>
                        <wps:cNvPr id="17" name="Rectangle 17"/>
                        <wps:cNvSpPr/>
                        <wps:spPr>
                          <a:xfrm>
                            <a:off x="3381375" y="1428750"/>
                            <a:ext cx="1405890" cy="204406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56" o:spid="_x0000_s1026" style="position:absolute;margin-left:-.35pt;margin-top:20.6pt;width:496.5pt;height:300.75pt;z-index:251953664" coordsize="63055,3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">
                <v:shape id="Image 39" o:spid="_x0000_s1027" type="#_x0000_t75" style="position:absolute;width:63055;height:3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pK3EAAAA2wAAAA8AAABkcnMvZG93bnJldi54bWxEj9FqwkAURN8L/sNyhb7VjUqLja4hSCyW&#10;IrTqB1yyt9nQ7N2QXZP077uC0MdhZs4wm2y0jeip87VjBfNZAoK4dLrmSsHlvH9agfABWWPjmBT8&#10;kodsO3nYYKrdwF/Un0IlIoR9igpMCG0qpS8NWfQz1xJH79t1FkOUXSV1h0OE20YukuRFWqw5Lhhs&#10;aWeo/DldrYL99b08PhdVOONq/Diaw2devOVKPU7HfA0i0Bj+w/f2QStYvsLtS/wBcv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mpK3EAAAA2wAAAA8AAAAAAAAAAAAAAAAA&#10;nwIAAGRycy9kb3ducmV2LnhtbFBLBQYAAAAABAAEAPcAAACQAwAAAAA=&#10;">
                  <v:imagedata r:id="rId20" o:title=""/>
                  <v:path arrowok="t"/>
                </v:shape>
                <v:rect id="Rectangle 17" o:spid="_x0000_s1028" style="position:absolute;left:33813;top:14287;width:14059;height:20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W1cEA&#10;AADbAAAADwAAAGRycy9kb3ducmV2LnhtbERPTYvCMBC9C/sfwix4EU0VcaUaZVcQvGldD3obmrHp&#10;bjMpTdT6740geJvH+5z5srWVuFLjS8cKhoMEBHHudMmFgsPvuj8F4QOyxsoxKbiTh+XiozPHVLsb&#10;Z3Tdh0LEEPYpKjAh1KmUPjdk0Q9cTRy5s2sshgibQuoGbzHcVnKUJBNpseTYYLCmlaH8f3+xCnan&#10;LMf6OBmaabbb0E9vW/yNt0p1P9vvGYhAbXiLX+6NjvO/4P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altXBAAAA2wAAAA8AAAAAAAAAAAAAAAAAmAIAAGRycy9kb3du&#10;cmV2LnhtbFBLBQYAAAAABAAEAPUAAACGAwAAAAA=&#10;" filled="f" strokecolor="#00b050" strokeweight="2pt"/>
              </v:group>
            </w:pict>
          </mc:Fallback>
        </mc:AlternateContent>
      </w:r>
      <w:r w:rsidR="001416FA" w:rsidRPr="00503E94">
        <w:t>Département Maintenance Industrielle</w:t>
      </w:r>
      <w:bookmarkEnd w:id="29"/>
      <w:bookmarkEnd w:id="30"/>
    </w:p>
    <w:p w:rsidR="001416FA" w:rsidRPr="006F5106" w:rsidRDefault="001416FA" w:rsidP="001416FA">
      <w:pPr>
        <w:pStyle w:val="Corpsdetexte2"/>
        <w:tabs>
          <w:tab w:val="left" w:pos="1985"/>
          <w:tab w:val="left" w:pos="3544"/>
          <w:tab w:val="left" w:pos="6237"/>
        </w:tabs>
        <w:spacing w:before="120" w:line="276" w:lineRule="auto"/>
        <w:rPr>
          <w:rFonts w:cs="Times New Roman"/>
          <w:highlight w:val="red"/>
        </w:rPr>
      </w:pPr>
    </w:p>
    <w:p w:rsidR="001416FA" w:rsidRDefault="001416FA" w:rsidP="00131086">
      <w:pPr>
        <w:pStyle w:val="Titre2"/>
        <w:numPr>
          <w:ilvl w:val="0"/>
          <w:numId w:val="0"/>
        </w:numPr>
        <w:ind w:left="576"/>
        <w:rPr>
          <w:rFonts w:cs="Times New Roman"/>
        </w:rPr>
      </w:pPr>
    </w:p>
    <w:p w:rsidR="00DC4928" w:rsidRDefault="001416FA" w:rsidP="00DC4928">
      <w:pPr>
        <w:spacing w:before="120"/>
        <w:jc w:val="both"/>
        <w:rPr>
          <w:rFonts w:cs="Times New Roman"/>
        </w:rPr>
      </w:pPr>
      <w:r>
        <w:rPr>
          <w:rFonts w:cs="Times New Roman"/>
        </w:rPr>
        <w:br w:type="page"/>
      </w:r>
    </w:p>
    <w:p w:rsidR="00DC4928" w:rsidRPr="00E34315" w:rsidRDefault="00DC4928" w:rsidP="00DC4928">
      <w:pPr>
        <w:pStyle w:val="Titre2"/>
      </w:pPr>
      <w:bookmarkStart w:id="31" w:name="_Toc456963942"/>
      <w:bookmarkStart w:id="32" w:name="_Toc456971904"/>
      <w:r w:rsidRPr="00E34315">
        <w:t>Connaissance des activités du groupe FINAERO</w:t>
      </w:r>
      <w:bookmarkEnd w:id="31"/>
      <w:bookmarkEnd w:id="32"/>
    </w:p>
    <w:p w:rsidR="00AA39B0" w:rsidRPr="00BE1CA1" w:rsidRDefault="00D3518F" w:rsidP="000A0862">
      <w:pPr>
        <w:pStyle w:val="NormalWeb"/>
        <w:spacing w:before="0" w:beforeAutospacing="0" w:after="0" w:afterAutospacing="0"/>
        <w:rPr>
          <w:rFonts w:asciiTheme="minorHAnsi" w:hAnsiTheme="minorHAnsi"/>
          <w:sz w:val="22"/>
        </w:rPr>
      </w:pPr>
      <w:r w:rsidRPr="00BE1CA1">
        <w:rPr>
          <w:rFonts w:asciiTheme="minorHAnsi" w:hAnsiTheme="minorHAnsi"/>
          <w:sz w:val="22"/>
        </w:rPr>
        <w:t>F</w:t>
      </w:r>
      <w:r w:rsidR="009F10FE" w:rsidRPr="00BE1CA1">
        <w:rPr>
          <w:rFonts w:asciiTheme="minorHAnsi" w:hAnsiTheme="minorHAnsi"/>
          <w:sz w:val="22"/>
        </w:rPr>
        <w:t xml:space="preserve">INAERO est une </w:t>
      </w:r>
      <w:r w:rsidR="00AA39B0" w:rsidRPr="00BE1CA1">
        <w:rPr>
          <w:rFonts w:asciiTheme="minorHAnsi" w:hAnsiTheme="minorHAnsi"/>
          <w:sz w:val="22"/>
        </w:rPr>
        <w:t xml:space="preserve"> société toulousaine</w:t>
      </w:r>
      <w:r w:rsidRPr="00BE1CA1">
        <w:rPr>
          <w:rFonts w:asciiTheme="minorHAnsi" w:hAnsiTheme="minorHAnsi"/>
          <w:sz w:val="22"/>
        </w:rPr>
        <w:t xml:space="preserve"> dont le siège social</w:t>
      </w:r>
      <w:r w:rsidR="009F10FE" w:rsidRPr="00BE1CA1">
        <w:rPr>
          <w:rFonts w:asciiTheme="minorHAnsi" w:hAnsiTheme="minorHAnsi"/>
          <w:sz w:val="22"/>
        </w:rPr>
        <w:t xml:space="preserve"> se trouve</w:t>
      </w:r>
      <w:r w:rsidR="000A0862" w:rsidRPr="00BE1CA1">
        <w:rPr>
          <w:rFonts w:asciiTheme="minorHAnsi" w:hAnsiTheme="minorHAnsi"/>
          <w:sz w:val="22"/>
        </w:rPr>
        <w:t xml:space="preserve"> à BLAGNAC.</w:t>
      </w:r>
    </w:p>
    <w:p w:rsidR="000A0862" w:rsidRPr="00BE1CA1" w:rsidRDefault="000A0862" w:rsidP="000A0862">
      <w:pPr>
        <w:pStyle w:val="NormalWeb"/>
        <w:spacing w:before="0" w:beforeAutospacing="0" w:after="0" w:afterAutospacing="0"/>
        <w:rPr>
          <w:rFonts w:asciiTheme="minorHAnsi" w:hAnsiTheme="minorHAnsi"/>
          <w:sz w:val="22"/>
        </w:rPr>
      </w:pPr>
    </w:p>
    <w:p w:rsidR="00AA39B0" w:rsidRPr="00BE1CA1" w:rsidRDefault="00AA39B0" w:rsidP="000A0862">
      <w:pPr>
        <w:pStyle w:val="NormalWeb"/>
        <w:numPr>
          <w:ilvl w:val="0"/>
          <w:numId w:val="268"/>
        </w:numPr>
        <w:spacing w:before="0" w:beforeAutospacing="0" w:after="0" w:afterAutospacing="0"/>
        <w:jc w:val="both"/>
        <w:rPr>
          <w:rFonts w:asciiTheme="minorHAnsi" w:hAnsiTheme="minorHAnsi"/>
          <w:sz w:val="22"/>
        </w:rPr>
      </w:pPr>
      <w:r w:rsidRPr="00BE1CA1">
        <w:rPr>
          <w:rFonts w:asciiTheme="minorHAnsi" w:hAnsiTheme="minorHAnsi"/>
          <w:sz w:val="22"/>
        </w:rPr>
        <w:t>Les chiffres</w:t>
      </w:r>
    </w:p>
    <w:p w:rsidR="000A0862" w:rsidRPr="00BE1CA1" w:rsidRDefault="000A0862" w:rsidP="000A0862">
      <w:pPr>
        <w:pStyle w:val="NormalWeb"/>
        <w:spacing w:before="0" w:beforeAutospacing="0" w:after="0" w:afterAutospacing="0"/>
        <w:ind w:left="720"/>
        <w:jc w:val="both"/>
        <w:rPr>
          <w:rFonts w:asciiTheme="minorHAnsi" w:hAnsiTheme="minorHAnsi"/>
          <w:sz w:val="22"/>
        </w:rPr>
      </w:pPr>
    </w:p>
    <w:p w:rsidR="000A0862" w:rsidRPr="00BE1CA1" w:rsidRDefault="00690FD1" w:rsidP="000A0862">
      <w:pPr>
        <w:pStyle w:val="NormalWeb"/>
        <w:spacing w:before="0" w:beforeAutospacing="0" w:after="0" w:afterAutospacing="0"/>
        <w:jc w:val="both"/>
        <w:rPr>
          <w:rFonts w:asciiTheme="minorHAnsi" w:hAnsiTheme="minorHAnsi"/>
          <w:sz w:val="22"/>
          <w:highlight w:val="yellow"/>
        </w:rPr>
      </w:pPr>
      <w:r>
        <w:rPr>
          <w:noProof/>
          <w:sz w:val="22"/>
        </w:rPr>
        <w:pict>
          <v:shape id="_x0000_s1043" type="#_x0000_t75" style="position:absolute;left:0;text-align:left;margin-left:337.15pt;margin-top:12.35pt;width:159pt;height:110.45pt;z-index:-251624448;mso-position-horizontal-relative:text;mso-position-vertical-relative:text;mso-width-relative:page;mso-height-relative:page" wrapcoords="-47 0 -47 21507 21600 21507 21600 0 -47 0">
            <v:imagedata r:id="rId21" o:title="galaxie-aeronautique-de-midi-pyrenees" blacklevel="6554f"/>
            <w10:wrap type="through"/>
          </v:shape>
        </w:pict>
      </w:r>
      <w:r w:rsidR="00AA39B0" w:rsidRPr="00BE1CA1">
        <w:rPr>
          <w:rFonts w:asciiTheme="minorHAnsi" w:hAnsiTheme="minorHAnsi"/>
          <w:sz w:val="22"/>
        </w:rPr>
        <w:t xml:space="preserve">FINAERO, en croissance depuis dix ans. Fondée en 1986, l’entreprise a été reprise en 1999 par son </w:t>
      </w:r>
      <w:r w:rsidR="009F10FE" w:rsidRPr="00BE1CA1">
        <w:rPr>
          <w:rFonts w:asciiTheme="minorHAnsi" w:hAnsiTheme="minorHAnsi"/>
          <w:sz w:val="22"/>
        </w:rPr>
        <w:t>PDG</w:t>
      </w:r>
      <w:r w:rsidR="00AA39B0" w:rsidRPr="00BE1CA1">
        <w:rPr>
          <w:rFonts w:asciiTheme="minorHAnsi" w:hAnsiTheme="minorHAnsi"/>
          <w:sz w:val="22"/>
        </w:rPr>
        <w:t xml:space="preserve"> actuel Christophe Cador, 50 ans, qui a depuis créé Finaero pour agréger différentes activités. </w:t>
      </w:r>
      <w:r w:rsidR="009F10FE" w:rsidRPr="00BE1CA1">
        <w:rPr>
          <w:rFonts w:asciiTheme="minorHAnsi" w:hAnsiTheme="minorHAnsi"/>
          <w:sz w:val="22"/>
        </w:rPr>
        <w:t>FINAERO</w:t>
      </w:r>
      <w:r w:rsidR="00AA39B0" w:rsidRPr="00BE1CA1">
        <w:rPr>
          <w:rFonts w:asciiTheme="minorHAnsi" w:hAnsiTheme="minorHAnsi"/>
          <w:sz w:val="22"/>
        </w:rPr>
        <w:t xml:space="preserve"> pèse 119 millions d’euros de chiffre d’affaires, « avec une croissance régulière de 5 à 7% par an », selon Christophe Cador. </w:t>
      </w:r>
      <w:r w:rsidR="009F10FE" w:rsidRPr="00BE1CA1">
        <w:rPr>
          <w:rFonts w:asciiTheme="minorHAnsi" w:hAnsiTheme="minorHAnsi"/>
          <w:sz w:val="22"/>
        </w:rPr>
        <w:t>FINAERO</w:t>
      </w:r>
      <w:r w:rsidR="00AA39B0" w:rsidRPr="00BE1CA1">
        <w:rPr>
          <w:rFonts w:asciiTheme="minorHAnsi" w:hAnsiTheme="minorHAnsi"/>
          <w:sz w:val="22"/>
        </w:rPr>
        <w:t xml:space="preserve"> emploie 1 700 salariés</w:t>
      </w:r>
      <w:r w:rsidR="009F10FE" w:rsidRPr="00BE1CA1">
        <w:rPr>
          <w:rFonts w:asciiTheme="minorHAnsi" w:hAnsiTheme="minorHAnsi"/>
          <w:sz w:val="22"/>
        </w:rPr>
        <w:t>.</w:t>
      </w:r>
      <w:r w:rsidR="000A0862" w:rsidRPr="00BE1CA1">
        <w:rPr>
          <w:rFonts w:asciiTheme="minorHAnsi" w:hAnsiTheme="minorHAnsi"/>
          <w:sz w:val="22"/>
          <w:highlight w:val="yellow"/>
        </w:rPr>
        <w:t xml:space="preserve"> </w:t>
      </w:r>
    </w:p>
    <w:p w:rsidR="000A0862" w:rsidRPr="00BE1CA1" w:rsidRDefault="000A0862" w:rsidP="000A0862">
      <w:pPr>
        <w:pStyle w:val="NormalWeb"/>
        <w:spacing w:before="0" w:beforeAutospacing="0" w:after="0" w:afterAutospacing="0"/>
        <w:jc w:val="both"/>
        <w:rPr>
          <w:rFonts w:asciiTheme="minorHAnsi" w:hAnsiTheme="minorHAnsi"/>
          <w:sz w:val="22"/>
        </w:rPr>
      </w:pPr>
      <w:r w:rsidRPr="00BE1CA1">
        <w:rPr>
          <w:rFonts w:asciiTheme="minorHAnsi" w:hAnsiTheme="minorHAnsi"/>
          <w:sz w:val="22"/>
        </w:rPr>
        <w:t xml:space="preserve">L’activité peinture du groupe FINAERO mène depuis dix ans un vaste plan d’extension de capacité de plus de 60 millions d’euros. Et va engager 35 millions d’euros d’investissements à Blagnac dans deux nouvelles salles. </w:t>
      </w:r>
    </w:p>
    <w:p w:rsidR="000A0862" w:rsidRPr="00BE1CA1" w:rsidRDefault="000A0862" w:rsidP="000A0862">
      <w:pPr>
        <w:pStyle w:val="NormalWeb"/>
        <w:spacing w:before="0" w:beforeAutospacing="0" w:after="0" w:afterAutospacing="0"/>
        <w:jc w:val="both"/>
        <w:rPr>
          <w:rFonts w:asciiTheme="minorHAnsi" w:hAnsiTheme="minorHAnsi"/>
          <w:sz w:val="22"/>
        </w:rPr>
      </w:pPr>
    </w:p>
    <w:p w:rsidR="00AA39B0" w:rsidRPr="00BE1CA1" w:rsidRDefault="00AA39B0" w:rsidP="000A0862">
      <w:pPr>
        <w:pStyle w:val="NormalWeb"/>
        <w:numPr>
          <w:ilvl w:val="0"/>
          <w:numId w:val="268"/>
        </w:numPr>
        <w:spacing w:before="0" w:beforeAutospacing="0" w:after="0" w:afterAutospacing="0"/>
        <w:rPr>
          <w:rFonts w:asciiTheme="minorHAnsi" w:hAnsiTheme="minorHAnsi"/>
          <w:sz w:val="22"/>
        </w:rPr>
      </w:pPr>
      <w:r w:rsidRPr="00BE1CA1">
        <w:rPr>
          <w:rFonts w:asciiTheme="minorHAnsi" w:hAnsiTheme="minorHAnsi"/>
          <w:sz w:val="22"/>
        </w:rPr>
        <w:t>Vos activités</w:t>
      </w:r>
    </w:p>
    <w:p w:rsidR="000A0862" w:rsidRPr="00BE1CA1" w:rsidRDefault="000A0862" w:rsidP="000A0862">
      <w:pPr>
        <w:pStyle w:val="NormalWeb"/>
        <w:spacing w:before="0" w:beforeAutospacing="0" w:after="0" w:afterAutospacing="0"/>
        <w:ind w:left="720"/>
        <w:rPr>
          <w:rFonts w:asciiTheme="minorHAnsi" w:hAnsiTheme="minorHAnsi"/>
          <w:sz w:val="22"/>
        </w:rPr>
      </w:pPr>
      <w:r w:rsidRPr="00BE1CA1">
        <w:rPr>
          <w:noProof/>
          <w:sz w:val="22"/>
        </w:rPr>
        <w:drawing>
          <wp:anchor distT="0" distB="0" distL="114300" distR="114300" simplePos="0" relativeHeight="251687936" behindDoc="1" locked="0" layoutInCell="1" allowOverlap="1" wp14:anchorId="6991AD2D" wp14:editId="14AD7AA1">
            <wp:simplePos x="0" y="0"/>
            <wp:positionH relativeFrom="column">
              <wp:posOffset>4291330</wp:posOffset>
            </wp:positionH>
            <wp:positionV relativeFrom="paragraph">
              <wp:posOffset>11430</wp:posOffset>
            </wp:positionV>
            <wp:extent cx="2009775" cy="1864360"/>
            <wp:effectExtent l="0" t="0" r="9525" b="2540"/>
            <wp:wrapThrough wrapText="bothSides">
              <wp:wrapPolygon edited="0">
                <wp:start x="0" y="0"/>
                <wp:lineTo x="0" y="21409"/>
                <wp:lineTo x="21498" y="21409"/>
                <wp:lineTo x="21498" y="0"/>
                <wp:lineTo x="0" y="0"/>
              </wp:wrapPolygon>
            </wp:wrapThrough>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9775" cy="1864360"/>
                    </a:xfrm>
                    <a:prstGeom prst="rect">
                      <a:avLst/>
                    </a:prstGeom>
                  </pic:spPr>
                </pic:pic>
              </a:graphicData>
            </a:graphic>
            <wp14:sizeRelH relativeFrom="page">
              <wp14:pctWidth>0</wp14:pctWidth>
            </wp14:sizeRelH>
            <wp14:sizeRelV relativeFrom="page">
              <wp14:pctHeight>0</wp14:pctHeight>
            </wp14:sizeRelV>
          </wp:anchor>
        </w:drawing>
      </w:r>
    </w:p>
    <w:p w:rsidR="00AA39B0" w:rsidRPr="00BE1CA1" w:rsidRDefault="009F10FE" w:rsidP="000A0862">
      <w:pPr>
        <w:pStyle w:val="NormalWeb"/>
        <w:spacing w:before="0" w:beforeAutospacing="0" w:after="0" w:afterAutospacing="0"/>
        <w:rPr>
          <w:rFonts w:asciiTheme="minorHAnsi" w:hAnsiTheme="minorHAnsi"/>
          <w:sz w:val="22"/>
        </w:rPr>
      </w:pPr>
      <w:r w:rsidRPr="00BE1CA1">
        <w:rPr>
          <w:rFonts w:asciiTheme="minorHAnsi" w:hAnsiTheme="minorHAnsi"/>
          <w:sz w:val="22"/>
        </w:rPr>
        <w:t xml:space="preserve">FINAERO se concentre sur </w:t>
      </w:r>
      <w:r w:rsidR="00AA39B0" w:rsidRPr="00BE1CA1">
        <w:rPr>
          <w:rFonts w:asciiTheme="minorHAnsi" w:hAnsiTheme="minorHAnsi"/>
          <w:sz w:val="22"/>
        </w:rPr>
        <w:t>trois activités : la peinture (son métier principal), l’aménagement d’intérieurs « premium » dans les avions et le câblage.</w:t>
      </w:r>
    </w:p>
    <w:p w:rsidR="00AA39B0" w:rsidRPr="00BE1CA1" w:rsidRDefault="00AA39B0" w:rsidP="000A0862">
      <w:pPr>
        <w:pStyle w:val="NormalWeb"/>
        <w:spacing w:before="0" w:beforeAutospacing="0" w:after="0" w:afterAutospacing="0"/>
        <w:rPr>
          <w:rFonts w:asciiTheme="minorHAnsi" w:hAnsiTheme="minorHAnsi"/>
          <w:sz w:val="22"/>
        </w:rPr>
      </w:pPr>
      <w:r w:rsidRPr="00BE1CA1">
        <w:rPr>
          <w:rFonts w:asciiTheme="minorHAnsi" w:hAnsiTheme="minorHAnsi"/>
          <w:sz w:val="22"/>
        </w:rPr>
        <w:t xml:space="preserve">Pour se diversifier, le groupe s’est converti dans l’aménagement de cabines avec le rachat, en 2009, d’AIP qui intervient sur les bizjets de Dassault. En 2011, </w:t>
      </w:r>
      <w:r w:rsidR="009F10FE" w:rsidRPr="00BE1CA1">
        <w:rPr>
          <w:rFonts w:asciiTheme="minorHAnsi" w:hAnsiTheme="minorHAnsi"/>
          <w:sz w:val="22"/>
        </w:rPr>
        <w:t>FINAERO</w:t>
      </w:r>
      <w:r w:rsidRPr="00BE1CA1">
        <w:rPr>
          <w:rFonts w:asciiTheme="minorHAnsi" w:hAnsiTheme="minorHAnsi"/>
          <w:sz w:val="22"/>
        </w:rPr>
        <w:t xml:space="preserve"> reprend la société CIEE spécialisée dans le câblage.</w:t>
      </w:r>
    </w:p>
    <w:p w:rsidR="00AA39B0" w:rsidRPr="00BE1CA1" w:rsidRDefault="00AA39B0" w:rsidP="000A0862">
      <w:pPr>
        <w:pStyle w:val="NormalWeb"/>
        <w:spacing w:before="0" w:beforeAutospacing="0" w:after="0" w:afterAutospacing="0"/>
        <w:rPr>
          <w:rFonts w:asciiTheme="minorHAnsi" w:hAnsiTheme="minorHAnsi"/>
          <w:sz w:val="22"/>
          <w:highlight w:val="yellow"/>
        </w:rPr>
      </w:pPr>
    </w:p>
    <w:p w:rsidR="00AA39B0" w:rsidRPr="00BE1CA1" w:rsidRDefault="00AA39B0" w:rsidP="000A0862">
      <w:pPr>
        <w:pStyle w:val="NormalWeb"/>
        <w:numPr>
          <w:ilvl w:val="0"/>
          <w:numId w:val="268"/>
        </w:numPr>
        <w:spacing w:before="0" w:beforeAutospacing="0" w:after="0" w:afterAutospacing="0"/>
        <w:rPr>
          <w:rFonts w:asciiTheme="minorHAnsi" w:hAnsiTheme="minorHAnsi"/>
          <w:sz w:val="22"/>
        </w:rPr>
      </w:pPr>
      <w:r w:rsidRPr="00BE1CA1">
        <w:rPr>
          <w:rFonts w:asciiTheme="minorHAnsi" w:hAnsiTheme="minorHAnsi"/>
          <w:sz w:val="22"/>
        </w:rPr>
        <w:t xml:space="preserve">Vos concurrents </w:t>
      </w:r>
    </w:p>
    <w:p w:rsidR="00AA39B0" w:rsidRPr="00BE1CA1" w:rsidRDefault="00AA39B0" w:rsidP="000A0862">
      <w:pPr>
        <w:pStyle w:val="NormalWeb"/>
        <w:spacing w:before="0" w:beforeAutospacing="0" w:after="0" w:afterAutospacing="0"/>
        <w:rPr>
          <w:rFonts w:asciiTheme="minorHAnsi" w:hAnsiTheme="minorHAnsi"/>
          <w:sz w:val="22"/>
        </w:rPr>
      </w:pPr>
      <w:r w:rsidRPr="00BE1CA1">
        <w:rPr>
          <w:rFonts w:asciiTheme="minorHAnsi" w:hAnsiTheme="minorHAnsi"/>
          <w:sz w:val="22"/>
        </w:rPr>
        <w:t>Avec une poignée de concurrents comme l’américain Leading Edge ou le britannique Air Livery</w:t>
      </w:r>
    </w:p>
    <w:p w:rsidR="000A0862" w:rsidRPr="00BE1CA1" w:rsidRDefault="000A0862" w:rsidP="000A0862">
      <w:pPr>
        <w:pStyle w:val="NormalWeb"/>
        <w:spacing w:before="0" w:beforeAutospacing="0" w:after="0" w:afterAutospacing="0"/>
        <w:ind w:left="720"/>
        <w:rPr>
          <w:rFonts w:asciiTheme="minorHAnsi" w:hAnsiTheme="minorHAnsi"/>
          <w:sz w:val="22"/>
        </w:rPr>
      </w:pPr>
    </w:p>
    <w:p w:rsidR="00AA39B0" w:rsidRPr="00BE1CA1" w:rsidRDefault="00AA39B0" w:rsidP="000A0862">
      <w:pPr>
        <w:pStyle w:val="NormalWeb"/>
        <w:numPr>
          <w:ilvl w:val="0"/>
          <w:numId w:val="268"/>
        </w:numPr>
        <w:spacing w:before="0" w:beforeAutospacing="0" w:after="0" w:afterAutospacing="0"/>
        <w:rPr>
          <w:rFonts w:asciiTheme="minorHAnsi" w:hAnsiTheme="minorHAnsi"/>
          <w:sz w:val="22"/>
        </w:rPr>
      </w:pPr>
      <w:r w:rsidRPr="00BE1CA1">
        <w:rPr>
          <w:rFonts w:asciiTheme="minorHAnsi" w:hAnsiTheme="minorHAnsi"/>
          <w:sz w:val="22"/>
        </w:rPr>
        <w:t>Vos outils de production</w:t>
      </w:r>
    </w:p>
    <w:p w:rsidR="00E34315" w:rsidRPr="00BE1CA1" w:rsidRDefault="000A0862" w:rsidP="000A0862">
      <w:pPr>
        <w:pStyle w:val="NormalWeb"/>
        <w:spacing w:before="0" w:beforeAutospacing="0" w:after="0" w:afterAutospacing="0"/>
        <w:rPr>
          <w:rFonts w:asciiTheme="minorHAnsi" w:hAnsiTheme="minorHAnsi"/>
          <w:sz w:val="22"/>
        </w:rPr>
      </w:pPr>
      <w:r w:rsidRPr="00BE1CA1">
        <w:rPr>
          <w:noProof/>
          <w:sz w:val="22"/>
        </w:rPr>
        <w:drawing>
          <wp:anchor distT="0" distB="0" distL="114300" distR="114300" simplePos="0" relativeHeight="251686912" behindDoc="0" locked="0" layoutInCell="1" allowOverlap="1" wp14:anchorId="637B51EC" wp14:editId="0D02AF38">
            <wp:simplePos x="0" y="0"/>
            <wp:positionH relativeFrom="column">
              <wp:posOffset>4291330</wp:posOffset>
            </wp:positionH>
            <wp:positionV relativeFrom="paragraph">
              <wp:posOffset>182245</wp:posOffset>
            </wp:positionV>
            <wp:extent cx="2015490" cy="1590675"/>
            <wp:effectExtent l="0" t="0" r="3810" b="9525"/>
            <wp:wrapSquare wrapText="bothSides"/>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5490" cy="1590675"/>
                    </a:xfrm>
                    <a:prstGeom prst="rect">
                      <a:avLst/>
                    </a:prstGeom>
                  </pic:spPr>
                </pic:pic>
              </a:graphicData>
            </a:graphic>
            <wp14:sizeRelH relativeFrom="page">
              <wp14:pctWidth>0</wp14:pctWidth>
            </wp14:sizeRelH>
            <wp14:sizeRelV relativeFrom="page">
              <wp14:pctHeight>0</wp14:pctHeight>
            </wp14:sizeRelV>
          </wp:anchor>
        </w:drawing>
      </w:r>
      <w:r w:rsidR="00E34315" w:rsidRPr="00BE1CA1">
        <w:rPr>
          <w:rFonts w:asciiTheme="minorHAnsi" w:hAnsiTheme="minorHAnsi"/>
          <w:sz w:val="22"/>
        </w:rPr>
        <w:t xml:space="preserve">FINAERO dispose de plusieurs ateliers dans le monde : </w:t>
      </w:r>
    </w:p>
    <w:p w:rsidR="00E34315" w:rsidRPr="00BE1CA1" w:rsidRDefault="00E34315" w:rsidP="000A0862">
      <w:pPr>
        <w:pStyle w:val="NormalWeb"/>
        <w:spacing w:before="0" w:beforeAutospacing="0" w:after="0" w:afterAutospacing="0"/>
        <w:rPr>
          <w:rFonts w:asciiTheme="minorHAnsi" w:hAnsiTheme="minorHAnsi"/>
          <w:sz w:val="22"/>
        </w:rPr>
      </w:pPr>
      <w:r w:rsidRPr="00BE1CA1">
        <w:rPr>
          <w:rFonts w:asciiTheme="minorHAnsi" w:hAnsiTheme="minorHAnsi"/>
          <w:sz w:val="22"/>
        </w:rPr>
        <w:t xml:space="preserve">L’entreprise dispose de 15 ateliers dans six pays, </w:t>
      </w:r>
    </w:p>
    <w:p w:rsidR="00E34315" w:rsidRPr="00BE1CA1" w:rsidRDefault="00E34315" w:rsidP="000A0862">
      <w:pPr>
        <w:pStyle w:val="NormalWeb"/>
        <w:spacing w:before="0" w:beforeAutospacing="0" w:after="0" w:afterAutospacing="0"/>
        <w:rPr>
          <w:rFonts w:asciiTheme="minorHAnsi" w:hAnsiTheme="minorHAnsi"/>
          <w:sz w:val="22"/>
          <w:highlight w:val="yellow"/>
        </w:rPr>
      </w:pPr>
    </w:p>
    <w:p w:rsidR="00AA39B0" w:rsidRPr="00BE1CA1" w:rsidRDefault="00E34315" w:rsidP="000A0862">
      <w:pPr>
        <w:pStyle w:val="NormalWeb"/>
        <w:spacing w:before="0" w:beforeAutospacing="0" w:after="0" w:afterAutospacing="0"/>
        <w:ind w:firstLine="709"/>
        <w:rPr>
          <w:rFonts w:asciiTheme="minorHAnsi" w:hAnsiTheme="minorHAnsi"/>
          <w:sz w:val="22"/>
        </w:rPr>
      </w:pPr>
      <w:r w:rsidRPr="00BE1CA1">
        <w:rPr>
          <w:rFonts w:asciiTheme="minorHAnsi" w:hAnsiTheme="minorHAnsi"/>
          <w:sz w:val="22"/>
        </w:rPr>
        <w:t>D</w:t>
      </w:r>
      <w:r w:rsidR="00AA39B0" w:rsidRPr="00BE1CA1">
        <w:rPr>
          <w:rFonts w:asciiTheme="minorHAnsi" w:hAnsiTheme="minorHAnsi"/>
          <w:sz w:val="22"/>
        </w:rPr>
        <w:t xml:space="preserve">es ateliers </w:t>
      </w:r>
      <w:r w:rsidRPr="00BE1CA1">
        <w:rPr>
          <w:rFonts w:asciiTheme="minorHAnsi" w:hAnsiTheme="minorHAnsi"/>
          <w:sz w:val="22"/>
        </w:rPr>
        <w:t>situés à</w:t>
      </w:r>
      <w:r w:rsidR="00AA39B0" w:rsidRPr="00BE1CA1">
        <w:rPr>
          <w:rFonts w:asciiTheme="minorHAnsi" w:hAnsiTheme="minorHAnsi"/>
          <w:sz w:val="22"/>
        </w:rPr>
        <w:t xml:space="preserve"> Blagnac</w:t>
      </w:r>
      <w:r w:rsidRPr="00BE1CA1">
        <w:rPr>
          <w:rFonts w:asciiTheme="minorHAnsi" w:hAnsiTheme="minorHAnsi"/>
          <w:sz w:val="22"/>
        </w:rPr>
        <w:t xml:space="preserve">, qui s’étendent sur 10 000 m2. </w:t>
      </w:r>
      <w:r w:rsidR="00AA39B0" w:rsidRPr="00BE1CA1">
        <w:rPr>
          <w:rFonts w:asciiTheme="minorHAnsi" w:hAnsiTheme="minorHAnsi"/>
          <w:sz w:val="22"/>
        </w:rPr>
        <w:t xml:space="preserve">FINAERO peut </w:t>
      </w:r>
      <w:r w:rsidRPr="00BE1CA1">
        <w:rPr>
          <w:rFonts w:asciiTheme="minorHAnsi" w:hAnsiTheme="minorHAnsi"/>
          <w:sz w:val="22"/>
        </w:rPr>
        <w:t>ainsi mettre en peinture</w:t>
      </w:r>
      <w:r w:rsidR="00AA39B0" w:rsidRPr="00BE1CA1">
        <w:rPr>
          <w:rFonts w:asciiTheme="minorHAnsi" w:hAnsiTheme="minorHAnsi"/>
          <w:sz w:val="22"/>
        </w:rPr>
        <w:t xml:space="preserve"> un A380</w:t>
      </w:r>
      <w:r w:rsidRPr="00BE1CA1">
        <w:rPr>
          <w:rFonts w:asciiTheme="minorHAnsi" w:hAnsiTheme="minorHAnsi"/>
          <w:sz w:val="22"/>
        </w:rPr>
        <w:t>.</w:t>
      </w:r>
    </w:p>
    <w:p w:rsidR="00AA39B0" w:rsidRPr="00BE1CA1" w:rsidRDefault="00E34315" w:rsidP="000A0862">
      <w:pPr>
        <w:pStyle w:val="NormalWeb"/>
        <w:numPr>
          <w:ilvl w:val="0"/>
          <w:numId w:val="310"/>
        </w:numPr>
        <w:spacing w:before="0" w:beforeAutospacing="0" w:after="0" w:afterAutospacing="0"/>
        <w:rPr>
          <w:rFonts w:asciiTheme="minorHAnsi" w:hAnsiTheme="minorHAnsi"/>
          <w:sz w:val="22"/>
        </w:rPr>
      </w:pPr>
      <w:r w:rsidRPr="00BE1CA1">
        <w:rPr>
          <w:rFonts w:asciiTheme="minorHAnsi" w:hAnsiTheme="minorHAnsi"/>
          <w:sz w:val="22"/>
        </w:rPr>
        <w:t xml:space="preserve">Un </w:t>
      </w:r>
      <w:r w:rsidR="00AA39B0" w:rsidRPr="00BE1CA1">
        <w:rPr>
          <w:rFonts w:asciiTheme="minorHAnsi" w:hAnsiTheme="minorHAnsi"/>
          <w:sz w:val="22"/>
        </w:rPr>
        <w:t>atelier de peinture pour avions sur l’aéroport de Casablanca</w:t>
      </w:r>
      <w:r w:rsidRPr="00BE1CA1">
        <w:rPr>
          <w:rFonts w:asciiTheme="minorHAnsi" w:hAnsiTheme="minorHAnsi"/>
          <w:sz w:val="22"/>
        </w:rPr>
        <w:t>.</w:t>
      </w:r>
    </w:p>
    <w:p w:rsidR="00E34315" w:rsidRPr="00BE1CA1" w:rsidRDefault="00E34315" w:rsidP="000A0862">
      <w:pPr>
        <w:pStyle w:val="NormalWeb"/>
        <w:numPr>
          <w:ilvl w:val="0"/>
          <w:numId w:val="310"/>
        </w:numPr>
        <w:spacing w:before="0" w:beforeAutospacing="0" w:after="0" w:afterAutospacing="0"/>
        <w:rPr>
          <w:rFonts w:asciiTheme="minorHAnsi" w:hAnsiTheme="minorHAnsi"/>
          <w:sz w:val="22"/>
        </w:rPr>
      </w:pPr>
      <w:r w:rsidRPr="00BE1CA1">
        <w:rPr>
          <w:rFonts w:asciiTheme="minorHAnsi" w:hAnsiTheme="minorHAnsi"/>
          <w:sz w:val="22"/>
        </w:rPr>
        <w:t>Un atelier en Espagne (à Séville pour l’A400M),</w:t>
      </w:r>
    </w:p>
    <w:p w:rsidR="00E34315" w:rsidRPr="00BE1CA1" w:rsidRDefault="00E34315" w:rsidP="000A0862">
      <w:pPr>
        <w:pStyle w:val="NormalWeb"/>
        <w:numPr>
          <w:ilvl w:val="0"/>
          <w:numId w:val="310"/>
        </w:numPr>
        <w:spacing w:before="0" w:beforeAutospacing="0" w:after="0" w:afterAutospacing="0"/>
        <w:rPr>
          <w:rFonts w:asciiTheme="minorHAnsi" w:hAnsiTheme="minorHAnsi"/>
          <w:sz w:val="22"/>
        </w:rPr>
      </w:pPr>
      <w:r w:rsidRPr="00BE1CA1">
        <w:rPr>
          <w:rFonts w:asciiTheme="minorHAnsi" w:hAnsiTheme="minorHAnsi"/>
          <w:sz w:val="22"/>
        </w:rPr>
        <w:t>Des ateliers en Chine et au Royaume-Uni.</w:t>
      </w:r>
    </w:p>
    <w:p w:rsidR="00E34315" w:rsidRPr="00BE1CA1" w:rsidRDefault="00137801" w:rsidP="000A0862">
      <w:pPr>
        <w:pStyle w:val="NormalWeb"/>
        <w:numPr>
          <w:ilvl w:val="0"/>
          <w:numId w:val="310"/>
        </w:numPr>
        <w:spacing w:before="0" w:beforeAutospacing="0" w:after="0" w:afterAutospacing="0"/>
        <w:rPr>
          <w:rFonts w:asciiTheme="minorHAnsi" w:hAnsiTheme="minorHAnsi"/>
          <w:sz w:val="22"/>
        </w:rPr>
      </w:pPr>
      <w:r w:rsidRPr="00BE1CA1">
        <w:rPr>
          <w:rFonts w:asciiTheme="minorHAnsi" w:hAnsiTheme="minorHAnsi"/>
          <w:sz w:val="22"/>
        </w:rPr>
        <w:t xml:space="preserve">D’autres sont en projet, à Dubai notamment. </w:t>
      </w:r>
    </w:p>
    <w:p w:rsidR="00137801" w:rsidRPr="00BE1CA1" w:rsidRDefault="00137801" w:rsidP="00E34315">
      <w:pPr>
        <w:pStyle w:val="NormalWeb"/>
        <w:numPr>
          <w:ilvl w:val="0"/>
          <w:numId w:val="310"/>
        </w:numPr>
        <w:rPr>
          <w:rFonts w:asciiTheme="minorHAnsi" w:hAnsiTheme="minorHAnsi"/>
          <w:sz w:val="22"/>
        </w:rPr>
      </w:pPr>
      <w:r w:rsidRPr="00BE1CA1">
        <w:rPr>
          <w:rFonts w:asciiTheme="minorHAnsi" w:hAnsiTheme="minorHAnsi"/>
          <w:sz w:val="22"/>
        </w:rPr>
        <w:t>Prochaine étape : une présence en Amérique du Nord en 2017.</w:t>
      </w:r>
    </w:p>
    <w:p w:rsidR="0007371D" w:rsidRPr="00BE1CA1" w:rsidRDefault="0007371D" w:rsidP="0007371D">
      <w:pPr>
        <w:spacing w:before="100" w:beforeAutospacing="1" w:after="100" w:afterAutospacing="1" w:line="240" w:lineRule="auto"/>
        <w:rPr>
          <w:rFonts w:eastAsia="Times New Roman" w:cs="Times New Roman"/>
          <w:szCs w:val="24"/>
          <w:lang w:eastAsia="fr-FR"/>
        </w:rPr>
      </w:pPr>
      <w:r w:rsidRPr="00BE1CA1">
        <w:rPr>
          <w:rFonts w:eastAsia="Times New Roman" w:cs="Times New Roman"/>
          <w:szCs w:val="24"/>
          <w:lang w:eastAsia="fr-FR"/>
        </w:rPr>
        <w:t xml:space="preserve">La filiale du groupe </w:t>
      </w:r>
      <w:r w:rsidR="000026DB" w:rsidRPr="00BE1CA1">
        <w:rPr>
          <w:rFonts w:eastAsia="Times New Roman" w:cs="Times New Roman"/>
          <w:szCs w:val="24"/>
          <w:lang w:eastAsia="fr-FR"/>
        </w:rPr>
        <w:t>FINAERO</w:t>
      </w:r>
      <w:r w:rsidRPr="00BE1CA1">
        <w:rPr>
          <w:rFonts w:eastAsia="Times New Roman" w:cs="Times New Roman"/>
          <w:szCs w:val="24"/>
          <w:lang w:eastAsia="fr-FR"/>
        </w:rPr>
        <w:t xml:space="preserve"> est leader de la peinture et de l'étanchéité avec 450 appareils (avions et hélicoptères) traités par an dans six pays.</w:t>
      </w:r>
    </w:p>
    <w:p w:rsidR="000A0862" w:rsidRDefault="000A0862">
      <w:pPr>
        <w:rPr>
          <w:rFonts w:cs="Times New Roman"/>
        </w:rPr>
      </w:pPr>
      <w:r>
        <w:rPr>
          <w:rFonts w:cs="Times New Roman"/>
        </w:rPr>
        <w:br w:type="page"/>
      </w:r>
    </w:p>
    <w:p w:rsidR="00131086" w:rsidRPr="00FF1D1C" w:rsidRDefault="00131086" w:rsidP="00DC4928">
      <w:pPr>
        <w:pStyle w:val="Titre2"/>
      </w:pPr>
      <w:bookmarkStart w:id="33" w:name="_Toc456963943"/>
      <w:bookmarkStart w:id="34" w:name="_Toc456971905"/>
      <w:r w:rsidRPr="00FF1D1C">
        <w:t>Maitrise des lots techniques concernés</w:t>
      </w:r>
      <w:bookmarkEnd w:id="33"/>
      <w:bookmarkEnd w:id="34"/>
    </w:p>
    <w:p w:rsidR="00131086" w:rsidRPr="00C9118E" w:rsidRDefault="00131086" w:rsidP="009152B8">
      <w:pPr>
        <w:pStyle w:val="Titre3"/>
        <w:numPr>
          <w:ilvl w:val="0"/>
          <w:numId w:val="240"/>
        </w:numPr>
      </w:pPr>
      <w:bookmarkStart w:id="35" w:name="_Toc432414447"/>
      <w:bookmarkStart w:id="36" w:name="_Toc456963944"/>
      <w:bookmarkStart w:id="37" w:name="_Toc456971906"/>
      <w:r w:rsidRPr="00C9118E">
        <w:t>Périmètre et prestations</w:t>
      </w:r>
      <w:bookmarkEnd w:id="35"/>
      <w:bookmarkEnd w:id="36"/>
      <w:bookmarkEnd w:id="37"/>
    </w:p>
    <w:p w:rsidR="00131086" w:rsidRDefault="00131086" w:rsidP="00131086">
      <w:pPr>
        <w:spacing w:after="0"/>
        <w:jc w:val="both"/>
        <w:rPr>
          <w:rFonts w:cs="Times New Roman"/>
        </w:rPr>
      </w:pPr>
      <w:r w:rsidRPr="00C9118E">
        <w:rPr>
          <w:rFonts w:cs="Times New Roman"/>
        </w:rPr>
        <w:t>Les domaines techniques du lot 1 sont définis par la liste ci-après :</w:t>
      </w:r>
    </w:p>
    <w:p w:rsidR="00E7782D" w:rsidRDefault="00E7782D" w:rsidP="00131086">
      <w:pPr>
        <w:spacing w:after="0"/>
        <w:jc w:val="both"/>
        <w:rPr>
          <w:rFonts w:cs="Times New Roman"/>
        </w:rPr>
      </w:pPr>
    </w:p>
    <w:p w:rsidR="001416FA" w:rsidRDefault="001416FA" w:rsidP="001416FA">
      <w:pPr>
        <w:spacing w:after="0"/>
        <w:jc w:val="both"/>
        <w:rPr>
          <w:rFonts w:cs="Times New Roman"/>
        </w:rPr>
      </w:pPr>
      <w:r>
        <w:rPr>
          <w:rFonts w:cs="Times New Roman"/>
        </w:rPr>
        <w:t>Ci-dessous un synthèse par doma</w:t>
      </w:r>
      <w:r w:rsidR="00A15CD6">
        <w:rPr>
          <w:rFonts w:cs="Times New Roman"/>
        </w:rPr>
        <w:t>ines de nos contrats de maintenance actuels à proximité de votre site.</w:t>
      </w:r>
    </w:p>
    <w:tbl>
      <w:tblPr>
        <w:tblStyle w:val="Tramemoyenne1-Accent1"/>
        <w:tblW w:w="7905" w:type="dxa"/>
        <w:jc w:val="center"/>
        <w:tblLook w:val="04A0" w:firstRow="1" w:lastRow="0" w:firstColumn="1" w:lastColumn="0" w:noHBand="0" w:noVBand="1"/>
      </w:tblPr>
      <w:tblGrid>
        <w:gridCol w:w="2660"/>
        <w:gridCol w:w="5245"/>
      </w:tblGrid>
      <w:tr w:rsidR="00A15CD6" w:rsidRPr="00E7782D" w:rsidTr="00F756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Pr="00E7782D" w:rsidRDefault="00A15CD6" w:rsidP="006278B2">
            <w:pPr>
              <w:jc w:val="center"/>
              <w:rPr>
                <w:rFonts w:cs="Times New Roman"/>
                <w:b w:val="0"/>
              </w:rPr>
            </w:pPr>
            <w:r w:rsidRPr="00E7782D">
              <w:rPr>
                <w:rFonts w:cs="Times New Roman"/>
                <w:b w:val="0"/>
              </w:rPr>
              <w:t>Domaines</w:t>
            </w:r>
          </w:p>
        </w:tc>
        <w:tc>
          <w:tcPr>
            <w:tcW w:w="5245" w:type="dxa"/>
          </w:tcPr>
          <w:p w:rsidR="00A15CD6" w:rsidRPr="00E7782D" w:rsidRDefault="00A15CD6" w:rsidP="006278B2">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E7782D">
              <w:rPr>
                <w:rFonts w:cs="Times New Roman"/>
                <w:b w:val="0"/>
              </w:rPr>
              <w:t>Nos expériences clients acutelles</w:t>
            </w:r>
          </w:p>
        </w:tc>
      </w:tr>
      <w:tr w:rsidR="00A15CD6" w:rsidRPr="00813475" w:rsidTr="00F756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Pr="00131086" w:rsidRDefault="00A15CD6" w:rsidP="006278B2">
            <w:pPr>
              <w:rPr>
                <w:rFonts w:cs="Times New Roman"/>
              </w:rPr>
            </w:pPr>
            <w:r w:rsidRPr="00131086">
              <w:rPr>
                <w:rFonts w:cs="Times New Roman"/>
              </w:rPr>
              <w:t>Air comprimé</w:t>
            </w:r>
          </w:p>
        </w:tc>
        <w:tc>
          <w:tcPr>
            <w:tcW w:w="5245" w:type="dxa"/>
          </w:tcPr>
          <w:p w:rsidR="00A15CD6" w:rsidRPr="0013108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lang w:val="en-GB"/>
              </w:rPr>
            </w:pPr>
            <w:r w:rsidRPr="00131086">
              <w:rPr>
                <w:rFonts w:cs="Times New Roman"/>
                <w:lang w:val="en-GB"/>
              </w:rPr>
              <w:t xml:space="preserve">LATECOERE, </w:t>
            </w:r>
            <w:r>
              <w:rPr>
                <w:rFonts w:cs="Times New Roman"/>
                <w:lang w:val="en-GB"/>
              </w:rPr>
              <w:t>LATELEC</w:t>
            </w:r>
            <w:r w:rsidRPr="00131086">
              <w:rPr>
                <w:rFonts w:cs="Times New Roman"/>
                <w:lang w:val="en-GB"/>
              </w:rPr>
              <w:t>, AIRBUS, SAFRAN, SNCF</w:t>
            </w:r>
          </w:p>
        </w:tc>
      </w:tr>
      <w:tr w:rsidR="00A15CD6" w:rsidTr="00F7565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Eclairage</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r>
      <w:tr w:rsidR="00A15CD6" w:rsidTr="00F756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Electricite</w:t>
            </w:r>
          </w:p>
        </w:tc>
        <w:tc>
          <w:tcPr>
            <w:tcW w:w="5245" w:type="dxa"/>
          </w:tcPr>
          <w:p w:rsidR="00A15CD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r>
      <w:tr w:rsidR="00A15CD6" w:rsidTr="00F7565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GTB</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r>
      <w:tr w:rsidR="00A15CD6" w:rsidRPr="00813475" w:rsidTr="00F756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Chaufferie</w:t>
            </w:r>
          </w:p>
        </w:tc>
        <w:tc>
          <w:tcPr>
            <w:tcW w:w="5245" w:type="dxa"/>
          </w:tcPr>
          <w:p w:rsidR="00A15CD6" w:rsidRPr="0013108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lang w:val="en-GB"/>
              </w:rPr>
            </w:pPr>
            <w:r w:rsidRPr="00131086">
              <w:rPr>
                <w:rFonts w:cs="Times New Roman"/>
                <w:lang w:val="en-GB"/>
              </w:rPr>
              <w:t xml:space="preserve">LATECOERE, </w:t>
            </w:r>
            <w:r>
              <w:rPr>
                <w:rFonts w:cs="Times New Roman"/>
                <w:lang w:val="en-GB"/>
              </w:rPr>
              <w:t>LATELEC</w:t>
            </w:r>
            <w:r w:rsidRPr="00131086">
              <w:rPr>
                <w:rFonts w:cs="Times New Roman"/>
                <w:lang w:val="en-GB"/>
              </w:rPr>
              <w:t>, AIRBUS, SAFRAN, HEMODIA, GIT</w:t>
            </w:r>
          </w:p>
        </w:tc>
      </w:tr>
      <w:tr w:rsidR="00A15CD6" w:rsidTr="00F7565F">
        <w:trPr>
          <w:cnfStyle w:val="000000010000" w:firstRow="0" w:lastRow="0" w:firstColumn="0" w:lastColumn="0" w:oddVBand="0" w:evenVBand="0" w:oddHBand="0" w:evenHBand="1"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Génie climatique</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w:t>
            </w:r>
            <w:r>
              <w:rPr>
                <w:rFonts w:cs="Times New Roman"/>
                <w:lang w:val="en-GB"/>
              </w:rPr>
              <w:t xml:space="preserve"> SAFRAN</w:t>
            </w:r>
            <w:r>
              <w:rPr>
                <w:rFonts w:cs="Times New Roman"/>
              </w:rPr>
              <w:t>, EXXON, ESSO</w:t>
            </w:r>
          </w:p>
        </w:tc>
      </w:tr>
      <w:tr w:rsidR="00A15CD6" w:rsidTr="00F756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Eau Chaude sanitaire</w:t>
            </w:r>
          </w:p>
        </w:tc>
        <w:tc>
          <w:tcPr>
            <w:tcW w:w="5245" w:type="dxa"/>
          </w:tcPr>
          <w:p w:rsidR="00A15CD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xml:space="preserve">, AIRBUS, </w:t>
            </w:r>
            <w:r>
              <w:rPr>
                <w:rFonts w:cs="Times New Roman"/>
                <w:lang w:val="en-GB"/>
              </w:rPr>
              <w:t>SAFRAN</w:t>
            </w:r>
          </w:p>
        </w:tc>
      </w:tr>
    </w:tbl>
    <w:p w:rsidR="001416FA" w:rsidRDefault="001416FA" w:rsidP="001416FA">
      <w:pPr>
        <w:spacing w:after="0"/>
        <w:jc w:val="both"/>
        <w:rPr>
          <w:rFonts w:cs="Times New Roman"/>
        </w:rPr>
      </w:pPr>
    </w:p>
    <w:p w:rsidR="001416FA" w:rsidRDefault="001416FA" w:rsidP="001416FA">
      <w:pPr>
        <w:spacing w:after="0"/>
        <w:jc w:val="both"/>
        <w:rPr>
          <w:rFonts w:cs="Times New Roman"/>
        </w:rPr>
      </w:pPr>
      <w:r>
        <w:rPr>
          <w:noProof/>
          <w:lang w:eastAsia="fr-FR"/>
        </w:rPr>
        <mc:AlternateContent>
          <mc:Choice Requires="wps">
            <w:drawing>
              <wp:anchor distT="0" distB="0" distL="114300" distR="114300" simplePos="0" relativeHeight="251656192" behindDoc="0" locked="0" layoutInCell="1" allowOverlap="1" wp14:anchorId="33DBEC2D" wp14:editId="1700432E">
                <wp:simplePos x="0" y="0"/>
                <wp:positionH relativeFrom="column">
                  <wp:posOffset>4815205</wp:posOffset>
                </wp:positionH>
                <wp:positionV relativeFrom="paragraph">
                  <wp:posOffset>91440</wp:posOffset>
                </wp:positionV>
                <wp:extent cx="1495425" cy="534035"/>
                <wp:effectExtent l="0" t="0" r="28575" b="18415"/>
                <wp:wrapNone/>
                <wp:docPr id="48" name="Rogner un rectangle avec un coin diagonal 48"/>
                <wp:cNvGraphicFramePr/>
                <a:graphic xmlns:a="http://schemas.openxmlformats.org/drawingml/2006/main">
                  <a:graphicData uri="http://schemas.microsoft.com/office/word/2010/wordprocessingShape">
                    <wps:wsp>
                      <wps:cNvSpPr/>
                      <wps:spPr>
                        <a:xfrm>
                          <a:off x="0" y="0"/>
                          <a:ext cx="1495425" cy="53403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3475" w:rsidRDefault="00813475" w:rsidP="001416FA">
                            <w:pPr>
                              <w:jc w:val="center"/>
                            </w:pPr>
                            <w:r>
                              <w:t>Agence Negrepelisse (45min)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gner un rectangle avec un coin diagonal 48" o:spid="_x0000_s1027" style="position:absolute;left:0;text-align:left;margin-left:379.15pt;margin-top:7.2pt;width:117.75pt;height:42.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5425,534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" adj="-11796480,,5400" path="m,l1406417,r89008,89008l1495425,534035r,l89008,534035,,445027,,xe" fillcolor="#4f81bd [3204]" strokecolor="#243f60 [1604]" strokeweight="2pt">
                <v:stroke joinstyle="miter"/>
                <v:formulas/>
                <v:path arrowok="t" o:connecttype="custom" o:connectlocs="0,0;1406417,0;1495425,89008;1495425,534035;1495425,534035;89008,534035;0,445027;0,0" o:connectangles="0,0,0,0,0,0,0,0" textboxrect="0,0,1495425,534035"/>
                <v:textbox>
                  <w:txbxContent>
                    <w:p w:rsidR="00813475" w:rsidRDefault="00813475" w:rsidP="001416FA">
                      <w:pPr>
                        <w:jc w:val="center"/>
                      </w:pPr>
                      <w:r>
                        <w:t xml:space="preserve">Agence </w:t>
                      </w:r>
                      <w:proofErr w:type="spellStart"/>
                      <w:r>
                        <w:t>Negrepelisse</w:t>
                      </w:r>
                      <w:proofErr w:type="spellEnd"/>
                      <w:r>
                        <w:t xml:space="preserve"> (45min)</w:t>
                      </w:r>
                    </w:p>
                  </w:txbxContent>
                </v:textbox>
              </v:shape>
            </w:pict>
          </mc:Fallback>
        </mc:AlternateContent>
      </w:r>
      <w:r>
        <w:rPr>
          <w:rFonts w:cs="Times New Roman"/>
        </w:rPr>
        <w:t xml:space="preserve">L’implantation géographique de nos </w:t>
      </w:r>
      <w:r w:rsidR="00A15CD6">
        <w:rPr>
          <w:rFonts w:cs="Times New Roman"/>
        </w:rPr>
        <w:t>contrats de maintenance</w:t>
      </w:r>
      <w:r>
        <w:rPr>
          <w:rFonts w:cs="Times New Roman"/>
        </w:rPr>
        <w:t xml:space="preserve"> : </w:t>
      </w:r>
    </w:p>
    <w:p w:rsidR="001416FA" w:rsidRDefault="001416FA" w:rsidP="001416FA">
      <w:pPr>
        <w:spacing w:after="0"/>
        <w:jc w:val="both"/>
        <w:rPr>
          <w:rFonts w:cs="Times New Roman"/>
        </w:rPr>
      </w:pPr>
    </w:p>
    <w:p w:rsidR="001416FA" w:rsidRDefault="001416FA" w:rsidP="001416FA">
      <w:pPr>
        <w:spacing w:after="0"/>
        <w:jc w:val="both"/>
        <w:rPr>
          <w:rFonts w:cs="Times New Roman"/>
        </w:rPr>
      </w:pPr>
      <w:r>
        <w:rPr>
          <w:noProof/>
          <w:lang w:eastAsia="fr-FR"/>
        </w:rPr>
        <w:drawing>
          <wp:inline distT="0" distB="0" distL="0" distR="0" wp14:anchorId="001E0478" wp14:editId="1A9E3162">
            <wp:extent cx="6430267" cy="3586348"/>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53129" cy="3599099"/>
                    </a:xfrm>
                    <a:prstGeom prst="rect">
                      <a:avLst/>
                    </a:prstGeom>
                    <a:ln>
                      <a:noFill/>
                    </a:ln>
                    <a:effectLst>
                      <a:softEdge rad="112500"/>
                    </a:effectLst>
                  </pic:spPr>
                </pic:pic>
              </a:graphicData>
            </a:graphic>
          </wp:inline>
        </w:drawing>
      </w:r>
    </w:p>
    <w:p w:rsidR="001416FA" w:rsidRDefault="00263683" w:rsidP="001416FA">
      <w:pPr>
        <w:spacing w:after="0"/>
        <w:jc w:val="both"/>
        <w:rPr>
          <w:rFonts w:cs="Times New Roman"/>
          <w:i/>
          <w:u w:val="single"/>
        </w:rPr>
      </w:pPr>
      <w:r w:rsidRPr="00263683">
        <w:rPr>
          <w:rFonts w:cs="Times New Roman"/>
          <w:i/>
          <w:u w:val="single"/>
        </w:rPr>
        <w:t>Légende </w:t>
      </w:r>
      <w:r>
        <w:rPr>
          <w:rFonts w:cs="Times New Roman"/>
          <w:i/>
          <w:u w:val="single"/>
        </w:rPr>
        <w:t>carte</w:t>
      </w:r>
      <w:r w:rsidRPr="00263683">
        <w:rPr>
          <w:rFonts w:cs="Times New Roman"/>
          <w:i/>
          <w:u w:val="single"/>
        </w:rPr>
        <w:t>:</w:t>
      </w:r>
    </w:p>
    <w:tbl>
      <w:tblPr>
        <w:tblStyle w:val="Grilledutableau"/>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2263"/>
        <w:gridCol w:w="4678"/>
      </w:tblGrid>
      <w:tr w:rsidR="00F7565F" w:rsidTr="0017396A">
        <w:tc>
          <w:tcPr>
            <w:tcW w:w="3090" w:type="dxa"/>
          </w:tcPr>
          <w:p w:rsidR="00F7565F" w:rsidRDefault="00F7565F" w:rsidP="001416FA">
            <w:pPr>
              <w:jc w:val="both"/>
              <w:rPr>
                <w:rFonts w:cs="Times New Roman"/>
                <w:i/>
                <w:u w:val="single"/>
              </w:rPr>
            </w:pPr>
            <w:r>
              <w:rPr>
                <w:noProof/>
                <w:lang w:eastAsia="fr-FR"/>
              </w:rPr>
              <w:drawing>
                <wp:inline distT="0" distB="0" distL="0" distR="0" wp14:anchorId="41D94283" wp14:editId="46D96F7E">
                  <wp:extent cx="346213" cy="361950"/>
                  <wp:effectExtent l="0" t="0" r="0" b="0"/>
                  <wp:docPr id="1053" name="Imag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6213" cy="361950"/>
                          </a:xfrm>
                          <a:prstGeom prst="rect">
                            <a:avLst/>
                          </a:prstGeom>
                        </pic:spPr>
                      </pic:pic>
                    </a:graphicData>
                  </a:graphic>
                </wp:inline>
              </w:drawing>
            </w:r>
          </w:p>
        </w:tc>
        <w:tc>
          <w:tcPr>
            <w:tcW w:w="2263" w:type="dxa"/>
          </w:tcPr>
          <w:p w:rsidR="00F7565F" w:rsidRDefault="00F7565F" w:rsidP="001416FA">
            <w:pPr>
              <w:jc w:val="both"/>
              <w:rPr>
                <w:rFonts w:cs="Times New Roman"/>
                <w:i/>
                <w:u w:val="single"/>
              </w:rPr>
            </w:pPr>
            <w:r>
              <w:rPr>
                <w:noProof/>
                <w:lang w:eastAsia="fr-FR"/>
              </w:rPr>
              <w:drawing>
                <wp:inline distT="0" distB="0" distL="0" distR="0" wp14:anchorId="1E9700E7" wp14:editId="220A6660">
                  <wp:extent cx="278800" cy="361950"/>
                  <wp:effectExtent l="0" t="0" r="6985" b="0"/>
                  <wp:docPr id="1055" name="Imag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8800" cy="361950"/>
                          </a:xfrm>
                          <a:prstGeom prst="rect">
                            <a:avLst/>
                          </a:prstGeom>
                        </pic:spPr>
                      </pic:pic>
                    </a:graphicData>
                  </a:graphic>
                </wp:inline>
              </w:drawing>
            </w:r>
          </w:p>
        </w:tc>
        <w:tc>
          <w:tcPr>
            <w:tcW w:w="4678" w:type="dxa"/>
          </w:tcPr>
          <w:p w:rsidR="00F7565F" w:rsidRDefault="00F7565F" w:rsidP="001416FA">
            <w:pPr>
              <w:jc w:val="both"/>
              <w:rPr>
                <w:rFonts w:cs="Times New Roman"/>
                <w:i/>
                <w:u w:val="single"/>
              </w:rPr>
            </w:pPr>
            <w:r>
              <w:rPr>
                <w:noProof/>
                <w:lang w:eastAsia="fr-FR"/>
              </w:rPr>
              <w:drawing>
                <wp:inline distT="0" distB="0" distL="0" distR="0" wp14:anchorId="04063D28" wp14:editId="7E64D78F">
                  <wp:extent cx="314325" cy="359953"/>
                  <wp:effectExtent l="0" t="0" r="0" b="2540"/>
                  <wp:docPr id="1054" name="Imag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7065" cy="363091"/>
                          </a:xfrm>
                          <a:prstGeom prst="rect">
                            <a:avLst/>
                          </a:prstGeom>
                        </pic:spPr>
                      </pic:pic>
                    </a:graphicData>
                  </a:graphic>
                </wp:inline>
              </w:drawing>
            </w:r>
          </w:p>
        </w:tc>
      </w:tr>
      <w:tr w:rsidR="00F7565F" w:rsidTr="0017396A">
        <w:tc>
          <w:tcPr>
            <w:tcW w:w="3090" w:type="dxa"/>
          </w:tcPr>
          <w:p w:rsidR="00F7565F" w:rsidRDefault="00F7565F" w:rsidP="001416FA">
            <w:pPr>
              <w:jc w:val="both"/>
              <w:rPr>
                <w:rFonts w:cs="Times New Roman"/>
                <w:i/>
                <w:u w:val="single"/>
              </w:rPr>
            </w:pPr>
            <w:r>
              <w:rPr>
                <w:rFonts w:cs="Times New Roman"/>
              </w:rPr>
              <w:t>Agence SPIE </w:t>
            </w:r>
          </w:p>
        </w:tc>
        <w:tc>
          <w:tcPr>
            <w:tcW w:w="2263" w:type="dxa"/>
          </w:tcPr>
          <w:p w:rsidR="00F7565F" w:rsidRDefault="00F7565F" w:rsidP="001416FA">
            <w:pPr>
              <w:jc w:val="both"/>
              <w:rPr>
                <w:rFonts w:cs="Times New Roman"/>
                <w:i/>
                <w:u w:val="single"/>
              </w:rPr>
            </w:pPr>
            <w:r>
              <w:rPr>
                <w:rFonts w:cs="Times New Roman"/>
              </w:rPr>
              <w:t xml:space="preserve">Site </w:t>
            </w:r>
            <w:r w:rsidR="000026DB">
              <w:rPr>
                <w:rFonts w:cs="Times New Roman"/>
              </w:rPr>
              <w:t>FINAERO</w:t>
            </w:r>
            <w:r>
              <w:rPr>
                <w:rFonts w:cs="Times New Roman"/>
              </w:rPr>
              <w:t> </w:t>
            </w:r>
          </w:p>
        </w:tc>
        <w:tc>
          <w:tcPr>
            <w:tcW w:w="4678" w:type="dxa"/>
          </w:tcPr>
          <w:p w:rsidR="00F7565F" w:rsidRDefault="00F7565F" w:rsidP="001416FA">
            <w:pPr>
              <w:jc w:val="both"/>
              <w:rPr>
                <w:rFonts w:cs="Times New Roman"/>
                <w:i/>
                <w:u w:val="single"/>
              </w:rPr>
            </w:pPr>
            <w:r>
              <w:rPr>
                <w:rFonts w:cs="Times New Roman"/>
              </w:rPr>
              <w:t>Sites en contrat de maintenance</w:t>
            </w:r>
            <w:r w:rsidR="0017396A">
              <w:rPr>
                <w:rFonts w:cs="Times New Roman"/>
              </w:rPr>
              <w:t xml:space="preserve"> SPIE</w:t>
            </w:r>
          </w:p>
        </w:tc>
      </w:tr>
    </w:tbl>
    <w:p w:rsidR="00F7565F" w:rsidRDefault="00F7565F">
      <w:pPr>
        <w:rPr>
          <w:rFonts w:cs="Times New Roman"/>
        </w:rPr>
      </w:pPr>
      <w:r>
        <w:rPr>
          <w:rFonts w:cs="Times New Roman"/>
        </w:rPr>
        <w:br w:type="page"/>
      </w:r>
    </w:p>
    <w:p w:rsidR="001416FA" w:rsidRDefault="001416FA" w:rsidP="00131086">
      <w:pPr>
        <w:spacing w:after="0"/>
        <w:jc w:val="both"/>
        <w:rPr>
          <w:rFonts w:cs="Times New Roman"/>
        </w:rPr>
      </w:pPr>
    </w:p>
    <w:p w:rsidR="001416FA" w:rsidRPr="006D2131" w:rsidRDefault="001416FA" w:rsidP="006D2131">
      <w:pPr>
        <w:pStyle w:val="Titre2"/>
      </w:pPr>
      <w:bookmarkStart w:id="38" w:name="_Toc456963945"/>
      <w:bookmarkStart w:id="39" w:name="_Toc456971907"/>
      <w:r w:rsidRPr="006D2131">
        <w:t>Organisation de la base arrière</w:t>
      </w:r>
      <w:bookmarkEnd w:id="38"/>
      <w:bookmarkEnd w:id="39"/>
    </w:p>
    <w:p w:rsidR="004C0570" w:rsidRDefault="004C0570" w:rsidP="004C0570">
      <w:r w:rsidRPr="00C9118E">
        <w:t>Nos équipes opérationnelles dédiées bénéficient d</w:t>
      </w:r>
      <w:r>
        <w:t>u soutien de nos structures base</w:t>
      </w:r>
      <w:r w:rsidRPr="00C9118E">
        <w:t xml:space="preserve"> arrière sur les aspects suivants : </w:t>
      </w:r>
    </w:p>
    <w:tbl>
      <w:tblPr>
        <w:tblStyle w:val="Grilledutableau"/>
        <w:tblW w:w="6379" w:type="dxa"/>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3544"/>
      </w:tblGrid>
      <w:tr w:rsidR="00B62F1E" w:rsidTr="00B62F1E">
        <w:tc>
          <w:tcPr>
            <w:tcW w:w="2835" w:type="dxa"/>
          </w:tcPr>
          <w:p w:rsidR="00B62F1E" w:rsidRPr="00B62F1E" w:rsidRDefault="00B62F1E" w:rsidP="00B62F1E">
            <w:pPr>
              <w:pStyle w:val="Listecontinue2"/>
              <w:numPr>
                <w:ilvl w:val="0"/>
                <w:numId w:val="7"/>
              </w:numPr>
              <w:spacing w:after="0"/>
              <w:jc w:val="both"/>
              <w:rPr>
                <w:rFonts w:asciiTheme="minorHAnsi" w:hAnsiTheme="minorHAnsi"/>
                <w:color w:val="auto"/>
                <w:sz w:val="22"/>
                <w:szCs w:val="22"/>
              </w:rPr>
            </w:pPr>
            <w:r w:rsidRPr="00C9118E">
              <w:rPr>
                <w:rFonts w:asciiTheme="minorHAnsi" w:hAnsiTheme="minorHAnsi"/>
                <w:color w:val="auto"/>
                <w:sz w:val="22"/>
                <w:szCs w:val="22"/>
              </w:rPr>
              <w:t>Opérationnel</w:t>
            </w:r>
          </w:p>
        </w:tc>
        <w:tc>
          <w:tcPr>
            <w:tcW w:w="3544" w:type="dxa"/>
          </w:tcPr>
          <w:p w:rsidR="00B62F1E" w:rsidRPr="00B62F1E" w:rsidRDefault="00B62F1E" w:rsidP="004C0570">
            <w:pPr>
              <w:pStyle w:val="Listecontinue2"/>
              <w:numPr>
                <w:ilvl w:val="1"/>
                <w:numId w:val="7"/>
              </w:numPr>
              <w:spacing w:after="0"/>
              <w:ind w:left="1356"/>
              <w:jc w:val="both"/>
              <w:rPr>
                <w:rFonts w:asciiTheme="minorHAnsi" w:hAnsiTheme="minorHAnsi"/>
                <w:color w:val="auto"/>
                <w:sz w:val="22"/>
                <w:szCs w:val="22"/>
              </w:rPr>
            </w:pPr>
            <w:r w:rsidRPr="00C9118E">
              <w:rPr>
                <w:rFonts w:asciiTheme="minorHAnsi" w:hAnsiTheme="minorHAnsi"/>
                <w:color w:val="auto"/>
                <w:sz w:val="22"/>
                <w:szCs w:val="22"/>
              </w:rPr>
              <w:t>Techniques</w:t>
            </w:r>
          </w:p>
        </w:tc>
      </w:tr>
      <w:tr w:rsidR="00B62F1E" w:rsidTr="00B62F1E">
        <w:tc>
          <w:tcPr>
            <w:tcW w:w="2835" w:type="dxa"/>
          </w:tcPr>
          <w:p w:rsidR="00B62F1E" w:rsidRPr="00B62F1E" w:rsidRDefault="00B62F1E" w:rsidP="00B62F1E">
            <w:pPr>
              <w:pStyle w:val="Listecontinue2"/>
              <w:numPr>
                <w:ilvl w:val="0"/>
                <w:numId w:val="7"/>
              </w:numPr>
              <w:spacing w:after="0"/>
              <w:jc w:val="both"/>
              <w:rPr>
                <w:rFonts w:asciiTheme="minorHAnsi" w:hAnsiTheme="minorHAnsi"/>
                <w:color w:val="auto"/>
                <w:sz w:val="22"/>
                <w:szCs w:val="22"/>
              </w:rPr>
            </w:pPr>
            <w:r w:rsidRPr="00C9118E">
              <w:rPr>
                <w:rFonts w:asciiTheme="minorHAnsi" w:hAnsiTheme="minorHAnsi"/>
                <w:color w:val="auto"/>
                <w:sz w:val="22"/>
                <w:szCs w:val="22"/>
              </w:rPr>
              <w:t>Organisationnels</w:t>
            </w:r>
          </w:p>
        </w:tc>
        <w:tc>
          <w:tcPr>
            <w:tcW w:w="3544" w:type="dxa"/>
          </w:tcPr>
          <w:p w:rsidR="00B62F1E" w:rsidRPr="00B62F1E" w:rsidRDefault="00B62F1E" w:rsidP="004C0570">
            <w:pPr>
              <w:pStyle w:val="Listecontinue2"/>
              <w:numPr>
                <w:ilvl w:val="1"/>
                <w:numId w:val="7"/>
              </w:numPr>
              <w:spacing w:after="0"/>
              <w:ind w:left="1356"/>
              <w:jc w:val="both"/>
              <w:rPr>
                <w:rFonts w:asciiTheme="minorHAnsi" w:hAnsiTheme="minorHAnsi"/>
                <w:color w:val="auto"/>
                <w:sz w:val="22"/>
                <w:szCs w:val="22"/>
              </w:rPr>
            </w:pPr>
            <w:r w:rsidRPr="00C9118E">
              <w:rPr>
                <w:rFonts w:asciiTheme="minorHAnsi" w:hAnsiTheme="minorHAnsi"/>
                <w:color w:val="auto"/>
                <w:sz w:val="22"/>
                <w:szCs w:val="22"/>
              </w:rPr>
              <w:t>QHSE</w:t>
            </w:r>
          </w:p>
        </w:tc>
      </w:tr>
    </w:tbl>
    <w:p w:rsidR="00145BDE" w:rsidRDefault="00145BDE" w:rsidP="00145BDE">
      <w:pPr>
        <w:pStyle w:val="Listecontinue2"/>
        <w:spacing w:after="0"/>
        <w:jc w:val="both"/>
        <w:rPr>
          <w:rFonts w:asciiTheme="minorHAnsi" w:hAnsiTheme="minorHAnsi"/>
          <w:color w:val="auto"/>
          <w:sz w:val="22"/>
          <w:szCs w:val="22"/>
        </w:rPr>
      </w:pPr>
    </w:p>
    <w:p w:rsidR="00145BDE" w:rsidRDefault="00145BDE" w:rsidP="00145BDE">
      <w:pPr>
        <w:pStyle w:val="Listecontinue2"/>
        <w:spacing w:after="0"/>
        <w:jc w:val="both"/>
        <w:rPr>
          <w:rFonts w:asciiTheme="minorHAnsi" w:hAnsiTheme="minorHAnsi"/>
          <w:color w:val="auto"/>
          <w:sz w:val="22"/>
          <w:szCs w:val="22"/>
        </w:rPr>
      </w:pPr>
      <w:r>
        <w:rPr>
          <w:rFonts w:asciiTheme="minorHAnsi" w:hAnsiTheme="minorHAnsi"/>
          <w:color w:val="auto"/>
          <w:sz w:val="22"/>
          <w:szCs w:val="22"/>
        </w:rPr>
        <w:t>Ci-dessous le mode de fonctionnement pour renfort base arrière.</w:t>
      </w:r>
    </w:p>
    <w:p w:rsidR="00145BDE" w:rsidRDefault="00B62F1E" w:rsidP="0017396A">
      <w:pPr>
        <w:pStyle w:val="Listecontinue2"/>
        <w:spacing w:after="0"/>
        <w:ind w:left="0"/>
        <w:jc w:val="both"/>
        <w:rPr>
          <w:rFonts w:asciiTheme="minorHAnsi" w:hAnsiTheme="minorHAnsi"/>
          <w:color w:val="auto"/>
          <w:sz w:val="22"/>
          <w:szCs w:val="22"/>
        </w:rPr>
      </w:pPr>
      <w:r>
        <w:rPr>
          <w:rFonts w:asciiTheme="minorHAnsi" w:hAnsiTheme="minorHAnsi"/>
          <w:noProof/>
        </w:rPr>
        <mc:AlternateContent>
          <mc:Choice Requires="wpg">
            <w:drawing>
              <wp:inline distT="0" distB="0" distL="0" distR="0" wp14:anchorId="7DAE7358" wp14:editId="288BF47A">
                <wp:extent cx="5933619" cy="6305550"/>
                <wp:effectExtent l="19050" t="0" r="29210" b="0"/>
                <wp:docPr id="96" name="Groupe 96"/>
                <wp:cNvGraphicFramePr/>
                <a:graphic xmlns:a="http://schemas.openxmlformats.org/drawingml/2006/main">
                  <a:graphicData uri="http://schemas.microsoft.com/office/word/2010/wordprocessingGroup">
                    <wpg:wgp>
                      <wpg:cNvGrpSpPr/>
                      <wpg:grpSpPr>
                        <a:xfrm>
                          <a:off x="0" y="0"/>
                          <a:ext cx="5933619" cy="6305550"/>
                          <a:chOff x="0" y="0"/>
                          <a:chExt cx="6409833" cy="7243948"/>
                        </a:xfrm>
                      </wpg:grpSpPr>
                      <pic:pic xmlns:pic="http://schemas.openxmlformats.org/drawingml/2006/picture">
                        <pic:nvPicPr>
                          <pic:cNvPr id="1047" name="Image 10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27512" y="0"/>
                            <a:ext cx="5545776" cy="7243948"/>
                          </a:xfrm>
                          <a:prstGeom prst="rect">
                            <a:avLst/>
                          </a:prstGeom>
                        </pic:spPr>
                      </pic:pic>
                      <wpg:grpSp>
                        <wpg:cNvPr id="1052" name="Groupe 1052"/>
                        <wpg:cNvGrpSpPr/>
                        <wpg:grpSpPr>
                          <a:xfrm>
                            <a:off x="0" y="1816923"/>
                            <a:ext cx="6409833" cy="4355891"/>
                            <a:chOff x="0" y="-1"/>
                            <a:chExt cx="6409833" cy="4355891"/>
                          </a:xfrm>
                        </wpg:grpSpPr>
                        <wps:wsp>
                          <wps:cNvPr id="1048" name="Rectangle 1048"/>
                          <wps:cNvSpPr/>
                          <wps:spPr>
                            <a:xfrm>
                              <a:off x="4590560" y="-1"/>
                              <a:ext cx="1819273" cy="2330291"/>
                            </a:xfrm>
                            <a:prstGeom prst="rect">
                              <a:avLst/>
                            </a:prstGeom>
                            <a:noFill/>
                            <a:ln w="57150">
                              <a:solidFill>
                                <a:srgbClr val="FF0000"/>
                              </a:solidFill>
                              <a:prstDash val="lgDashDot"/>
                            </a:ln>
                          </wps:spPr>
                          <wps:style>
                            <a:lnRef idx="2">
                              <a:schemeClr val="accent1">
                                <a:shade val="50000"/>
                              </a:schemeClr>
                            </a:lnRef>
                            <a:fillRef idx="1">
                              <a:schemeClr val="accent1"/>
                            </a:fillRef>
                            <a:effectRef idx="0">
                              <a:schemeClr val="accent1"/>
                            </a:effectRef>
                            <a:fontRef idx="minor">
                              <a:schemeClr val="lt1"/>
                            </a:fontRef>
                          </wps:style>
                          <wps:txbx>
                            <w:txbxContent>
                              <w:p w:rsidR="00813475" w:rsidRPr="00263683" w:rsidRDefault="00813475" w:rsidP="00B62F1E">
                                <w:pPr>
                                  <w:jc w:val="center"/>
                                  <w:rPr>
                                    <w:b/>
                                    <w:color w:val="FF0000"/>
                                    <w:sz w:val="32"/>
                                  </w:rPr>
                                </w:pPr>
                                <w:r w:rsidRPr="00263683">
                                  <w:rPr>
                                    <w:b/>
                                    <w:color w:val="FF0000"/>
                                    <w:sz w:val="32"/>
                                  </w:rPr>
                                  <w:t>BASE ARRIERE</w:t>
                                </w:r>
                              </w:p>
                            </w:txbxContent>
                          </wps:txbx>
                          <wps:bodyPr rot="0" spcFirstLastPara="0" vertOverflow="overflow" horzOverflow="overflow" vert="vert270" wrap="square" lIns="91440" tIns="45720" rIns="91440" bIns="45720" numCol="1" spcCol="0" rtlCol="0" fromWordArt="0" anchor="b" anchorCtr="0" forceAA="0" compatLnSpc="1">
                            <a:prstTxWarp prst="textNoShape">
                              <a:avLst/>
                            </a:prstTxWarp>
                            <a:noAutofit/>
                          </wps:bodyPr>
                        </wps:wsp>
                        <wps:wsp>
                          <wps:cNvPr id="1050" name="Rectangle 1050"/>
                          <wps:cNvSpPr/>
                          <wps:spPr>
                            <a:xfrm>
                              <a:off x="0" y="1795523"/>
                              <a:ext cx="1609725" cy="1946352"/>
                            </a:xfrm>
                            <a:prstGeom prst="rect">
                              <a:avLst/>
                            </a:prstGeom>
                            <a:noFill/>
                            <a:ln w="57150">
                              <a:solidFill>
                                <a:srgbClr val="FF0000"/>
                              </a:solidFill>
                              <a:prstDash val="lgDashDot"/>
                            </a:ln>
                          </wps:spPr>
                          <wps:style>
                            <a:lnRef idx="2">
                              <a:schemeClr val="accent1">
                                <a:shade val="50000"/>
                              </a:schemeClr>
                            </a:lnRef>
                            <a:fillRef idx="1">
                              <a:schemeClr val="accent1"/>
                            </a:fillRef>
                            <a:effectRef idx="0">
                              <a:schemeClr val="accent1"/>
                            </a:effectRef>
                            <a:fontRef idx="minor">
                              <a:schemeClr val="lt1"/>
                            </a:fontRef>
                          </wps:style>
                          <wps:txbx>
                            <w:txbxContent>
                              <w:p w:rsidR="00813475" w:rsidRPr="00263683" w:rsidRDefault="00813475" w:rsidP="00B62F1E">
                                <w:pPr>
                                  <w:jc w:val="center"/>
                                  <w:rPr>
                                    <w:b/>
                                    <w:color w:val="FF0000"/>
                                    <w:sz w:val="32"/>
                                  </w:rPr>
                                </w:pPr>
                                <w:r w:rsidRPr="00263683">
                                  <w:rPr>
                                    <w:b/>
                                    <w:color w:val="FF0000"/>
                                    <w:sz w:val="32"/>
                                  </w:rPr>
                                  <w:t>BASE ARRIERE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1051" name="Rectangle 1051"/>
                          <wps:cNvSpPr/>
                          <wps:spPr>
                            <a:xfrm>
                              <a:off x="2714625" y="2488990"/>
                              <a:ext cx="1485900" cy="1866900"/>
                            </a:xfrm>
                            <a:prstGeom prst="rect">
                              <a:avLst/>
                            </a:prstGeom>
                            <a:noFill/>
                            <a:ln w="57150">
                              <a:solidFill>
                                <a:srgbClr val="FF0000"/>
                              </a:solidFill>
                              <a:prstDash val="lgDashDot"/>
                            </a:ln>
                          </wps:spPr>
                          <wps:style>
                            <a:lnRef idx="2">
                              <a:schemeClr val="accent1">
                                <a:shade val="50000"/>
                              </a:schemeClr>
                            </a:lnRef>
                            <a:fillRef idx="1">
                              <a:schemeClr val="accent1"/>
                            </a:fillRef>
                            <a:effectRef idx="0">
                              <a:schemeClr val="accent1"/>
                            </a:effectRef>
                            <a:fontRef idx="minor">
                              <a:schemeClr val="lt1"/>
                            </a:fontRef>
                          </wps:style>
                          <wps:txbx>
                            <w:txbxContent>
                              <w:p w:rsidR="00813475" w:rsidRPr="00263683" w:rsidRDefault="00813475" w:rsidP="00B62F1E">
                                <w:pPr>
                                  <w:jc w:val="center"/>
                                  <w:rPr>
                                    <w:b/>
                                    <w:color w:val="FF0000"/>
                                    <w:sz w:val="32"/>
                                  </w:rPr>
                                </w:pPr>
                                <w:r w:rsidRPr="00263683">
                                  <w:rPr>
                                    <w:b/>
                                    <w:color w:val="FF0000"/>
                                    <w:sz w:val="32"/>
                                  </w:rPr>
                                  <w:t>BASE ARRIERE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e 96" o:spid="_x0000_s1028" style="width:467.2pt;height:496.5pt;mso-position-horizontal-relative:char;mso-position-vertical-relative:line" coordsize="64098,72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">
                <v:shape id="Image 1047" o:spid="_x0000_s1029" type="#_x0000_t75" style="position:absolute;left:4275;width:55457;height:7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NtUHBAAAA3QAAAA8AAABkcnMvZG93bnJldi54bWxET0uLwjAQvi/4H8IIe9PUVXxUo4jg4nrz&#10;dR+asa02k24Stf77jSDsbT6+58wWjanEnZwvLSvodRMQxJnVJecKjod1ZwzCB2SNlWVS8CQPi3nr&#10;Y4aptg/e0X0fchFD2KeooAihTqX0WUEGfdfWxJE7W2cwROhyqR0+Yrip5FeSDKXBkmNDgTWtCsqu&#10;+5tRYNc9c9senX72B9/58HT5/ZlsUKnPdrOcggjUhH/x273RcX4yGMHrm3iCn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NtUHBAAAA3QAAAA8AAAAAAAAAAAAAAAAAnwIA&#10;AGRycy9kb3ducmV2LnhtbFBLBQYAAAAABAAEAPcAAACNAwAAAAA=&#10;">
                  <v:imagedata r:id="rId29" o:title=""/>
                  <v:path arrowok="t"/>
                </v:shape>
                <v:group id="Groupe 1052" o:spid="_x0000_s1030" style="position:absolute;top:18169;width:64098;height:43559" coordorigin="" coordsize="64098,43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rect id="Rectangle 1048" o:spid="_x0000_s1031" style="position:absolute;left:45905;width:18193;height:2330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eZMYA&#10;AADdAAAADwAAAGRycy9kb3ducmV2LnhtbESPQUvDQBCF70L/wzIFb3ZjFJG021IqiiBaWrW9Dtkx&#10;Cc3OhuyYxn/vHARvM7w3732zWI2hNQP1qYns4HqWgSEuo2+4cvDx/nh1DyYJssc2Mjn4oQSr5eRi&#10;gYWPZ97RsJfKaAinAh3UIl1hbSprCphmsSNW7Sv2AUXXvrK+x7OGh9bmWXZnAzasDTV2tKmpPO2/&#10;g4MnCQ+Ht9f1y+fu0N7IwHnaHnPnLqfjeg5GaJR/89/1s1f87FZx9Rsdw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eZMYAAADdAAAADwAAAAAAAAAAAAAAAACYAgAAZHJz&#10;L2Rvd25yZXYueG1sUEsFBgAAAAAEAAQA9QAAAIsDAAAAAA==&#10;" filled="f" strokecolor="red" strokeweight="4.5pt">
                    <v:stroke dashstyle="longDashDot"/>
                    <v:textbox style="layout-flow:vertical;mso-layout-flow-alt:bottom-to-top">
                      <w:txbxContent>
                        <w:p w:rsidR="00813475" w:rsidRPr="00263683" w:rsidRDefault="00813475" w:rsidP="00B62F1E">
                          <w:pPr>
                            <w:jc w:val="center"/>
                            <w:rPr>
                              <w:b/>
                              <w:color w:val="FF0000"/>
                              <w:sz w:val="32"/>
                            </w:rPr>
                          </w:pPr>
                          <w:r w:rsidRPr="00263683">
                            <w:rPr>
                              <w:b/>
                              <w:color w:val="FF0000"/>
                              <w:sz w:val="32"/>
                            </w:rPr>
                            <w:t>BASE ARRIERE</w:t>
                          </w:r>
                        </w:p>
                      </w:txbxContent>
                    </v:textbox>
                  </v:rect>
                  <v:rect id="Rectangle 1050" o:spid="_x0000_s1032" style="position:absolute;top:17955;width:16097;height:19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wU8QA&#10;AADdAAAADwAAAGRycy9kb3ducmV2LnhtbESPQWvDMAyF74P9B6PBbqu9wkqb1S1lMLaeytL8ABGr&#10;SVgsZ7bbJv++OhR2k3hP731ab0ffqwvF1AW28DozoIjr4DpuLFTHz5clqJSRHfaBycJECbabx4c1&#10;Fi5c+YcuZW6UhHAq0EKb81BoneqWPKZZGIhFO4XoMcsaG+0iXiXc93puzEJ77FgaWhzoo6X6tzx7&#10;C/vDYbX7a/p86uJUTUttyi9TWfv8NO7eQWUa87/5fv3tBN+8Cb98IyPo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X8FPEAAAA3QAAAA8AAAAAAAAAAAAAAAAAmAIAAGRycy9k&#10;b3ducmV2LnhtbFBLBQYAAAAABAAEAPUAAACJAwAAAAA=&#10;" filled="f" strokecolor="red" strokeweight="4.5pt">
                    <v:stroke dashstyle="longDashDot"/>
                    <v:textbox style="layout-flow:vertical;mso-layout-flow-alt:bottom-to-top">
                      <w:txbxContent>
                        <w:p w:rsidR="00813475" w:rsidRPr="00263683" w:rsidRDefault="00813475" w:rsidP="00B62F1E">
                          <w:pPr>
                            <w:jc w:val="center"/>
                            <w:rPr>
                              <w:b/>
                              <w:color w:val="FF0000"/>
                              <w:sz w:val="32"/>
                            </w:rPr>
                          </w:pPr>
                          <w:r w:rsidRPr="00263683">
                            <w:rPr>
                              <w:b/>
                              <w:color w:val="FF0000"/>
                              <w:sz w:val="32"/>
                            </w:rPr>
                            <w:t>BASE ARRIERE</w:t>
                          </w:r>
                        </w:p>
                      </w:txbxContent>
                    </v:textbox>
                  </v:rect>
                  <v:rect id="Rectangle 1051" o:spid="_x0000_s1033" style="position:absolute;left:27146;top:24889;width:14859;height:18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VyMEA&#10;AADdAAAADwAAAGRycy9kb3ducmV2LnhtbERPzYrCMBC+L/gOYYS9rYkLiluNIsKiexK7fYChGdti&#10;M6lJ1PbtNwuCt/n4fme16W0r7uRD41jDdKJAEJfONFxpKH6/PxYgQkQ22DomDQMF2KxHbyvMjHvw&#10;ie55rEQK4ZChhjrGLpMylDVZDBPXESfu7LzFmKCvpPH4SOG2lZ9KzaXFhlNDjR3taiov+c1q+Dke&#10;v7bXqo3nxg/FsJAq36tC6/dxv12CiNTHl/jpPpg0X82m8P9NOkG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VcjBAAAA3QAAAA8AAAAAAAAAAAAAAAAAmAIAAGRycy9kb3du&#10;cmV2LnhtbFBLBQYAAAAABAAEAPUAAACGAwAAAAA=&#10;" filled="f" strokecolor="red" strokeweight="4.5pt">
                    <v:stroke dashstyle="longDashDot"/>
                    <v:textbox style="layout-flow:vertical;mso-layout-flow-alt:bottom-to-top">
                      <w:txbxContent>
                        <w:p w:rsidR="00813475" w:rsidRPr="00263683" w:rsidRDefault="00813475" w:rsidP="00B62F1E">
                          <w:pPr>
                            <w:jc w:val="center"/>
                            <w:rPr>
                              <w:b/>
                              <w:color w:val="FF0000"/>
                              <w:sz w:val="32"/>
                            </w:rPr>
                          </w:pPr>
                          <w:r w:rsidRPr="00263683">
                            <w:rPr>
                              <w:b/>
                              <w:color w:val="FF0000"/>
                              <w:sz w:val="32"/>
                            </w:rPr>
                            <w:t>BASE ARRIERE</w:t>
                          </w:r>
                        </w:p>
                      </w:txbxContent>
                    </v:textbox>
                  </v:rect>
                </v:group>
                <w10:anchorlock/>
              </v:group>
            </w:pict>
          </mc:Fallback>
        </mc:AlternateContent>
      </w:r>
    </w:p>
    <w:p w:rsidR="00145BDE" w:rsidRDefault="00145BDE" w:rsidP="00145BDE">
      <w:pPr>
        <w:pStyle w:val="Listecontinue2"/>
        <w:spacing w:after="0"/>
        <w:jc w:val="both"/>
        <w:rPr>
          <w:rFonts w:asciiTheme="minorHAnsi" w:hAnsiTheme="minorHAnsi"/>
          <w:color w:val="auto"/>
          <w:sz w:val="22"/>
          <w:szCs w:val="22"/>
        </w:rPr>
      </w:pPr>
    </w:p>
    <w:p w:rsidR="00145BDE" w:rsidRPr="00C9118E" w:rsidRDefault="00145BDE" w:rsidP="00145BDE">
      <w:pPr>
        <w:pStyle w:val="Listecontinue2"/>
        <w:spacing w:after="0"/>
        <w:jc w:val="both"/>
        <w:rPr>
          <w:rFonts w:asciiTheme="minorHAnsi" w:hAnsiTheme="minorHAnsi"/>
          <w:color w:val="auto"/>
          <w:sz w:val="22"/>
          <w:szCs w:val="22"/>
        </w:rPr>
      </w:pPr>
    </w:p>
    <w:p w:rsidR="00B62F1E" w:rsidRDefault="00B62F1E">
      <w:r>
        <w:br w:type="page"/>
      </w:r>
    </w:p>
    <w:p w:rsidR="004C0570" w:rsidRPr="00C9118E" w:rsidRDefault="004C0570" w:rsidP="009152B8">
      <w:pPr>
        <w:pStyle w:val="Titre3"/>
        <w:numPr>
          <w:ilvl w:val="0"/>
          <w:numId w:val="221"/>
        </w:numPr>
      </w:pPr>
      <w:bookmarkStart w:id="40" w:name="_Toc456963946"/>
      <w:bookmarkStart w:id="41" w:name="_Toc456971908"/>
      <w:r w:rsidRPr="00C9118E">
        <w:t>Le Pôle Opérationnel</w:t>
      </w:r>
      <w:bookmarkEnd w:id="40"/>
      <w:bookmarkEnd w:id="41"/>
    </w:p>
    <w:p w:rsidR="004C0570" w:rsidRPr="00C9118E" w:rsidRDefault="004C0570" w:rsidP="004C0570">
      <w:pPr>
        <w:pStyle w:val="DRAOnormal"/>
        <w:jc w:val="both"/>
        <w:rPr>
          <w:rFonts w:asciiTheme="minorHAnsi" w:hAnsiTheme="minorHAnsi"/>
        </w:rPr>
      </w:pPr>
      <w:r w:rsidRPr="00C9118E">
        <w:rPr>
          <w:rFonts w:asciiTheme="minorHAnsi" w:hAnsiTheme="minorHAnsi"/>
        </w:rPr>
        <w:t>SPIE est implanté nationalement et particulièrement en région Toulousaine. L’unité opérationnelle industrie comporte plusieurs implantations à savoir :</w:t>
      </w:r>
    </w:p>
    <w:p w:rsidR="004C0570" w:rsidRPr="00C9118E" w:rsidRDefault="004C0570" w:rsidP="004C0570">
      <w:pPr>
        <w:pStyle w:val="DRAOnormal"/>
        <w:numPr>
          <w:ilvl w:val="0"/>
          <w:numId w:val="93"/>
        </w:numPr>
        <w:jc w:val="both"/>
        <w:rPr>
          <w:rFonts w:asciiTheme="minorHAnsi" w:hAnsiTheme="minorHAnsi"/>
        </w:rPr>
      </w:pPr>
      <w:r w:rsidRPr="00C9118E">
        <w:rPr>
          <w:rFonts w:asciiTheme="minorHAnsi" w:hAnsiTheme="minorHAnsi"/>
        </w:rPr>
        <w:t xml:space="preserve">Sur </w:t>
      </w:r>
      <w:r w:rsidRPr="00C9118E">
        <w:rPr>
          <w:rFonts w:asciiTheme="minorHAnsi" w:hAnsiTheme="minorHAnsi"/>
          <w:b/>
        </w:rPr>
        <w:t>COLOMIERS</w:t>
      </w:r>
      <w:r w:rsidRPr="00C9118E">
        <w:rPr>
          <w:rFonts w:asciiTheme="minorHAnsi" w:hAnsiTheme="minorHAnsi"/>
        </w:rPr>
        <w:t xml:space="preserve">  pour les activités de transfert de matériels, de maintenance électromécanique, de construction mécanique.</w:t>
      </w:r>
    </w:p>
    <w:p w:rsidR="004C0570" w:rsidRPr="00C9118E" w:rsidRDefault="004C0570" w:rsidP="004C0570">
      <w:pPr>
        <w:pStyle w:val="DRAOnormal"/>
        <w:numPr>
          <w:ilvl w:val="0"/>
          <w:numId w:val="93"/>
        </w:numPr>
        <w:jc w:val="both"/>
        <w:rPr>
          <w:rFonts w:asciiTheme="minorHAnsi" w:hAnsiTheme="minorHAnsi"/>
        </w:rPr>
      </w:pPr>
      <w:r w:rsidRPr="00C9118E">
        <w:rPr>
          <w:rFonts w:asciiTheme="minorHAnsi" w:hAnsiTheme="minorHAnsi"/>
        </w:rPr>
        <w:t xml:space="preserve">Sur </w:t>
      </w:r>
      <w:r w:rsidRPr="00C9118E">
        <w:rPr>
          <w:rFonts w:asciiTheme="minorHAnsi" w:hAnsiTheme="minorHAnsi"/>
          <w:b/>
        </w:rPr>
        <w:t>TOULOUSE</w:t>
      </w:r>
      <w:r w:rsidRPr="00C9118E">
        <w:rPr>
          <w:rFonts w:asciiTheme="minorHAnsi" w:hAnsiTheme="minorHAnsi"/>
        </w:rPr>
        <w:t xml:space="preserve"> pour les activités de maintenance multitechniques et mécanique, de travau</w:t>
      </w:r>
      <w:r w:rsidR="00FF1D1C">
        <w:rPr>
          <w:rFonts w:asciiTheme="minorHAnsi" w:hAnsiTheme="minorHAnsi"/>
        </w:rPr>
        <w:t>x IGE, instrumentation, process.</w:t>
      </w:r>
      <w:r w:rsidRPr="00C9118E">
        <w:rPr>
          <w:rFonts w:asciiTheme="minorHAnsi" w:hAnsiTheme="minorHAnsi"/>
        </w:rPr>
        <w:t xml:space="preserve"> </w:t>
      </w:r>
    </w:p>
    <w:p w:rsidR="004C0570" w:rsidRPr="00C9118E" w:rsidRDefault="004C0570" w:rsidP="004C0570">
      <w:pPr>
        <w:pStyle w:val="DRAOnormal"/>
        <w:numPr>
          <w:ilvl w:val="0"/>
          <w:numId w:val="93"/>
        </w:numPr>
        <w:jc w:val="both"/>
        <w:rPr>
          <w:rFonts w:asciiTheme="minorHAnsi" w:hAnsiTheme="minorHAnsi"/>
        </w:rPr>
      </w:pPr>
      <w:r w:rsidRPr="00C9118E">
        <w:rPr>
          <w:rFonts w:asciiTheme="minorHAnsi" w:hAnsiTheme="minorHAnsi"/>
        </w:rPr>
        <w:t xml:space="preserve">Sur </w:t>
      </w:r>
      <w:r w:rsidRPr="00C9118E">
        <w:rPr>
          <w:rFonts w:asciiTheme="minorHAnsi" w:hAnsiTheme="minorHAnsi"/>
          <w:b/>
        </w:rPr>
        <w:t>NEGREPELISSE</w:t>
      </w:r>
      <w:r w:rsidRPr="00C9118E">
        <w:rPr>
          <w:rFonts w:asciiTheme="minorHAnsi" w:hAnsiTheme="minorHAnsi"/>
        </w:rPr>
        <w:t xml:space="preserve"> pour les activités de contructions mécaniques</w:t>
      </w:r>
    </w:p>
    <w:p w:rsidR="004C0570" w:rsidRPr="00C9118E" w:rsidRDefault="004C0570" w:rsidP="004C0570">
      <w:pPr>
        <w:pStyle w:val="DRAOnormal"/>
        <w:numPr>
          <w:ilvl w:val="0"/>
          <w:numId w:val="93"/>
        </w:numPr>
        <w:jc w:val="both"/>
        <w:rPr>
          <w:rFonts w:asciiTheme="minorHAnsi" w:hAnsiTheme="minorHAnsi"/>
        </w:rPr>
      </w:pPr>
      <w:r w:rsidRPr="00C9118E">
        <w:rPr>
          <w:rFonts w:asciiTheme="minorHAnsi" w:hAnsiTheme="minorHAnsi"/>
        </w:rPr>
        <w:t>Sur tous les sites de maintenance sur lequel nous intervenons.</w:t>
      </w:r>
    </w:p>
    <w:p w:rsidR="004C0570" w:rsidRPr="00C9118E" w:rsidRDefault="004C0570" w:rsidP="004C0570">
      <w:pPr>
        <w:pStyle w:val="DRAOnormal"/>
        <w:jc w:val="both"/>
        <w:rPr>
          <w:rFonts w:asciiTheme="minorHAnsi" w:hAnsiTheme="minorHAnsi"/>
        </w:rPr>
      </w:pPr>
    </w:p>
    <w:p w:rsidR="004C0570" w:rsidRPr="00C9118E" w:rsidRDefault="004C0570" w:rsidP="004C0570">
      <w:pPr>
        <w:pStyle w:val="DRAOnormal"/>
        <w:jc w:val="both"/>
        <w:rPr>
          <w:rFonts w:asciiTheme="minorHAnsi" w:hAnsiTheme="minorHAnsi"/>
        </w:rPr>
      </w:pPr>
      <w:r w:rsidRPr="00C9118E">
        <w:rPr>
          <w:rFonts w:asciiTheme="minorHAnsi" w:hAnsiTheme="minorHAnsi"/>
        </w:rPr>
        <w:t>SPIE département MSI (ex SOCOA) a une très forte expérience dans le domaine de la construction ou modification de dock</w:t>
      </w:r>
      <w:r w:rsidR="00C14389">
        <w:rPr>
          <w:rFonts w:asciiTheme="minorHAnsi" w:hAnsiTheme="minorHAnsi"/>
        </w:rPr>
        <w:t>s.</w:t>
      </w:r>
    </w:p>
    <w:p w:rsidR="00A15CD6" w:rsidRDefault="00A15CD6"/>
    <w:p w:rsidR="00A15CD6" w:rsidRDefault="00A15CD6" w:rsidP="00A15CD6">
      <w:pPr>
        <w:spacing w:after="0"/>
        <w:jc w:val="both"/>
        <w:rPr>
          <w:rFonts w:cs="Times New Roman"/>
        </w:rPr>
      </w:pPr>
      <w:r>
        <w:rPr>
          <w:rFonts w:cs="Times New Roman"/>
        </w:rPr>
        <w:t>Ci-dessous un synthèse par domaines de nos expériences et de nos personnels qualifiées/habilitées à intervenir sous vos conditions.</w:t>
      </w:r>
    </w:p>
    <w:tbl>
      <w:tblPr>
        <w:tblStyle w:val="Tramemoyenne1-Accent1"/>
        <w:tblW w:w="9889" w:type="dxa"/>
        <w:tblLook w:val="04A0" w:firstRow="1" w:lastRow="0" w:firstColumn="1" w:lastColumn="0" w:noHBand="0" w:noVBand="1"/>
      </w:tblPr>
      <w:tblGrid>
        <w:gridCol w:w="2660"/>
        <w:gridCol w:w="5245"/>
        <w:gridCol w:w="1984"/>
      </w:tblGrid>
      <w:tr w:rsidR="00F7565F" w:rsidRPr="00E7782D" w:rsidTr="00F75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Pr="00E7782D" w:rsidRDefault="00A15CD6" w:rsidP="006278B2">
            <w:pPr>
              <w:jc w:val="center"/>
              <w:rPr>
                <w:rFonts w:cs="Times New Roman"/>
                <w:b w:val="0"/>
              </w:rPr>
            </w:pPr>
            <w:r w:rsidRPr="00E7782D">
              <w:rPr>
                <w:rFonts w:cs="Times New Roman"/>
                <w:b w:val="0"/>
              </w:rPr>
              <w:t>Domaines</w:t>
            </w:r>
          </w:p>
        </w:tc>
        <w:tc>
          <w:tcPr>
            <w:tcW w:w="5245" w:type="dxa"/>
          </w:tcPr>
          <w:p w:rsidR="00A15CD6" w:rsidRPr="00E7782D" w:rsidRDefault="00A15CD6" w:rsidP="006278B2">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sidRPr="00E7782D">
              <w:rPr>
                <w:rFonts w:cs="Times New Roman"/>
                <w:b w:val="0"/>
              </w:rPr>
              <w:t>Nos expériences clients acutelles</w:t>
            </w:r>
          </w:p>
        </w:tc>
        <w:tc>
          <w:tcPr>
            <w:tcW w:w="1984" w:type="dxa"/>
          </w:tcPr>
          <w:p w:rsidR="00A15CD6" w:rsidRPr="00E7782D" w:rsidRDefault="00A15CD6" w:rsidP="006278B2">
            <w:pPr>
              <w:jc w:val="center"/>
              <w:cnfStyle w:val="100000000000" w:firstRow="1" w:lastRow="0" w:firstColumn="0" w:lastColumn="0" w:oddVBand="0" w:evenVBand="0" w:oddHBand="0" w:evenHBand="0" w:firstRowFirstColumn="0" w:firstRowLastColumn="0" w:lastRowFirstColumn="0" w:lastRowLastColumn="0"/>
              <w:rPr>
                <w:rFonts w:cs="Times New Roman"/>
                <w:b w:val="0"/>
              </w:rPr>
            </w:pPr>
            <w:r>
              <w:rPr>
                <w:rFonts w:cs="Times New Roman"/>
                <w:b w:val="0"/>
              </w:rPr>
              <w:t>Nb</w:t>
            </w:r>
            <w:r w:rsidRPr="00E7782D">
              <w:rPr>
                <w:rFonts w:cs="Times New Roman"/>
                <w:b w:val="0"/>
              </w:rPr>
              <w:t xml:space="preserve"> de personnes</w:t>
            </w:r>
            <w:r>
              <w:rPr>
                <w:rFonts w:cs="Times New Roman"/>
                <w:b w:val="0"/>
              </w:rPr>
              <w:t xml:space="preserve"> pouvant intervenir</w:t>
            </w:r>
          </w:p>
        </w:tc>
      </w:tr>
      <w:tr w:rsidR="00F7565F" w:rsidRPr="00131086" w:rsidTr="00F75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Pr="00131086" w:rsidRDefault="00A15CD6" w:rsidP="006278B2">
            <w:pPr>
              <w:rPr>
                <w:rFonts w:cs="Times New Roman"/>
              </w:rPr>
            </w:pPr>
            <w:r w:rsidRPr="00131086">
              <w:rPr>
                <w:rFonts w:cs="Times New Roman"/>
              </w:rPr>
              <w:t>Air comprimé</w:t>
            </w:r>
          </w:p>
        </w:tc>
        <w:tc>
          <w:tcPr>
            <w:tcW w:w="5245" w:type="dxa"/>
          </w:tcPr>
          <w:p w:rsidR="00A15CD6" w:rsidRPr="0013108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lang w:val="en-GB"/>
              </w:rPr>
            </w:pPr>
            <w:r w:rsidRPr="00131086">
              <w:rPr>
                <w:rFonts w:cs="Times New Roman"/>
                <w:lang w:val="en-GB"/>
              </w:rPr>
              <w:t xml:space="preserve">LATECOERE, </w:t>
            </w:r>
            <w:r>
              <w:rPr>
                <w:rFonts w:cs="Times New Roman"/>
                <w:lang w:val="en-GB"/>
              </w:rPr>
              <w:t>LATELEC</w:t>
            </w:r>
            <w:r w:rsidRPr="00131086">
              <w:rPr>
                <w:rFonts w:cs="Times New Roman"/>
                <w:lang w:val="en-GB"/>
              </w:rPr>
              <w:t>, AIRBUS, SAFRAN, SNCF</w:t>
            </w:r>
          </w:p>
        </w:tc>
        <w:tc>
          <w:tcPr>
            <w:tcW w:w="1984" w:type="dxa"/>
          </w:tcPr>
          <w:p w:rsidR="00A15CD6" w:rsidRPr="00131086" w:rsidRDefault="00A15CD6" w:rsidP="006278B2">
            <w:pPr>
              <w:jc w:val="cente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2</w:t>
            </w:r>
          </w:p>
        </w:tc>
      </w:tr>
      <w:tr w:rsidR="00A15CD6" w:rsidTr="00F756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Eclairage</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c>
          <w:tcPr>
            <w:tcW w:w="1984" w:type="dxa"/>
          </w:tcPr>
          <w:p w:rsidR="00A15CD6" w:rsidRPr="00131086" w:rsidRDefault="00A15CD6" w:rsidP="006278B2">
            <w:pPr>
              <w:jc w:val="center"/>
              <w:cnfStyle w:val="000000010000" w:firstRow="0" w:lastRow="0" w:firstColumn="0" w:lastColumn="0" w:oddVBand="0" w:evenVBand="0" w:oddHBand="0" w:evenHBand="1" w:firstRowFirstColumn="0" w:firstRowLastColumn="0" w:lastRowFirstColumn="0" w:lastRowLastColumn="0"/>
              <w:rPr>
                <w:rFonts w:cs="Times New Roman"/>
                <w:lang w:val="en-GB"/>
              </w:rPr>
            </w:pPr>
            <w:r>
              <w:rPr>
                <w:rFonts w:cs="Times New Roman"/>
                <w:lang w:val="en-GB"/>
              </w:rPr>
              <w:t>10</w:t>
            </w:r>
          </w:p>
        </w:tc>
      </w:tr>
      <w:tr w:rsidR="00F7565F" w:rsidTr="00F75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Electricite</w:t>
            </w:r>
          </w:p>
        </w:tc>
        <w:tc>
          <w:tcPr>
            <w:tcW w:w="5245" w:type="dxa"/>
          </w:tcPr>
          <w:p w:rsidR="00A15CD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c>
          <w:tcPr>
            <w:tcW w:w="1984" w:type="dxa"/>
          </w:tcPr>
          <w:p w:rsidR="00A15CD6" w:rsidRPr="00131086" w:rsidRDefault="00A15CD6" w:rsidP="006278B2">
            <w:pPr>
              <w:jc w:val="cente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10</w:t>
            </w:r>
          </w:p>
        </w:tc>
      </w:tr>
      <w:tr w:rsidR="00A15CD6" w:rsidTr="00F7565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GTB</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 SAFRAN,</w:t>
            </w:r>
            <w:r>
              <w:rPr>
                <w:rFonts w:cs="Times New Roman"/>
              </w:rPr>
              <w:t xml:space="preserve"> EXXON, ESSO</w:t>
            </w:r>
          </w:p>
        </w:tc>
        <w:tc>
          <w:tcPr>
            <w:tcW w:w="1984" w:type="dxa"/>
          </w:tcPr>
          <w:p w:rsidR="00A15CD6" w:rsidRPr="00131086" w:rsidRDefault="00A15CD6" w:rsidP="006278B2">
            <w:pPr>
              <w:jc w:val="center"/>
              <w:cnfStyle w:val="000000010000" w:firstRow="0" w:lastRow="0" w:firstColumn="0" w:lastColumn="0" w:oddVBand="0" w:evenVBand="0" w:oddHBand="0" w:evenHBand="1" w:firstRowFirstColumn="0" w:firstRowLastColumn="0" w:lastRowFirstColumn="0" w:lastRowLastColumn="0"/>
              <w:rPr>
                <w:rFonts w:cs="Times New Roman"/>
                <w:lang w:val="en-GB"/>
              </w:rPr>
            </w:pPr>
            <w:r>
              <w:rPr>
                <w:rFonts w:cs="Times New Roman"/>
                <w:lang w:val="en-GB"/>
              </w:rPr>
              <w:t>2</w:t>
            </w:r>
          </w:p>
        </w:tc>
      </w:tr>
      <w:tr w:rsidR="00F7565F" w:rsidRPr="00131086" w:rsidTr="00F75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Chaufferie</w:t>
            </w:r>
          </w:p>
        </w:tc>
        <w:tc>
          <w:tcPr>
            <w:tcW w:w="5245" w:type="dxa"/>
          </w:tcPr>
          <w:p w:rsidR="00A15CD6" w:rsidRPr="0013108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lang w:val="en-GB"/>
              </w:rPr>
            </w:pPr>
            <w:r w:rsidRPr="00131086">
              <w:rPr>
                <w:rFonts w:cs="Times New Roman"/>
                <w:lang w:val="en-GB"/>
              </w:rPr>
              <w:t xml:space="preserve">LATECOERE, </w:t>
            </w:r>
            <w:r>
              <w:rPr>
                <w:rFonts w:cs="Times New Roman"/>
                <w:lang w:val="en-GB"/>
              </w:rPr>
              <w:t>LATELEC</w:t>
            </w:r>
            <w:r w:rsidRPr="00131086">
              <w:rPr>
                <w:rFonts w:cs="Times New Roman"/>
                <w:lang w:val="en-GB"/>
              </w:rPr>
              <w:t>, AIRBUS, SAFRAN, HEMODIA, GIT</w:t>
            </w:r>
          </w:p>
        </w:tc>
        <w:tc>
          <w:tcPr>
            <w:tcW w:w="1984" w:type="dxa"/>
          </w:tcPr>
          <w:p w:rsidR="00A15CD6" w:rsidRPr="00131086" w:rsidRDefault="00A15CD6" w:rsidP="006278B2">
            <w:pPr>
              <w:jc w:val="cente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5</w:t>
            </w:r>
          </w:p>
        </w:tc>
      </w:tr>
      <w:tr w:rsidR="00A15CD6" w:rsidTr="00F7565F">
        <w:trPr>
          <w:cnfStyle w:val="000000010000" w:firstRow="0" w:lastRow="0" w:firstColumn="0" w:lastColumn="0" w:oddVBand="0" w:evenVBand="0" w:oddHBand="0" w:evenHBand="1"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Génie climatique</w:t>
            </w:r>
          </w:p>
        </w:tc>
        <w:tc>
          <w:tcPr>
            <w:tcW w:w="5245" w:type="dxa"/>
          </w:tcPr>
          <w:p w:rsidR="00A15CD6" w:rsidRDefault="00A15CD6" w:rsidP="006278B2">
            <w:pPr>
              <w:jc w:val="both"/>
              <w:cnfStyle w:val="000000010000" w:firstRow="0" w:lastRow="0" w:firstColumn="0" w:lastColumn="0" w:oddVBand="0" w:evenVBand="0" w:oddHBand="0" w:evenHBand="1"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AIRBUS,</w:t>
            </w:r>
            <w:r>
              <w:rPr>
                <w:rFonts w:cs="Times New Roman"/>
                <w:lang w:val="en-GB"/>
              </w:rPr>
              <w:t xml:space="preserve"> SAFRAN</w:t>
            </w:r>
            <w:r>
              <w:rPr>
                <w:rFonts w:cs="Times New Roman"/>
              </w:rPr>
              <w:t>, EXXON, ESSO</w:t>
            </w:r>
          </w:p>
        </w:tc>
        <w:tc>
          <w:tcPr>
            <w:tcW w:w="1984" w:type="dxa"/>
          </w:tcPr>
          <w:p w:rsidR="00A15CD6" w:rsidRPr="00131086" w:rsidRDefault="00A15CD6" w:rsidP="006278B2">
            <w:pPr>
              <w:jc w:val="center"/>
              <w:cnfStyle w:val="000000010000" w:firstRow="0" w:lastRow="0" w:firstColumn="0" w:lastColumn="0" w:oddVBand="0" w:evenVBand="0" w:oddHBand="0" w:evenHBand="1" w:firstRowFirstColumn="0" w:firstRowLastColumn="0" w:lastRowFirstColumn="0" w:lastRowLastColumn="0"/>
              <w:rPr>
                <w:rFonts w:cs="Times New Roman"/>
                <w:lang w:val="en-GB"/>
              </w:rPr>
            </w:pPr>
            <w:r>
              <w:rPr>
                <w:rFonts w:cs="Times New Roman"/>
                <w:lang w:val="en-GB"/>
              </w:rPr>
              <w:t>5</w:t>
            </w:r>
          </w:p>
        </w:tc>
      </w:tr>
      <w:tr w:rsidR="00F7565F" w:rsidTr="00F75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15CD6" w:rsidRDefault="00A15CD6" w:rsidP="006278B2">
            <w:pPr>
              <w:jc w:val="both"/>
              <w:rPr>
                <w:rFonts w:cs="Times New Roman"/>
              </w:rPr>
            </w:pPr>
            <w:r>
              <w:rPr>
                <w:rFonts w:cs="Times New Roman"/>
              </w:rPr>
              <w:t>Eau Chaude sanitaire</w:t>
            </w:r>
          </w:p>
        </w:tc>
        <w:tc>
          <w:tcPr>
            <w:tcW w:w="5245" w:type="dxa"/>
          </w:tcPr>
          <w:p w:rsidR="00A15CD6" w:rsidRDefault="00A15CD6" w:rsidP="006278B2">
            <w:pPr>
              <w:jc w:val="both"/>
              <w:cnfStyle w:val="000000100000" w:firstRow="0" w:lastRow="0" w:firstColumn="0" w:lastColumn="0" w:oddVBand="0" w:evenVBand="0" w:oddHBand="1" w:evenHBand="0" w:firstRowFirstColumn="0" w:firstRowLastColumn="0" w:lastRowFirstColumn="0" w:lastRowLastColumn="0"/>
              <w:rPr>
                <w:rFonts w:cs="Times New Roman"/>
              </w:rPr>
            </w:pPr>
            <w:r w:rsidRPr="00131086">
              <w:rPr>
                <w:rFonts w:cs="Times New Roman"/>
                <w:lang w:val="en-GB"/>
              </w:rPr>
              <w:t xml:space="preserve">LATECOERE, </w:t>
            </w:r>
            <w:r>
              <w:rPr>
                <w:rFonts w:cs="Times New Roman"/>
                <w:lang w:val="en-GB"/>
              </w:rPr>
              <w:t>LATELEC</w:t>
            </w:r>
            <w:r w:rsidRPr="00131086">
              <w:rPr>
                <w:rFonts w:cs="Times New Roman"/>
                <w:lang w:val="en-GB"/>
              </w:rPr>
              <w:t xml:space="preserve">, AIRBUS, </w:t>
            </w:r>
            <w:r>
              <w:rPr>
                <w:rFonts w:cs="Times New Roman"/>
                <w:lang w:val="en-GB"/>
              </w:rPr>
              <w:t>SAFRAN</w:t>
            </w:r>
          </w:p>
        </w:tc>
        <w:tc>
          <w:tcPr>
            <w:tcW w:w="1984" w:type="dxa"/>
          </w:tcPr>
          <w:p w:rsidR="00A15CD6" w:rsidRPr="00131086" w:rsidRDefault="00A15CD6" w:rsidP="006278B2">
            <w:pPr>
              <w:jc w:val="center"/>
              <w:cnfStyle w:val="000000100000" w:firstRow="0" w:lastRow="0" w:firstColumn="0" w:lastColumn="0" w:oddVBand="0" w:evenVBand="0" w:oddHBand="1" w:evenHBand="0" w:firstRowFirstColumn="0" w:firstRowLastColumn="0" w:lastRowFirstColumn="0" w:lastRowLastColumn="0"/>
              <w:rPr>
                <w:rFonts w:cs="Times New Roman"/>
                <w:lang w:val="en-GB"/>
              </w:rPr>
            </w:pPr>
            <w:r>
              <w:rPr>
                <w:rFonts w:cs="Times New Roman"/>
                <w:lang w:val="en-GB"/>
              </w:rPr>
              <w:t>5</w:t>
            </w:r>
          </w:p>
        </w:tc>
      </w:tr>
    </w:tbl>
    <w:p w:rsidR="00A15CD6" w:rsidRDefault="00A15CD6" w:rsidP="00A15CD6"/>
    <w:p w:rsidR="00F7565F" w:rsidRPr="00F7565F" w:rsidRDefault="00F7565F" w:rsidP="00A15CD6">
      <w:pPr>
        <w:rPr>
          <w:b/>
        </w:rPr>
      </w:pPr>
      <w:r w:rsidRPr="00F7565F">
        <w:rPr>
          <w:b/>
        </w:rPr>
        <w:t>Le personnel de base arrière es</w:t>
      </w:r>
      <w:r>
        <w:rPr>
          <w:b/>
        </w:rPr>
        <w:t>t</w:t>
      </w:r>
      <w:r w:rsidRPr="00F7565F">
        <w:rPr>
          <w:b/>
        </w:rPr>
        <w:t xml:space="preserve"> susceptible de pouvoir intervenir sur les différents sites en moins d’une heure.</w:t>
      </w:r>
    </w:p>
    <w:p w:rsidR="00280460" w:rsidRDefault="00FF1D1C" w:rsidP="00A15CD6">
      <w:r>
        <w:t>Voir</w:t>
      </w:r>
      <w:r w:rsidR="00280460" w:rsidRPr="00FF1D1C">
        <w:t xml:space="preserve"> carte d’implantation contrats</w:t>
      </w:r>
      <w:r>
        <w:t xml:space="preserve"> §1.3a</w:t>
      </w:r>
    </w:p>
    <w:p w:rsidR="004C0570" w:rsidRPr="00C9118E" w:rsidRDefault="00274C4B" w:rsidP="009152B8">
      <w:pPr>
        <w:pStyle w:val="Titre3"/>
      </w:pPr>
      <w:bookmarkStart w:id="42" w:name="_Toc456963947"/>
      <w:bookmarkStart w:id="43" w:name="_Toc456971909"/>
      <w:r>
        <w:t>L</w:t>
      </w:r>
      <w:r w:rsidR="004C0570" w:rsidRPr="00C9118E">
        <w:t>e Pôle Technique</w:t>
      </w:r>
      <w:bookmarkEnd w:id="42"/>
      <w:bookmarkEnd w:id="43"/>
    </w:p>
    <w:p w:rsidR="004C0570" w:rsidRPr="00C9118E" w:rsidRDefault="004C0570" w:rsidP="00737412">
      <w:pPr>
        <w:spacing w:before="120" w:line="240" w:lineRule="auto"/>
        <w:rPr>
          <w:rFonts w:cs="Times New Roman"/>
          <w:b/>
          <w:bCs/>
          <w:iCs/>
          <w:color w:val="365F91" w:themeColor="accent1" w:themeShade="BF"/>
          <w:szCs w:val="24"/>
        </w:rPr>
      </w:pPr>
      <w:r w:rsidRPr="00C9118E">
        <w:rPr>
          <w:rFonts w:cs="Times New Roman"/>
          <w:b/>
          <w:bCs/>
          <w:iCs/>
          <w:color w:val="365F91" w:themeColor="accent1" w:themeShade="BF"/>
          <w:szCs w:val="24"/>
        </w:rPr>
        <w:t>Composition :</w:t>
      </w:r>
    </w:p>
    <w:p w:rsidR="004C0570" w:rsidRPr="00C9118E" w:rsidRDefault="004C0570" w:rsidP="00B62F1E">
      <w:pPr>
        <w:pStyle w:val="Listecontinue2"/>
        <w:numPr>
          <w:ilvl w:val="1"/>
          <w:numId w:val="160"/>
        </w:numPr>
        <w:spacing w:after="0"/>
        <w:jc w:val="both"/>
        <w:rPr>
          <w:rFonts w:asciiTheme="minorHAnsi" w:hAnsiTheme="minorHAnsi"/>
          <w:color w:val="auto"/>
          <w:sz w:val="22"/>
          <w:szCs w:val="22"/>
        </w:rPr>
      </w:pPr>
      <w:r w:rsidRPr="00C9118E">
        <w:rPr>
          <w:rFonts w:asciiTheme="minorHAnsi" w:hAnsiTheme="minorHAnsi"/>
          <w:color w:val="auto"/>
          <w:sz w:val="22"/>
          <w:szCs w:val="22"/>
        </w:rPr>
        <w:t>Expertise et Soutien Technique,</w:t>
      </w:r>
    </w:p>
    <w:p w:rsidR="004C0570" w:rsidRPr="00C9118E" w:rsidRDefault="00280460" w:rsidP="00B62F1E">
      <w:pPr>
        <w:pStyle w:val="Listecontinue2"/>
        <w:numPr>
          <w:ilvl w:val="1"/>
          <w:numId w:val="160"/>
        </w:numPr>
        <w:spacing w:after="0"/>
        <w:jc w:val="both"/>
        <w:rPr>
          <w:rFonts w:asciiTheme="minorHAnsi" w:hAnsiTheme="minorHAnsi"/>
          <w:color w:val="auto"/>
          <w:sz w:val="22"/>
          <w:szCs w:val="22"/>
        </w:rPr>
      </w:pPr>
      <w:r>
        <w:rPr>
          <w:rFonts w:asciiTheme="minorHAnsi" w:hAnsiTheme="minorHAnsi"/>
          <w:color w:val="auto"/>
          <w:sz w:val="22"/>
          <w:szCs w:val="22"/>
        </w:rPr>
        <w:t>Cellule i</w:t>
      </w:r>
      <w:r w:rsidR="004C0570" w:rsidRPr="00C9118E">
        <w:rPr>
          <w:rFonts w:asciiTheme="minorHAnsi" w:hAnsiTheme="minorHAnsi"/>
          <w:color w:val="auto"/>
          <w:sz w:val="22"/>
          <w:szCs w:val="22"/>
        </w:rPr>
        <w:t>ngénierie Méthodes/Maintenance</w:t>
      </w:r>
    </w:p>
    <w:p w:rsidR="004C0570" w:rsidRPr="00C9118E" w:rsidRDefault="004C0570" w:rsidP="00B62F1E">
      <w:pPr>
        <w:pStyle w:val="Listecontinue2"/>
        <w:numPr>
          <w:ilvl w:val="1"/>
          <w:numId w:val="160"/>
        </w:numPr>
        <w:spacing w:after="0"/>
        <w:jc w:val="both"/>
        <w:rPr>
          <w:rFonts w:asciiTheme="minorHAnsi" w:hAnsiTheme="minorHAnsi"/>
          <w:color w:val="auto"/>
          <w:sz w:val="22"/>
          <w:szCs w:val="22"/>
        </w:rPr>
      </w:pPr>
      <w:r w:rsidRPr="00C9118E">
        <w:rPr>
          <w:rFonts w:asciiTheme="minorHAnsi" w:hAnsiTheme="minorHAnsi"/>
          <w:color w:val="auto"/>
          <w:sz w:val="22"/>
          <w:szCs w:val="22"/>
        </w:rPr>
        <w:t>Expertise GTC,</w:t>
      </w:r>
    </w:p>
    <w:p w:rsidR="004C0570" w:rsidRPr="00C9118E" w:rsidRDefault="004C0570" w:rsidP="00B62F1E">
      <w:pPr>
        <w:pStyle w:val="Listecontinue2"/>
        <w:numPr>
          <w:ilvl w:val="1"/>
          <w:numId w:val="160"/>
        </w:numPr>
        <w:spacing w:after="0"/>
        <w:jc w:val="both"/>
        <w:rPr>
          <w:rFonts w:asciiTheme="minorHAnsi" w:hAnsiTheme="minorHAnsi"/>
          <w:color w:val="auto"/>
          <w:sz w:val="22"/>
          <w:szCs w:val="22"/>
        </w:rPr>
      </w:pPr>
      <w:r w:rsidRPr="00C9118E">
        <w:rPr>
          <w:rFonts w:asciiTheme="minorHAnsi" w:hAnsiTheme="minorHAnsi"/>
          <w:color w:val="auto"/>
          <w:sz w:val="22"/>
          <w:szCs w:val="22"/>
        </w:rPr>
        <w:t>Efficacité Energétique,</w:t>
      </w:r>
    </w:p>
    <w:p w:rsidR="004C0570" w:rsidRPr="00C9118E" w:rsidRDefault="004C0570" w:rsidP="00B62F1E">
      <w:pPr>
        <w:pStyle w:val="Listecontinue2"/>
        <w:numPr>
          <w:ilvl w:val="1"/>
          <w:numId w:val="160"/>
        </w:numPr>
        <w:spacing w:after="0"/>
        <w:jc w:val="both"/>
        <w:rPr>
          <w:rFonts w:asciiTheme="minorHAnsi" w:hAnsiTheme="minorHAnsi"/>
          <w:color w:val="auto"/>
          <w:sz w:val="22"/>
          <w:szCs w:val="22"/>
        </w:rPr>
      </w:pPr>
      <w:r w:rsidRPr="00C9118E">
        <w:rPr>
          <w:rFonts w:asciiTheme="minorHAnsi" w:hAnsiTheme="minorHAnsi"/>
          <w:color w:val="auto"/>
          <w:sz w:val="22"/>
          <w:szCs w:val="22"/>
        </w:rPr>
        <w:t>Collège d’experts issu</w:t>
      </w:r>
      <w:ins w:id="44" w:author="LOISON Jean-Marie" w:date="2016-06-24T11:25:00Z">
        <w:r>
          <w:rPr>
            <w:rFonts w:asciiTheme="minorHAnsi" w:hAnsiTheme="minorHAnsi"/>
            <w:color w:val="auto"/>
            <w:sz w:val="22"/>
            <w:szCs w:val="22"/>
          </w:rPr>
          <w:t>s</w:t>
        </w:r>
      </w:ins>
      <w:r w:rsidRPr="00C9118E">
        <w:rPr>
          <w:rFonts w:asciiTheme="minorHAnsi" w:hAnsiTheme="minorHAnsi"/>
          <w:color w:val="auto"/>
          <w:sz w:val="22"/>
          <w:szCs w:val="22"/>
        </w:rPr>
        <w:t xml:space="preserve"> des sites (CVC, CFO, Cfa,…)</w:t>
      </w:r>
    </w:p>
    <w:p w:rsidR="000703DD" w:rsidRDefault="000703DD">
      <w:pPr>
        <w:rPr>
          <w:rFonts w:eastAsia="Times New Roman" w:cs="Times New Roman"/>
          <w:snapToGrid w:val="0"/>
          <w:lang w:eastAsia="fr-FR"/>
        </w:rPr>
      </w:pPr>
      <w:r>
        <w:br w:type="page"/>
      </w:r>
    </w:p>
    <w:p w:rsidR="004C0570" w:rsidRPr="00C9118E" w:rsidRDefault="004C0570" w:rsidP="004C0570">
      <w:pPr>
        <w:pStyle w:val="Listecontinue2"/>
        <w:spacing w:after="0"/>
        <w:ind w:left="1356"/>
        <w:jc w:val="both"/>
        <w:rPr>
          <w:rFonts w:asciiTheme="minorHAnsi" w:hAnsiTheme="minorHAnsi"/>
          <w:color w:val="auto"/>
          <w:sz w:val="22"/>
          <w:szCs w:val="22"/>
        </w:rPr>
      </w:pPr>
    </w:p>
    <w:p w:rsidR="004C0570" w:rsidRPr="009D41BA" w:rsidRDefault="004C0570" w:rsidP="009D41BA">
      <w:pPr>
        <w:pStyle w:val="Titre4"/>
      </w:pPr>
      <w:r w:rsidRPr="009D41BA">
        <w:t>Expertise et Soutien Technique</w:t>
      </w:r>
    </w:p>
    <w:p w:rsidR="004C0570" w:rsidRPr="00C9118E" w:rsidRDefault="004C0570" w:rsidP="004C0570">
      <w:pPr>
        <w:rPr>
          <w:rFonts w:cs="Times New Roman"/>
          <w:szCs w:val="24"/>
        </w:rPr>
      </w:pPr>
      <w:r w:rsidRPr="00C9118E">
        <w:rPr>
          <w:rFonts w:cs="Times New Roman"/>
          <w:szCs w:val="24"/>
        </w:rPr>
        <w:t>La Cellule Développement/Support technique du département Maintenance Industrielle vient soutenir les équipes opérationnelles de ce dernier au travers des activités méthodes qu’elle développe et diffuse</w:t>
      </w:r>
      <w:ins w:id="45" w:author="LOISON Jean-Marie" w:date="2016-06-24T11:26:00Z">
        <w:r>
          <w:rPr>
            <w:rFonts w:cs="Times New Roman"/>
            <w:szCs w:val="24"/>
          </w:rPr>
          <w:t>,</w:t>
        </w:r>
      </w:ins>
      <w:r w:rsidRPr="00C9118E">
        <w:rPr>
          <w:rFonts w:cs="Times New Roman"/>
          <w:szCs w:val="24"/>
        </w:rPr>
        <w:t xml:space="preserve"> ainsi que par les expertises métiers qu’elle possède.</w:t>
      </w:r>
    </w:p>
    <w:p w:rsidR="004C0570" w:rsidRPr="00C9118E" w:rsidRDefault="004C0570" w:rsidP="004C0570">
      <w:pPr>
        <w:rPr>
          <w:rFonts w:cs="Times New Roman"/>
        </w:rPr>
      </w:pPr>
      <w:r w:rsidRPr="00C9118E">
        <w:rPr>
          <w:rFonts w:cs="Times New Roman"/>
        </w:rPr>
        <w:t>Les missions de cette cellule sont les suivantes :</w:t>
      </w:r>
    </w:p>
    <w:p w:rsidR="004C0570" w:rsidRPr="000026DB" w:rsidRDefault="004C0570" w:rsidP="000026DB">
      <w:pPr>
        <w:pStyle w:val="Paragraphedeliste"/>
        <w:numPr>
          <w:ilvl w:val="0"/>
          <w:numId w:val="242"/>
        </w:numPr>
        <w:spacing w:before="120" w:after="120" w:line="240" w:lineRule="auto"/>
        <w:jc w:val="both"/>
        <w:rPr>
          <w:rFonts w:cs="Times New Roman"/>
        </w:rPr>
      </w:pPr>
      <w:r w:rsidRPr="000026DB">
        <w:rPr>
          <w:rFonts w:cs="Times New Roman"/>
          <w:b/>
        </w:rPr>
        <w:t>Assurer le démarrage des nouveaux</w:t>
      </w:r>
      <w:r w:rsidRPr="000026DB">
        <w:rPr>
          <w:rFonts w:cs="Times New Roman"/>
        </w:rPr>
        <w:t xml:space="preserve"> contrats dans le respect des engagements pris :</w:t>
      </w:r>
    </w:p>
    <w:p w:rsidR="004C0570" w:rsidRPr="00C9118E" w:rsidRDefault="004C0570" w:rsidP="00737412">
      <w:pPr>
        <w:numPr>
          <w:ilvl w:val="1"/>
          <w:numId w:val="167"/>
        </w:numPr>
        <w:spacing w:before="120" w:after="120" w:line="240" w:lineRule="auto"/>
        <w:jc w:val="both"/>
        <w:rPr>
          <w:rFonts w:cs="Times New Roman"/>
        </w:rPr>
      </w:pPr>
      <w:r w:rsidRPr="00C9118E">
        <w:rPr>
          <w:rFonts w:cs="Times New Roman"/>
        </w:rPr>
        <w:t>Analyse besoin client</w:t>
      </w:r>
    </w:p>
    <w:p w:rsidR="004C0570" w:rsidRPr="00C9118E" w:rsidRDefault="004C0570" w:rsidP="00737412">
      <w:pPr>
        <w:numPr>
          <w:ilvl w:val="1"/>
          <w:numId w:val="167"/>
        </w:numPr>
        <w:spacing w:before="120" w:after="120" w:line="240" w:lineRule="auto"/>
        <w:jc w:val="both"/>
        <w:rPr>
          <w:rFonts w:cs="Times New Roman"/>
        </w:rPr>
      </w:pPr>
      <w:r w:rsidRPr="00C9118E">
        <w:rPr>
          <w:rFonts w:cs="Times New Roman"/>
        </w:rPr>
        <w:t>Plan d’actions</w:t>
      </w:r>
    </w:p>
    <w:p w:rsidR="004C0570" w:rsidRPr="00C9118E" w:rsidRDefault="004C0570" w:rsidP="00737412">
      <w:pPr>
        <w:numPr>
          <w:ilvl w:val="1"/>
          <w:numId w:val="167"/>
        </w:numPr>
        <w:spacing w:before="120" w:after="120" w:line="240" w:lineRule="auto"/>
        <w:jc w:val="both"/>
        <w:rPr>
          <w:rFonts w:cs="Times New Roman"/>
        </w:rPr>
      </w:pPr>
      <w:r w:rsidRPr="00C9118E">
        <w:rPr>
          <w:rFonts w:cs="Times New Roman"/>
        </w:rPr>
        <w:t>Planning de démarrage</w:t>
      </w:r>
    </w:p>
    <w:p w:rsidR="004C0570" w:rsidRPr="00C9118E" w:rsidRDefault="004C0570" w:rsidP="00737412">
      <w:pPr>
        <w:numPr>
          <w:ilvl w:val="1"/>
          <w:numId w:val="167"/>
        </w:numPr>
        <w:spacing w:before="120" w:after="120" w:line="240" w:lineRule="auto"/>
        <w:jc w:val="both"/>
        <w:rPr>
          <w:rFonts w:cs="Times New Roman"/>
        </w:rPr>
      </w:pPr>
      <w:r w:rsidRPr="00C9118E">
        <w:rPr>
          <w:rFonts w:cs="Times New Roman"/>
        </w:rPr>
        <w:t>Tenue des indicateurs garantissant le démarrage du contrat et son fonctionnement.</w:t>
      </w:r>
    </w:p>
    <w:p w:rsidR="004C0570" w:rsidRPr="00C9118E" w:rsidRDefault="004C0570" w:rsidP="004C0570">
      <w:pPr>
        <w:spacing w:before="120" w:after="120"/>
        <w:ind w:left="1080"/>
        <w:rPr>
          <w:rFonts w:cs="Times New Roman"/>
        </w:rPr>
      </w:pPr>
      <w:r w:rsidRPr="00C9118E">
        <w:rPr>
          <w:rFonts w:cs="Times New Roman"/>
        </w:rPr>
        <w:t>Le schéma ci-dessous présente la d</w:t>
      </w:r>
      <w:r w:rsidR="00280460">
        <w:rPr>
          <w:rFonts w:cs="Times New Roman"/>
        </w:rPr>
        <w:t>é</w:t>
      </w:r>
      <w:r w:rsidRPr="00C9118E">
        <w:rPr>
          <w:rFonts w:cs="Times New Roman"/>
        </w:rPr>
        <w:t>marche :</w:t>
      </w:r>
    </w:p>
    <w:p w:rsidR="004C0570" w:rsidRPr="00C9118E" w:rsidRDefault="00737412" w:rsidP="00737412">
      <w:pPr>
        <w:spacing w:before="120" w:after="120"/>
        <w:ind w:left="567"/>
        <w:jc w:val="center"/>
        <w:rPr>
          <w:rFonts w:cs="Times New Roman"/>
          <w:highlight w:val="yellow"/>
        </w:rPr>
      </w:pPr>
      <w:r>
        <w:rPr>
          <w:noProof/>
          <w:lang w:eastAsia="fr-FR"/>
        </w:rPr>
        <w:drawing>
          <wp:inline distT="0" distB="0" distL="0" distR="0" wp14:anchorId="2ED6A6ED" wp14:editId="7BCE9694">
            <wp:extent cx="4729655" cy="2949622"/>
            <wp:effectExtent l="0" t="0" r="0" b="317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36268" cy="2953746"/>
                    </a:xfrm>
                    <a:prstGeom prst="rect">
                      <a:avLst/>
                    </a:prstGeom>
                  </pic:spPr>
                </pic:pic>
              </a:graphicData>
            </a:graphic>
          </wp:inline>
        </w:drawing>
      </w:r>
    </w:p>
    <w:p w:rsidR="004C0570" w:rsidRPr="00C9118E" w:rsidRDefault="004C0570" w:rsidP="009D41BA">
      <w:pPr>
        <w:pStyle w:val="Paragraphedeliste"/>
        <w:numPr>
          <w:ilvl w:val="0"/>
          <w:numId w:val="206"/>
        </w:numPr>
      </w:pPr>
      <w:r w:rsidRPr="009D41BA">
        <w:rPr>
          <w:b/>
        </w:rPr>
        <w:t>Réaliser des audits des contrats</w:t>
      </w:r>
      <w:r w:rsidRPr="00C9118E">
        <w:t xml:space="preserve"> existants afin de déterminer les axes d’optimisation des organisations mises en place.</w:t>
      </w:r>
    </w:p>
    <w:p w:rsidR="00737412" w:rsidRDefault="004C0570" w:rsidP="009D41BA">
      <w:pPr>
        <w:pStyle w:val="Paragraphedeliste"/>
        <w:numPr>
          <w:ilvl w:val="0"/>
          <w:numId w:val="206"/>
        </w:numPr>
      </w:pPr>
      <w:r w:rsidRPr="00C9118E">
        <w:t>Apporter un support métiers aux opérationnels des contrats sur des points, soit mis en évidence par l’analyse des activités, soit concernant des actions de maintenance spécifiques  (rénovation, rétrofit, revamping).</w:t>
      </w:r>
    </w:p>
    <w:p w:rsidR="004C0570" w:rsidRPr="00C9118E" w:rsidRDefault="004C0570" w:rsidP="009D41BA">
      <w:pPr>
        <w:pStyle w:val="Paragraphedeliste"/>
        <w:numPr>
          <w:ilvl w:val="0"/>
          <w:numId w:val="206"/>
        </w:numPr>
      </w:pPr>
      <w:r w:rsidRPr="009D41BA">
        <w:rPr>
          <w:b/>
        </w:rPr>
        <w:t>Apporter un support méthodes maintenance et ingénierie de maintenance</w:t>
      </w:r>
      <w:r w:rsidRPr="00C9118E">
        <w:t xml:space="preserve"> directement aux clients : préparation et supervision d’arrêt usine, gestion de base de données de GMAO</w:t>
      </w:r>
      <w:r w:rsidRPr="00C9118E">
        <w:rPr>
          <w:rStyle w:val="Appelnotedebasdep"/>
          <w:rFonts w:cs="Times New Roman"/>
        </w:rPr>
        <w:footnoteReference w:id="1"/>
      </w:r>
      <w:r w:rsidRPr="00C9118E">
        <w:t>, gestion de reporting extrait de logiciel de GMAO (SAP®, Maximo®, COSWIN®, CARL®, etc..).</w:t>
      </w:r>
    </w:p>
    <w:p w:rsidR="004C0570" w:rsidRDefault="004C0570" w:rsidP="009D41BA">
      <w:pPr>
        <w:pStyle w:val="Paragraphedeliste"/>
        <w:numPr>
          <w:ilvl w:val="0"/>
          <w:numId w:val="206"/>
        </w:numPr>
      </w:pPr>
      <w:r w:rsidRPr="00C9118E">
        <w:t>Prendre en compte et capitaliser le reporting des différents contrats de maintenance gérés par le département afin de diffuser les bonnes pratiques.</w:t>
      </w:r>
    </w:p>
    <w:p w:rsidR="000026DB" w:rsidRPr="00C9118E" w:rsidRDefault="000026DB" w:rsidP="000026DB">
      <w:pPr>
        <w:pStyle w:val="Paragraphedeliste"/>
      </w:pPr>
    </w:p>
    <w:p w:rsidR="000703DD" w:rsidRDefault="000703DD" w:rsidP="000703DD">
      <w:pPr>
        <w:pStyle w:val="Titre4"/>
        <w:numPr>
          <w:ilvl w:val="0"/>
          <w:numId w:val="0"/>
        </w:numPr>
        <w:ind w:left="720"/>
      </w:pPr>
    </w:p>
    <w:p w:rsidR="004C0570" w:rsidRDefault="004C0570" w:rsidP="009D41BA">
      <w:pPr>
        <w:pStyle w:val="Titre4"/>
      </w:pPr>
      <w:r w:rsidRPr="009D41BA">
        <w:t>Ingénierie Méthodes/Maintenance</w:t>
      </w:r>
    </w:p>
    <w:p w:rsidR="000026DB" w:rsidRDefault="000026DB" w:rsidP="004C0570">
      <w:pPr>
        <w:pStyle w:val="DRAOnormal"/>
        <w:jc w:val="both"/>
        <w:rPr>
          <w:rFonts w:asciiTheme="minorHAnsi" w:hAnsiTheme="minorHAnsi"/>
        </w:rPr>
      </w:pPr>
    </w:p>
    <w:p w:rsidR="004C0570" w:rsidRPr="00C9118E" w:rsidRDefault="004C0570" w:rsidP="004C0570">
      <w:pPr>
        <w:pStyle w:val="DRAOnormal"/>
        <w:jc w:val="both"/>
        <w:rPr>
          <w:rFonts w:asciiTheme="minorHAnsi" w:hAnsiTheme="minorHAnsi"/>
        </w:rPr>
      </w:pPr>
      <w:r w:rsidRPr="00C9118E">
        <w:rPr>
          <w:rFonts w:asciiTheme="minorHAnsi" w:hAnsiTheme="minorHAnsi"/>
        </w:rPr>
        <w:t xml:space="preserve">En phase de déploiement et pendant toute la vie du contrat, la cellule Méthodes du département </w:t>
      </w:r>
      <w:del w:id="46" w:author="LOISON Jean-Marie" w:date="2016-06-24T11:45:00Z">
        <w:r w:rsidRPr="00C9118E" w:rsidDel="00574E37">
          <w:rPr>
            <w:rFonts w:asciiTheme="minorHAnsi" w:hAnsiTheme="minorHAnsi"/>
          </w:rPr>
          <w:delText xml:space="preserve"> </w:delText>
        </w:r>
      </w:del>
      <w:r w:rsidRPr="00C9118E">
        <w:rPr>
          <w:rFonts w:asciiTheme="minorHAnsi" w:hAnsiTheme="minorHAnsi"/>
        </w:rPr>
        <w:t>assure le suivi, le contrôle et la mise à jour des outils et méthodes.</w:t>
      </w:r>
    </w:p>
    <w:p w:rsidR="004C0570" w:rsidRPr="00C9118E" w:rsidRDefault="004C0570" w:rsidP="004C0570">
      <w:pPr>
        <w:pStyle w:val="DRAOnormal"/>
        <w:jc w:val="both"/>
        <w:rPr>
          <w:rFonts w:asciiTheme="minorHAnsi" w:hAnsiTheme="minorHAnsi"/>
        </w:rPr>
      </w:pPr>
    </w:p>
    <w:p w:rsidR="004C0570" w:rsidRPr="00C9118E" w:rsidRDefault="004C0570" w:rsidP="00737412">
      <w:pPr>
        <w:pStyle w:val="DRAOnormal"/>
        <w:numPr>
          <w:ilvl w:val="0"/>
          <w:numId w:val="166"/>
        </w:numPr>
        <w:jc w:val="both"/>
        <w:rPr>
          <w:rFonts w:asciiTheme="minorHAnsi" w:hAnsiTheme="minorHAnsi"/>
        </w:rPr>
      </w:pPr>
      <w:r w:rsidRPr="00C9118E">
        <w:rPr>
          <w:rFonts w:asciiTheme="minorHAnsi" w:hAnsiTheme="minorHAnsi"/>
        </w:rPr>
        <w:t xml:space="preserve">elle définit et supervise la mise en œuvre des outils et méthodes </w:t>
      </w:r>
    </w:p>
    <w:p w:rsidR="004C0570" w:rsidRPr="00C9118E" w:rsidRDefault="004C0570" w:rsidP="00737412">
      <w:pPr>
        <w:pStyle w:val="DRAOnormal"/>
        <w:numPr>
          <w:ilvl w:val="0"/>
          <w:numId w:val="166"/>
        </w:numPr>
        <w:jc w:val="both"/>
        <w:rPr>
          <w:rFonts w:asciiTheme="minorHAnsi" w:hAnsiTheme="minorHAnsi"/>
        </w:rPr>
      </w:pPr>
      <w:r w:rsidRPr="00C9118E">
        <w:rPr>
          <w:rFonts w:asciiTheme="minorHAnsi" w:hAnsiTheme="minorHAnsi"/>
        </w:rPr>
        <w:t>elle suit leur évolution et veille à leur mise à jour,</w:t>
      </w:r>
    </w:p>
    <w:p w:rsidR="004C0570" w:rsidRPr="00C9118E" w:rsidRDefault="004C0570" w:rsidP="00737412">
      <w:pPr>
        <w:pStyle w:val="DRAOnormal"/>
        <w:numPr>
          <w:ilvl w:val="0"/>
          <w:numId w:val="166"/>
        </w:numPr>
        <w:jc w:val="both"/>
        <w:rPr>
          <w:rFonts w:asciiTheme="minorHAnsi" w:hAnsiTheme="minorHAnsi"/>
        </w:rPr>
      </w:pPr>
      <w:r w:rsidRPr="00C9118E">
        <w:rPr>
          <w:rFonts w:asciiTheme="minorHAnsi" w:hAnsiTheme="minorHAnsi"/>
        </w:rPr>
        <w:t>elle s’assure de leur bonne utilisation,</w:t>
      </w:r>
    </w:p>
    <w:p w:rsidR="004C0570" w:rsidRPr="00C9118E" w:rsidRDefault="004C0570" w:rsidP="00737412">
      <w:pPr>
        <w:pStyle w:val="DRAOnormal"/>
        <w:numPr>
          <w:ilvl w:val="0"/>
          <w:numId w:val="166"/>
        </w:numPr>
        <w:jc w:val="both"/>
        <w:rPr>
          <w:rFonts w:asciiTheme="minorHAnsi" w:hAnsiTheme="minorHAnsi"/>
        </w:rPr>
      </w:pPr>
      <w:r w:rsidRPr="00C9118E">
        <w:rPr>
          <w:rFonts w:asciiTheme="minorHAnsi" w:hAnsiTheme="minorHAnsi"/>
        </w:rPr>
        <w:t>elle participe à la mise en place d’indicateurs technico-économiques sur le site.</w:t>
      </w:r>
    </w:p>
    <w:p w:rsidR="004C0570" w:rsidRDefault="004C0570" w:rsidP="004C0570">
      <w:pPr>
        <w:pStyle w:val="DRAOnormal"/>
        <w:ind w:left="360"/>
        <w:jc w:val="both"/>
        <w:rPr>
          <w:rFonts w:asciiTheme="minorHAnsi" w:hAnsiTheme="minorHAnsi"/>
        </w:rPr>
      </w:pPr>
    </w:p>
    <w:p w:rsidR="000026DB" w:rsidRPr="00C9118E" w:rsidRDefault="000026DB" w:rsidP="004C0570">
      <w:pPr>
        <w:pStyle w:val="DRAOnormal"/>
        <w:ind w:left="360"/>
        <w:jc w:val="both"/>
        <w:rPr>
          <w:rFonts w:asciiTheme="minorHAnsi" w:hAnsiTheme="minorHAnsi"/>
        </w:rPr>
      </w:pPr>
    </w:p>
    <w:p w:rsidR="004C0570" w:rsidRPr="009D41BA" w:rsidRDefault="004C0570" w:rsidP="009D41BA">
      <w:pPr>
        <w:pStyle w:val="Titre4"/>
      </w:pPr>
      <w:r w:rsidRPr="009D41BA">
        <w:t>Expertise GTC</w:t>
      </w:r>
    </w:p>
    <w:p w:rsidR="004C0570" w:rsidRPr="00C9118E" w:rsidRDefault="004C0570" w:rsidP="00737412">
      <w:pPr>
        <w:spacing w:before="120"/>
        <w:rPr>
          <w:rFonts w:cs="Times New Roman"/>
          <w:szCs w:val="24"/>
        </w:rPr>
      </w:pPr>
      <w:r w:rsidRPr="00C9118E">
        <w:rPr>
          <w:rFonts w:cs="Times New Roman"/>
          <w:b/>
          <w:bCs/>
          <w:color w:val="365F91" w:themeColor="accent1" w:themeShade="BF"/>
          <w:szCs w:val="24"/>
        </w:rPr>
        <w:t>Constat</w:t>
      </w:r>
      <w:r w:rsidRPr="00C9118E">
        <w:rPr>
          <w:rFonts w:cs="Times New Roman"/>
          <w:color w:val="365F91" w:themeColor="accent1" w:themeShade="BF"/>
          <w:szCs w:val="24"/>
        </w:rPr>
        <w:t xml:space="preserve"> :</w:t>
      </w:r>
      <w:r w:rsidR="00737412">
        <w:rPr>
          <w:rFonts w:cs="Times New Roman"/>
          <w:color w:val="365F91" w:themeColor="accent1" w:themeShade="BF"/>
          <w:szCs w:val="24"/>
        </w:rPr>
        <w:t xml:space="preserve"> </w:t>
      </w:r>
      <w:r w:rsidRPr="00C9118E">
        <w:rPr>
          <w:rFonts w:cs="Times New Roman"/>
          <w:szCs w:val="24"/>
        </w:rPr>
        <w:t>Les systèmes GTC ne permettent pas toujours une aide efficace à l’exploitation du bâtiment.</w:t>
      </w:r>
    </w:p>
    <w:p w:rsidR="004C0570" w:rsidRPr="00C9118E" w:rsidRDefault="004C0570" w:rsidP="004C0570">
      <w:pPr>
        <w:spacing w:before="120" w:after="120"/>
        <w:rPr>
          <w:rFonts w:cs="Times New Roman"/>
          <w:szCs w:val="24"/>
        </w:rPr>
      </w:pPr>
      <w:r w:rsidRPr="00C9118E">
        <w:rPr>
          <w:rFonts w:cs="Times New Roman"/>
          <w:szCs w:val="24"/>
        </w:rPr>
        <w:t>Cet outil est indispensable à la réussite de nos objectifs de pilotage et d’économies d’énergies.</w:t>
      </w:r>
    </w:p>
    <w:p w:rsidR="004C0570" w:rsidRPr="00C9118E" w:rsidRDefault="004C0570" w:rsidP="00737412">
      <w:pPr>
        <w:spacing w:before="120" w:line="240" w:lineRule="auto"/>
        <w:rPr>
          <w:rFonts w:cs="Times New Roman"/>
          <w:b/>
          <w:bCs/>
          <w:color w:val="365F91" w:themeColor="accent1" w:themeShade="BF"/>
          <w:szCs w:val="24"/>
        </w:rPr>
      </w:pPr>
      <w:r w:rsidRPr="00C9118E">
        <w:rPr>
          <w:rFonts w:cs="Times New Roman"/>
          <w:b/>
          <w:bCs/>
          <w:color w:val="365F91" w:themeColor="accent1" w:themeShade="BF"/>
          <w:szCs w:val="24"/>
        </w:rPr>
        <w:t>La mission :</w:t>
      </w:r>
    </w:p>
    <w:p w:rsidR="004C0570" w:rsidRPr="00C9118E" w:rsidRDefault="004C0570" w:rsidP="009D41BA">
      <w:pPr>
        <w:pStyle w:val="Listecontinue2"/>
        <w:numPr>
          <w:ilvl w:val="0"/>
          <w:numId w:val="207"/>
        </w:numPr>
        <w:spacing w:before="120" w:after="0"/>
        <w:jc w:val="both"/>
        <w:rPr>
          <w:rFonts w:asciiTheme="minorHAnsi" w:hAnsiTheme="minorHAnsi"/>
          <w:sz w:val="22"/>
          <w:szCs w:val="22"/>
        </w:rPr>
      </w:pPr>
      <w:r w:rsidRPr="00C9118E">
        <w:rPr>
          <w:rFonts w:asciiTheme="minorHAnsi" w:hAnsiTheme="minorHAnsi"/>
          <w:b/>
          <w:sz w:val="22"/>
          <w:szCs w:val="22"/>
        </w:rPr>
        <w:t>Diagnostic de l’installation</w:t>
      </w:r>
      <w:r w:rsidRPr="00C9118E">
        <w:rPr>
          <w:rFonts w:asciiTheme="minorHAnsi" w:hAnsiTheme="minorHAnsi"/>
          <w:sz w:val="22"/>
          <w:szCs w:val="22"/>
        </w:rPr>
        <w:t xml:space="preserve"> de GTC en place,</w:t>
      </w:r>
    </w:p>
    <w:p w:rsidR="004C0570" w:rsidRPr="00C9118E" w:rsidRDefault="004C0570" w:rsidP="009D41BA">
      <w:pPr>
        <w:pStyle w:val="Listecontinue2"/>
        <w:numPr>
          <w:ilvl w:val="0"/>
          <w:numId w:val="207"/>
        </w:numPr>
        <w:spacing w:before="120" w:after="0"/>
        <w:jc w:val="both"/>
        <w:rPr>
          <w:rFonts w:asciiTheme="minorHAnsi" w:hAnsiTheme="minorHAnsi"/>
          <w:sz w:val="22"/>
          <w:szCs w:val="22"/>
        </w:rPr>
      </w:pPr>
      <w:r w:rsidRPr="00C9118E">
        <w:rPr>
          <w:rFonts w:asciiTheme="minorHAnsi" w:hAnsiTheme="minorHAnsi"/>
          <w:sz w:val="22"/>
          <w:szCs w:val="22"/>
        </w:rPr>
        <w:t>Vérification de sa capacité à agir sur les équipements forts consommateurs d’énergie,</w:t>
      </w:r>
    </w:p>
    <w:p w:rsidR="004C0570" w:rsidRPr="00C9118E" w:rsidRDefault="004C0570" w:rsidP="009D41BA">
      <w:pPr>
        <w:pStyle w:val="Listecontinue2"/>
        <w:numPr>
          <w:ilvl w:val="0"/>
          <w:numId w:val="207"/>
        </w:numPr>
        <w:spacing w:before="120" w:after="0"/>
        <w:jc w:val="both"/>
        <w:rPr>
          <w:rFonts w:asciiTheme="minorHAnsi" w:hAnsiTheme="minorHAnsi"/>
          <w:sz w:val="22"/>
          <w:szCs w:val="22"/>
        </w:rPr>
      </w:pPr>
      <w:r w:rsidRPr="00C9118E">
        <w:rPr>
          <w:rFonts w:asciiTheme="minorHAnsi" w:hAnsiTheme="minorHAnsi"/>
          <w:b/>
          <w:sz w:val="22"/>
          <w:szCs w:val="22"/>
        </w:rPr>
        <w:t>Proposition des améliorations</w:t>
      </w:r>
      <w:r w:rsidRPr="00C9118E">
        <w:rPr>
          <w:rFonts w:asciiTheme="minorHAnsi" w:hAnsiTheme="minorHAnsi"/>
          <w:sz w:val="22"/>
          <w:szCs w:val="22"/>
        </w:rPr>
        <w:t>, ou des remplacements</w:t>
      </w:r>
    </w:p>
    <w:p w:rsidR="004C0570" w:rsidRPr="00C9118E" w:rsidRDefault="004C0570" w:rsidP="004C0570">
      <w:pPr>
        <w:pStyle w:val="DRAOnormal"/>
        <w:jc w:val="both"/>
        <w:rPr>
          <w:rFonts w:asciiTheme="minorHAnsi" w:hAnsiTheme="minorHAnsi"/>
        </w:rPr>
      </w:pPr>
    </w:p>
    <w:p w:rsidR="00737412" w:rsidRDefault="00737412" w:rsidP="009D41BA">
      <w:pPr>
        <w:pStyle w:val="Titre4"/>
        <w:numPr>
          <w:ilvl w:val="0"/>
          <w:numId w:val="0"/>
        </w:numPr>
      </w:pPr>
    </w:p>
    <w:p w:rsidR="004C0570" w:rsidRPr="009D41BA" w:rsidRDefault="004C0570" w:rsidP="009D41BA">
      <w:pPr>
        <w:pStyle w:val="Titre4"/>
      </w:pPr>
      <w:r w:rsidRPr="009D41BA">
        <w:t>Efficacité énergétique</w:t>
      </w:r>
    </w:p>
    <w:p w:rsidR="004C0570" w:rsidRPr="00C9118E" w:rsidRDefault="004C0570" w:rsidP="004C0570">
      <w:pPr>
        <w:spacing w:before="120"/>
        <w:rPr>
          <w:rFonts w:cs="Times New Roman"/>
          <w:szCs w:val="24"/>
        </w:rPr>
      </w:pPr>
      <w:r w:rsidRPr="00737412">
        <w:rPr>
          <w:rFonts w:cs="Times New Roman"/>
          <w:b/>
          <w:bCs/>
          <w:color w:val="365F91" w:themeColor="accent1" w:themeShade="BF"/>
          <w:szCs w:val="24"/>
        </w:rPr>
        <w:t>Objectif :</w:t>
      </w:r>
      <w:r w:rsidR="00737412">
        <w:rPr>
          <w:rFonts w:cs="Times New Roman"/>
          <w:b/>
          <w:bCs/>
          <w:color w:val="365F91" w:themeColor="accent1" w:themeShade="BF"/>
          <w:szCs w:val="24"/>
        </w:rPr>
        <w:t xml:space="preserve"> </w:t>
      </w:r>
      <w:r w:rsidRPr="00C9118E">
        <w:rPr>
          <w:rFonts w:cs="Times New Roman"/>
          <w:szCs w:val="24"/>
        </w:rPr>
        <w:t>Accompagner nos Clients sur la voie de l’économie des énergies.</w:t>
      </w:r>
    </w:p>
    <w:p w:rsidR="004C0570" w:rsidRPr="00737412" w:rsidRDefault="004C0570" w:rsidP="00737412">
      <w:pPr>
        <w:spacing w:before="120" w:line="240" w:lineRule="auto"/>
        <w:rPr>
          <w:rFonts w:cs="Times New Roman"/>
          <w:b/>
          <w:bCs/>
          <w:color w:val="365F91" w:themeColor="accent1" w:themeShade="BF"/>
          <w:szCs w:val="24"/>
        </w:rPr>
      </w:pPr>
      <w:r w:rsidRPr="00737412">
        <w:rPr>
          <w:rFonts w:cs="Times New Roman"/>
          <w:b/>
          <w:bCs/>
          <w:color w:val="365F91" w:themeColor="accent1" w:themeShade="BF"/>
          <w:szCs w:val="24"/>
        </w:rPr>
        <w:t>La mission</w:t>
      </w:r>
      <w:r w:rsidR="00737412">
        <w:rPr>
          <w:rFonts w:cs="Times New Roman"/>
          <w:b/>
          <w:bCs/>
          <w:color w:val="365F91" w:themeColor="accent1" w:themeShade="BF"/>
          <w:szCs w:val="24"/>
        </w:rPr>
        <w:t xml:space="preserve"> </w:t>
      </w:r>
      <w:r w:rsidRPr="00737412">
        <w:rPr>
          <w:rFonts w:cs="Times New Roman"/>
          <w:b/>
          <w:bCs/>
          <w:color w:val="365F91" w:themeColor="accent1" w:themeShade="BF"/>
          <w:szCs w:val="24"/>
        </w:rPr>
        <w:t>:</w:t>
      </w:r>
    </w:p>
    <w:p w:rsidR="004C0570" w:rsidRPr="00C9118E" w:rsidRDefault="004C0570" w:rsidP="00EF7C5E">
      <w:pPr>
        <w:pStyle w:val="Listecontinue2"/>
        <w:numPr>
          <w:ilvl w:val="0"/>
          <w:numId w:val="297"/>
        </w:numPr>
        <w:spacing w:before="120" w:after="0"/>
        <w:jc w:val="both"/>
        <w:rPr>
          <w:rFonts w:asciiTheme="minorHAnsi" w:hAnsiTheme="minorHAnsi"/>
          <w:sz w:val="22"/>
          <w:szCs w:val="22"/>
        </w:rPr>
      </w:pPr>
      <w:r w:rsidRPr="00C9118E">
        <w:rPr>
          <w:rFonts w:asciiTheme="minorHAnsi" w:hAnsiTheme="minorHAnsi"/>
          <w:sz w:val="22"/>
          <w:szCs w:val="22"/>
        </w:rPr>
        <w:t xml:space="preserve">Intervient comme </w:t>
      </w:r>
      <w:r w:rsidRPr="00C9118E">
        <w:rPr>
          <w:rFonts w:asciiTheme="minorHAnsi" w:hAnsiTheme="minorHAnsi"/>
          <w:b/>
          <w:sz w:val="22"/>
          <w:szCs w:val="22"/>
        </w:rPr>
        <w:t>expert au niveau des appels d’offres</w:t>
      </w:r>
      <w:r w:rsidRPr="00C9118E">
        <w:rPr>
          <w:rFonts w:asciiTheme="minorHAnsi" w:hAnsiTheme="minorHAnsi"/>
          <w:sz w:val="22"/>
          <w:szCs w:val="22"/>
        </w:rPr>
        <w:t>,</w:t>
      </w:r>
    </w:p>
    <w:p w:rsidR="004C0570" w:rsidRPr="00C9118E" w:rsidRDefault="004C0570" w:rsidP="00EF7C5E">
      <w:pPr>
        <w:pStyle w:val="Listecontinue2"/>
        <w:numPr>
          <w:ilvl w:val="0"/>
          <w:numId w:val="297"/>
        </w:numPr>
        <w:spacing w:before="120" w:after="0"/>
        <w:jc w:val="both"/>
        <w:rPr>
          <w:rFonts w:asciiTheme="minorHAnsi" w:hAnsiTheme="minorHAnsi"/>
          <w:sz w:val="22"/>
          <w:szCs w:val="22"/>
        </w:rPr>
      </w:pPr>
      <w:r w:rsidRPr="00C9118E">
        <w:rPr>
          <w:rFonts w:asciiTheme="minorHAnsi" w:hAnsiTheme="minorHAnsi"/>
          <w:b/>
          <w:sz w:val="22"/>
          <w:szCs w:val="22"/>
        </w:rPr>
        <w:t>Réalise les diagnostics</w:t>
      </w:r>
      <w:r w:rsidRPr="00C9118E">
        <w:rPr>
          <w:rFonts w:asciiTheme="minorHAnsi" w:hAnsiTheme="minorHAnsi"/>
          <w:sz w:val="22"/>
          <w:szCs w:val="22"/>
        </w:rPr>
        <w:t xml:space="preserve"> instrumentés,</w:t>
      </w:r>
    </w:p>
    <w:p w:rsidR="004C0570" w:rsidRPr="00C9118E" w:rsidRDefault="004C0570" w:rsidP="00EF7C5E">
      <w:pPr>
        <w:pStyle w:val="Listecontinue2"/>
        <w:numPr>
          <w:ilvl w:val="0"/>
          <w:numId w:val="297"/>
        </w:numPr>
        <w:spacing w:before="120" w:after="0"/>
        <w:jc w:val="both"/>
        <w:rPr>
          <w:rFonts w:asciiTheme="minorHAnsi" w:hAnsiTheme="minorHAnsi"/>
          <w:sz w:val="22"/>
          <w:szCs w:val="22"/>
        </w:rPr>
      </w:pPr>
      <w:r w:rsidRPr="00C9118E">
        <w:rPr>
          <w:rFonts w:asciiTheme="minorHAnsi" w:hAnsiTheme="minorHAnsi"/>
          <w:b/>
          <w:sz w:val="22"/>
          <w:szCs w:val="22"/>
        </w:rPr>
        <w:t>Élabore les stratégies d’économies</w:t>
      </w:r>
      <w:r w:rsidRPr="00C9118E">
        <w:rPr>
          <w:rFonts w:asciiTheme="minorHAnsi" w:hAnsiTheme="minorHAnsi"/>
          <w:sz w:val="22"/>
          <w:szCs w:val="22"/>
        </w:rPr>
        <w:t xml:space="preserve"> par des plans d’actions, jusqu’à la mesure de leur impact,</w:t>
      </w:r>
    </w:p>
    <w:p w:rsidR="004C0570" w:rsidRPr="00C9118E" w:rsidRDefault="004C0570" w:rsidP="00EF7C5E">
      <w:pPr>
        <w:pStyle w:val="Listecontinue2"/>
        <w:numPr>
          <w:ilvl w:val="0"/>
          <w:numId w:val="297"/>
        </w:numPr>
        <w:spacing w:before="120" w:after="0"/>
        <w:jc w:val="both"/>
        <w:rPr>
          <w:rFonts w:asciiTheme="minorHAnsi" w:hAnsiTheme="minorHAnsi"/>
          <w:sz w:val="22"/>
          <w:szCs w:val="22"/>
        </w:rPr>
      </w:pPr>
      <w:r w:rsidRPr="00C9118E">
        <w:rPr>
          <w:rFonts w:asciiTheme="minorHAnsi" w:hAnsiTheme="minorHAnsi"/>
          <w:b/>
          <w:sz w:val="22"/>
          <w:szCs w:val="22"/>
        </w:rPr>
        <w:t>Sensibilise nos Clients et nos collaborateurs</w:t>
      </w:r>
      <w:r w:rsidRPr="00C9118E">
        <w:rPr>
          <w:rFonts w:asciiTheme="minorHAnsi" w:hAnsiTheme="minorHAnsi"/>
          <w:sz w:val="22"/>
          <w:szCs w:val="22"/>
        </w:rPr>
        <w:t xml:space="preserve"> à l’Efficacité Energétique.</w:t>
      </w:r>
    </w:p>
    <w:p w:rsidR="00CE7440" w:rsidRDefault="00CE7440" w:rsidP="009D41BA">
      <w:pPr>
        <w:pStyle w:val="Titre4"/>
        <w:numPr>
          <w:ilvl w:val="0"/>
          <w:numId w:val="0"/>
        </w:numPr>
      </w:pPr>
    </w:p>
    <w:p w:rsidR="004C0570" w:rsidRPr="009D41BA" w:rsidRDefault="004C0570" w:rsidP="009D41BA">
      <w:pPr>
        <w:pStyle w:val="Titre4"/>
      </w:pPr>
      <w:r w:rsidRPr="009D41BA">
        <w:t>Le collège d’experts référents techniques</w:t>
      </w:r>
    </w:p>
    <w:p w:rsidR="004C0570" w:rsidRPr="00C9118E" w:rsidRDefault="004C0570" w:rsidP="004C0570">
      <w:pPr>
        <w:spacing w:before="120"/>
        <w:rPr>
          <w:rFonts w:cs="Times New Roman"/>
          <w:b/>
          <w:bCs/>
          <w:szCs w:val="24"/>
        </w:rPr>
      </w:pPr>
      <w:r w:rsidRPr="00C9118E">
        <w:rPr>
          <w:rFonts w:cs="Times New Roman"/>
          <w:b/>
          <w:bCs/>
          <w:color w:val="365F91" w:themeColor="accent1" w:themeShade="BF"/>
          <w:szCs w:val="24"/>
        </w:rPr>
        <w:t>Objectif</w:t>
      </w:r>
      <w:r w:rsidRPr="00C9118E">
        <w:rPr>
          <w:rFonts w:cs="Times New Roman"/>
          <w:color w:val="365F91" w:themeColor="accent1" w:themeShade="BF"/>
          <w:szCs w:val="24"/>
        </w:rPr>
        <w:t xml:space="preserve"> :</w:t>
      </w:r>
      <w:r w:rsidR="00737412">
        <w:rPr>
          <w:rFonts w:cs="Times New Roman"/>
          <w:color w:val="365F91" w:themeColor="accent1" w:themeShade="BF"/>
          <w:szCs w:val="24"/>
        </w:rPr>
        <w:t xml:space="preserve"> </w:t>
      </w:r>
      <w:r w:rsidRPr="00C9118E">
        <w:rPr>
          <w:rFonts w:cs="Times New Roman"/>
          <w:b/>
          <w:bCs/>
          <w:szCs w:val="24"/>
        </w:rPr>
        <w:t xml:space="preserve">Apporter le soutien temporaire d’un collège d’experts à nos équipes de sites : </w:t>
      </w:r>
    </w:p>
    <w:p w:rsidR="004C0570" w:rsidRPr="00C9118E" w:rsidRDefault="004C0570" w:rsidP="00EF7C5E">
      <w:pPr>
        <w:pStyle w:val="Listecontinue2"/>
        <w:numPr>
          <w:ilvl w:val="0"/>
          <w:numId w:val="298"/>
        </w:numPr>
        <w:spacing w:before="120" w:after="0"/>
        <w:jc w:val="both"/>
        <w:rPr>
          <w:rFonts w:asciiTheme="minorHAnsi" w:hAnsiTheme="minorHAnsi"/>
          <w:sz w:val="22"/>
          <w:szCs w:val="22"/>
        </w:rPr>
      </w:pPr>
      <w:r w:rsidRPr="00C9118E">
        <w:rPr>
          <w:rFonts w:asciiTheme="minorHAnsi" w:hAnsiTheme="minorHAnsi"/>
          <w:sz w:val="22"/>
          <w:szCs w:val="22"/>
        </w:rPr>
        <w:t>Identifier ces experts qui sont parmi nos équipes aujourd’hui,</w:t>
      </w:r>
    </w:p>
    <w:p w:rsidR="004C0570" w:rsidRPr="00C9118E" w:rsidRDefault="004C0570" w:rsidP="00EF7C5E">
      <w:pPr>
        <w:pStyle w:val="Listecontinue2"/>
        <w:numPr>
          <w:ilvl w:val="0"/>
          <w:numId w:val="298"/>
        </w:numPr>
        <w:spacing w:before="120" w:after="0"/>
        <w:jc w:val="both"/>
        <w:rPr>
          <w:rFonts w:asciiTheme="minorHAnsi" w:hAnsiTheme="minorHAnsi"/>
          <w:sz w:val="22"/>
          <w:szCs w:val="22"/>
        </w:rPr>
      </w:pPr>
      <w:r w:rsidRPr="00C9118E">
        <w:rPr>
          <w:rFonts w:asciiTheme="minorHAnsi" w:hAnsiTheme="minorHAnsi"/>
          <w:sz w:val="22"/>
          <w:szCs w:val="22"/>
        </w:rPr>
        <w:t>Intervention de ces experts par une décision de la Direction,</w:t>
      </w:r>
    </w:p>
    <w:p w:rsidR="004C0570" w:rsidRPr="00C9118E" w:rsidRDefault="004C0570" w:rsidP="00EF7C5E">
      <w:pPr>
        <w:pStyle w:val="Listecontinue2"/>
        <w:numPr>
          <w:ilvl w:val="0"/>
          <w:numId w:val="298"/>
        </w:numPr>
        <w:spacing w:before="120" w:after="0"/>
        <w:jc w:val="both"/>
        <w:rPr>
          <w:rFonts w:asciiTheme="minorHAnsi" w:hAnsiTheme="minorHAnsi"/>
          <w:sz w:val="22"/>
          <w:szCs w:val="22"/>
        </w:rPr>
      </w:pPr>
      <w:r w:rsidRPr="00C9118E">
        <w:rPr>
          <w:rFonts w:asciiTheme="minorHAnsi" w:hAnsiTheme="minorHAnsi"/>
          <w:sz w:val="22"/>
          <w:szCs w:val="22"/>
        </w:rPr>
        <w:t>Missions ponctuelles de courte durée.</w:t>
      </w:r>
    </w:p>
    <w:p w:rsidR="004C0570" w:rsidRPr="00C9118E" w:rsidRDefault="004C0570" w:rsidP="004C0570">
      <w:pPr>
        <w:spacing w:before="120"/>
        <w:rPr>
          <w:rFonts w:cs="Times New Roman"/>
          <w:b/>
          <w:bCs/>
          <w:szCs w:val="24"/>
        </w:rPr>
      </w:pPr>
      <w:r w:rsidRPr="00C9118E">
        <w:rPr>
          <w:rFonts w:cs="Times New Roman"/>
          <w:b/>
          <w:bCs/>
          <w:color w:val="365F91" w:themeColor="accent1" w:themeShade="BF"/>
          <w:szCs w:val="24"/>
        </w:rPr>
        <w:t>Mission</w:t>
      </w:r>
      <w:r w:rsidRPr="00C9118E">
        <w:rPr>
          <w:rFonts w:cs="Times New Roman"/>
          <w:color w:val="365F91" w:themeColor="accent1" w:themeShade="BF"/>
          <w:szCs w:val="24"/>
        </w:rPr>
        <w:t xml:space="preserve"> :</w:t>
      </w:r>
      <w:r w:rsidR="00737412">
        <w:rPr>
          <w:rFonts w:cs="Times New Roman"/>
          <w:color w:val="365F91" w:themeColor="accent1" w:themeShade="BF"/>
          <w:szCs w:val="24"/>
        </w:rPr>
        <w:t xml:space="preserve"> </w:t>
      </w:r>
      <w:r w:rsidRPr="00C9118E">
        <w:rPr>
          <w:rFonts w:cs="Times New Roman"/>
          <w:b/>
          <w:bCs/>
          <w:szCs w:val="24"/>
        </w:rPr>
        <w:t>Apporter le soutien temporaire d’un collège d’experts à nos équipes de sites :</w:t>
      </w:r>
    </w:p>
    <w:p w:rsidR="004C0570" w:rsidRPr="00C9118E" w:rsidRDefault="004C0570" w:rsidP="00EF7C5E">
      <w:pPr>
        <w:pStyle w:val="Listecontinue2"/>
        <w:numPr>
          <w:ilvl w:val="0"/>
          <w:numId w:val="299"/>
        </w:numPr>
        <w:spacing w:before="120" w:after="0"/>
        <w:jc w:val="both"/>
        <w:rPr>
          <w:rFonts w:asciiTheme="minorHAnsi" w:hAnsiTheme="minorHAnsi"/>
          <w:sz w:val="22"/>
          <w:szCs w:val="22"/>
        </w:rPr>
      </w:pPr>
      <w:r w:rsidRPr="00C9118E">
        <w:rPr>
          <w:rFonts w:asciiTheme="minorHAnsi" w:hAnsiTheme="minorHAnsi"/>
          <w:sz w:val="22"/>
          <w:szCs w:val="22"/>
        </w:rPr>
        <w:t>Optimisation des ressources des sites,</w:t>
      </w:r>
    </w:p>
    <w:p w:rsidR="004C0570" w:rsidRPr="00C9118E" w:rsidRDefault="004C0570" w:rsidP="00EF7C5E">
      <w:pPr>
        <w:pStyle w:val="Listecontinue2"/>
        <w:numPr>
          <w:ilvl w:val="0"/>
          <w:numId w:val="299"/>
        </w:numPr>
        <w:spacing w:before="120" w:after="0"/>
        <w:jc w:val="both"/>
        <w:rPr>
          <w:rFonts w:asciiTheme="minorHAnsi" w:hAnsiTheme="minorHAnsi"/>
          <w:sz w:val="22"/>
          <w:szCs w:val="22"/>
        </w:rPr>
      </w:pPr>
      <w:r w:rsidRPr="00C9118E">
        <w:rPr>
          <w:rFonts w:asciiTheme="minorHAnsi" w:hAnsiTheme="minorHAnsi"/>
          <w:sz w:val="22"/>
          <w:szCs w:val="22"/>
        </w:rPr>
        <w:t>Montée en puissance des équipes au diagnostic pointu</w:t>
      </w:r>
    </w:p>
    <w:p w:rsidR="004C0570" w:rsidRPr="00C9118E" w:rsidRDefault="004C0570" w:rsidP="004C0570">
      <w:pPr>
        <w:pStyle w:val="Listecontinue2"/>
        <w:spacing w:before="120" w:after="0" w:line="276" w:lineRule="auto"/>
        <w:ind w:left="1356"/>
        <w:jc w:val="both"/>
        <w:rPr>
          <w:rFonts w:asciiTheme="minorHAnsi" w:hAnsiTheme="minorHAnsi"/>
          <w:sz w:val="22"/>
          <w:szCs w:val="22"/>
        </w:rPr>
      </w:pPr>
    </w:p>
    <w:p w:rsidR="004C0570" w:rsidRPr="00C9118E" w:rsidRDefault="004C0570" w:rsidP="009152B8">
      <w:pPr>
        <w:pStyle w:val="Titre3"/>
      </w:pPr>
      <w:bookmarkStart w:id="47" w:name="_Toc456963948"/>
      <w:bookmarkStart w:id="48" w:name="_Toc456971910"/>
      <w:r w:rsidRPr="00C9118E">
        <w:t>Le Service QSE (Qualité Sécurité Environnement)</w:t>
      </w:r>
      <w:r w:rsidRPr="003D2432">
        <w:rPr>
          <w:noProof/>
          <w:lang w:eastAsia="fr-FR"/>
        </w:rPr>
        <w:drawing>
          <wp:anchor distT="0" distB="0" distL="114300" distR="114300" simplePos="0" relativeHeight="251623424" behindDoc="0" locked="0" layoutInCell="1" allowOverlap="1" wp14:anchorId="3F73ACB8" wp14:editId="53B5D98C">
            <wp:simplePos x="0" y="0"/>
            <wp:positionH relativeFrom="column">
              <wp:posOffset>5539105</wp:posOffset>
            </wp:positionH>
            <wp:positionV relativeFrom="paragraph">
              <wp:posOffset>295910</wp:posOffset>
            </wp:positionV>
            <wp:extent cx="699770" cy="647700"/>
            <wp:effectExtent l="0" t="0" r="5080" b="0"/>
            <wp:wrapSquare wrapText="bothSides"/>
            <wp:docPr id="188" name="Image 188" descr="Description : http://spienet.spie.com/typo3temp/pics/6cc2d54ff4.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http://spienet.spie.com/typo3temp/pics/6cc2d54ff4.jpg">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9770" cy="647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7"/>
      <w:bookmarkEnd w:id="48"/>
    </w:p>
    <w:p w:rsidR="004C0570" w:rsidRPr="00C9118E" w:rsidRDefault="004C0570" w:rsidP="009D41BA">
      <w:pPr>
        <w:pStyle w:val="Titre4"/>
        <w:numPr>
          <w:ilvl w:val="0"/>
          <w:numId w:val="0"/>
        </w:numPr>
      </w:pPr>
    </w:p>
    <w:p w:rsidR="004C0570" w:rsidRPr="009D41BA" w:rsidRDefault="004C0570" w:rsidP="009D41BA">
      <w:pPr>
        <w:pStyle w:val="Titre4"/>
      </w:pPr>
      <w:r w:rsidRPr="009D41BA">
        <w:t>La démarche Qualité</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La démarche Qualité de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vise, au-delà de la conformité de nos services, l'accroissement permanent de la satisfaction de nos clients pour nous permettre de figurer parmi les meilleurs. </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Pour structurer cette démarche,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a décidé de construire et de certifier ses systèmes de management de la Qualité selon l'ISO 9001. </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Toutes les Directions Opérationnelles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sont certifiées ISO 9001 version 2000.</w:t>
      </w:r>
    </w:p>
    <w:p w:rsidR="004C0570" w:rsidRPr="00C9118E" w:rsidRDefault="004C0570" w:rsidP="004C0570">
      <w:pPr>
        <w:pStyle w:val="Listecontinue2"/>
        <w:spacing w:before="240" w:line="276" w:lineRule="auto"/>
        <w:ind w:left="0"/>
        <w:jc w:val="both"/>
        <w:rPr>
          <w:rFonts w:asciiTheme="minorHAnsi" w:hAnsiTheme="minorHAnsi"/>
          <w:b/>
          <w:color w:val="auto"/>
          <w:sz w:val="22"/>
          <w:szCs w:val="22"/>
        </w:rPr>
      </w:pPr>
      <w:r w:rsidRPr="00C9118E">
        <w:rPr>
          <w:rFonts w:asciiTheme="minorHAnsi" w:hAnsiTheme="minorHAnsi"/>
          <w:b/>
          <w:color w:val="auto"/>
          <w:sz w:val="22"/>
          <w:szCs w:val="22"/>
        </w:rPr>
        <w:t xml:space="preserve">Au cours de la phase de démarrage du contrat, SPIE rédigera et présentera à </w:t>
      </w:r>
      <w:r w:rsidR="000026DB">
        <w:rPr>
          <w:rFonts w:asciiTheme="minorHAnsi" w:hAnsiTheme="minorHAnsi"/>
          <w:b/>
          <w:color w:val="auto"/>
          <w:sz w:val="22"/>
          <w:szCs w:val="22"/>
        </w:rPr>
        <w:t>FINAERO</w:t>
      </w:r>
      <w:r w:rsidRPr="00C9118E">
        <w:rPr>
          <w:rFonts w:asciiTheme="minorHAnsi" w:hAnsiTheme="minorHAnsi"/>
          <w:b/>
          <w:color w:val="auto"/>
          <w:sz w:val="22"/>
          <w:szCs w:val="22"/>
        </w:rPr>
        <w:t>un Plan Qualité Sécurité et Environnement spécifique au site.</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est annuellement audité par les organismes AFAQ.</w:t>
      </w:r>
    </w:p>
    <w:p w:rsidR="004C0570" w:rsidRPr="00C9118E" w:rsidRDefault="00737412" w:rsidP="004C0570">
      <w:pPr>
        <w:rPr>
          <w:rFonts w:cs="Times New Roman"/>
        </w:rPr>
      </w:pPr>
      <w:r w:rsidRPr="00C9118E">
        <w:rPr>
          <w:rFonts w:cs="Times New Roman"/>
          <w:b/>
          <w:noProof/>
          <w:lang w:eastAsia="fr-FR"/>
        </w:rPr>
        <w:drawing>
          <wp:anchor distT="0" distB="0" distL="114300" distR="114300" simplePos="0" relativeHeight="251624448" behindDoc="0" locked="0" layoutInCell="1" allowOverlap="1" wp14:anchorId="0F59B956" wp14:editId="0027DFF4">
            <wp:simplePos x="0" y="0"/>
            <wp:positionH relativeFrom="column">
              <wp:posOffset>5492115</wp:posOffset>
            </wp:positionH>
            <wp:positionV relativeFrom="paragraph">
              <wp:posOffset>209550</wp:posOffset>
            </wp:positionV>
            <wp:extent cx="698500" cy="723900"/>
            <wp:effectExtent l="0" t="0" r="6350" b="0"/>
            <wp:wrapNone/>
            <wp:docPr id="199" name="Image 199" descr="Description : http://spienet.spie.com/typo3temp/pics/b2b416f4aa.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Description : http://spienet.spie.com/typo3temp/pics/b2b416f4aa.jp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8500"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0570" w:rsidRPr="009D41BA" w:rsidRDefault="004C0570" w:rsidP="009D41BA">
      <w:pPr>
        <w:pStyle w:val="Titre4"/>
      </w:pPr>
      <w:r w:rsidRPr="009D41BA">
        <w:t>La démarche Sécurité</w:t>
      </w:r>
    </w:p>
    <w:p w:rsidR="004C0570" w:rsidRPr="00C9118E" w:rsidRDefault="004C0570" w:rsidP="004C0570">
      <w:pPr>
        <w:pStyle w:val="Listecontinue2"/>
        <w:spacing w:before="240" w:line="276" w:lineRule="auto"/>
        <w:ind w:left="0"/>
        <w:jc w:val="both"/>
        <w:rPr>
          <w:rFonts w:asciiTheme="minorHAnsi" w:hAnsiTheme="minorHAnsi"/>
          <w:b/>
          <w:color w:val="auto"/>
          <w:sz w:val="22"/>
          <w:szCs w:val="22"/>
        </w:rPr>
      </w:pPr>
      <w:r w:rsidRPr="00C9118E">
        <w:rPr>
          <w:rFonts w:asciiTheme="minorHAnsi" w:hAnsiTheme="minorHAnsi"/>
          <w:b/>
          <w:color w:val="auto"/>
          <w:sz w:val="22"/>
          <w:szCs w:val="22"/>
        </w:rPr>
        <w:t>"Le chantier est au cœur de nos métiers"</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La démarche Sécurité de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vise, au-delà de la conformité réglementaire, l'accroissement permanent de la protection de l'intégrité physique des collaborateurs et des conditions d'hygiène dans lesquelles ils exercent leur métier.</w:t>
      </w:r>
    </w:p>
    <w:p w:rsidR="004C0570" w:rsidRPr="00C9118E" w:rsidRDefault="00CE7440" w:rsidP="004C0570">
      <w:pPr>
        <w:pStyle w:val="Listecontinue2"/>
        <w:spacing w:before="240" w:line="276" w:lineRule="auto"/>
        <w:ind w:left="0"/>
        <w:jc w:val="both"/>
        <w:rPr>
          <w:rFonts w:asciiTheme="minorHAnsi" w:hAnsiTheme="minorHAnsi"/>
          <w:color w:val="auto"/>
          <w:sz w:val="22"/>
          <w:szCs w:val="22"/>
        </w:rPr>
      </w:pPr>
      <w:r>
        <w:rPr>
          <w:noProof/>
        </w:rPr>
        <w:drawing>
          <wp:anchor distT="0" distB="0" distL="114300" distR="114300" simplePos="0" relativeHeight="251660288" behindDoc="1" locked="0" layoutInCell="1" allowOverlap="1" wp14:anchorId="14C74C1A" wp14:editId="3CBF42F9">
            <wp:simplePos x="0" y="0"/>
            <wp:positionH relativeFrom="column">
              <wp:posOffset>4444365</wp:posOffset>
            </wp:positionH>
            <wp:positionV relativeFrom="paragraph">
              <wp:posOffset>435610</wp:posOffset>
            </wp:positionV>
            <wp:extent cx="1790700" cy="2494280"/>
            <wp:effectExtent l="0" t="0" r="0" b="1270"/>
            <wp:wrapThrough wrapText="bothSides">
              <wp:wrapPolygon edited="0">
                <wp:start x="0" y="0"/>
                <wp:lineTo x="0" y="21446"/>
                <wp:lineTo x="21370" y="21446"/>
                <wp:lineTo x="21370" y="0"/>
                <wp:lineTo x="0" y="0"/>
              </wp:wrapPolygon>
            </wp:wrapThrough>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0700" cy="2494280"/>
                    </a:xfrm>
                    <a:prstGeom prst="rect">
                      <a:avLst/>
                    </a:prstGeom>
                  </pic:spPr>
                </pic:pic>
              </a:graphicData>
            </a:graphic>
            <wp14:sizeRelH relativeFrom="page">
              <wp14:pctWidth>0</wp14:pctWidth>
            </wp14:sizeRelH>
            <wp14:sizeRelV relativeFrom="page">
              <wp14:pctHeight>0</wp14:pctHeight>
            </wp14:sizeRelV>
          </wp:anchor>
        </w:drawing>
      </w:r>
      <w:r w:rsidR="004C0570" w:rsidRPr="00C9118E">
        <w:rPr>
          <w:rFonts w:asciiTheme="minorHAnsi" w:hAnsiTheme="minorHAnsi"/>
          <w:color w:val="auto"/>
          <w:sz w:val="22"/>
          <w:szCs w:val="22"/>
        </w:rPr>
        <w:t xml:space="preserve">Pour structurer cette démarche, </w:t>
      </w:r>
      <w:r w:rsidR="004C0570" w:rsidRPr="00C9118E">
        <w:rPr>
          <w:rFonts w:asciiTheme="minorHAnsi" w:hAnsiTheme="minorHAnsi"/>
          <w:b/>
          <w:color w:val="auto"/>
          <w:sz w:val="22"/>
          <w:szCs w:val="22"/>
        </w:rPr>
        <w:t>SPIE</w:t>
      </w:r>
      <w:r w:rsidR="004C0570" w:rsidRPr="00C9118E">
        <w:rPr>
          <w:rFonts w:asciiTheme="minorHAnsi" w:hAnsiTheme="minorHAnsi"/>
          <w:color w:val="auto"/>
          <w:sz w:val="22"/>
          <w:szCs w:val="22"/>
        </w:rPr>
        <w:t xml:space="preserve"> a décidé de construire et de certifier ses systèmes de management de la sécurité selon l'OHSAS 18001 (obtenue en 2004).</w:t>
      </w:r>
    </w:p>
    <w:p w:rsidR="004C0570" w:rsidRPr="00C9118E" w:rsidRDefault="000026DB" w:rsidP="004C0570">
      <w:pPr>
        <w:pStyle w:val="Listecontinue2"/>
        <w:spacing w:before="240" w:line="276" w:lineRule="auto"/>
        <w:ind w:left="0"/>
        <w:jc w:val="both"/>
        <w:rPr>
          <w:rFonts w:asciiTheme="minorHAnsi" w:hAnsiTheme="minorHAnsi"/>
          <w:color w:val="auto"/>
          <w:sz w:val="22"/>
          <w:szCs w:val="22"/>
        </w:rPr>
      </w:pPr>
      <w:r>
        <w:rPr>
          <w:rFonts w:asciiTheme="minorHAnsi" w:hAnsiTheme="minorHAnsi"/>
          <w:b/>
          <w:color w:val="auto"/>
          <w:sz w:val="22"/>
          <w:szCs w:val="22"/>
        </w:rPr>
        <w:t>FINAERO</w:t>
      </w:r>
      <w:r w:rsidR="004C0570" w:rsidRPr="00C9118E">
        <w:rPr>
          <w:rFonts w:asciiTheme="minorHAnsi" w:hAnsiTheme="minorHAnsi"/>
          <w:color w:val="auto"/>
          <w:sz w:val="22"/>
          <w:szCs w:val="22"/>
        </w:rPr>
        <w:t xml:space="preserve">et </w:t>
      </w:r>
      <w:r w:rsidR="004C0570" w:rsidRPr="00C9118E">
        <w:rPr>
          <w:rFonts w:asciiTheme="minorHAnsi" w:hAnsiTheme="minorHAnsi"/>
          <w:b/>
          <w:color w:val="auto"/>
          <w:sz w:val="22"/>
          <w:szCs w:val="22"/>
        </w:rPr>
        <w:t>SPIE</w:t>
      </w:r>
      <w:r w:rsidR="004C0570" w:rsidRPr="00C9118E">
        <w:rPr>
          <w:rFonts w:asciiTheme="minorHAnsi" w:hAnsiTheme="minorHAnsi"/>
          <w:color w:val="auto"/>
          <w:sz w:val="22"/>
          <w:szCs w:val="22"/>
        </w:rPr>
        <w:t xml:space="preserve"> se conformeront aux dispositions du décret n° 92.158 du 20 février 1992 fixant les prescriptions particulières d'hygiène et de sécurité applicables aux travaux effectués dans les sites par des personnels d'Entreprises Extérieures.</w:t>
      </w:r>
    </w:p>
    <w:p w:rsidR="004C0570" w:rsidRPr="00C9118E" w:rsidRDefault="004C0570" w:rsidP="004C0570">
      <w:pPr>
        <w:pStyle w:val="Listecontinue2"/>
        <w:spacing w:before="240" w:line="276" w:lineRule="auto"/>
        <w:ind w:left="0"/>
        <w:jc w:val="both"/>
        <w:rPr>
          <w:rFonts w:asciiTheme="minorHAnsi" w:hAnsiTheme="minorHAnsi"/>
          <w:b/>
          <w:color w:val="365F91" w:themeColor="accent1" w:themeShade="BF"/>
          <w:sz w:val="22"/>
          <w:szCs w:val="22"/>
        </w:rPr>
      </w:pPr>
      <w:r w:rsidRPr="00C9118E">
        <w:rPr>
          <w:rFonts w:asciiTheme="minorHAnsi" w:hAnsiTheme="minorHAnsi"/>
          <w:b/>
          <w:color w:val="365F91" w:themeColor="accent1" w:themeShade="BF"/>
          <w:sz w:val="22"/>
          <w:szCs w:val="22"/>
        </w:rPr>
        <w:t xml:space="preserve">Un Plan de Prévention est établi par </w:t>
      </w:r>
      <w:r w:rsidR="000026DB">
        <w:rPr>
          <w:rFonts w:asciiTheme="minorHAnsi" w:hAnsiTheme="minorHAnsi"/>
          <w:b/>
          <w:color w:val="365F91" w:themeColor="accent1" w:themeShade="BF"/>
          <w:sz w:val="22"/>
          <w:szCs w:val="22"/>
        </w:rPr>
        <w:t>FINAERO</w:t>
      </w:r>
      <w:r w:rsidRPr="00C9118E">
        <w:rPr>
          <w:rFonts w:asciiTheme="minorHAnsi" w:hAnsiTheme="minorHAnsi"/>
          <w:b/>
          <w:color w:val="365F91" w:themeColor="accent1" w:themeShade="BF"/>
          <w:sz w:val="22"/>
          <w:szCs w:val="22"/>
        </w:rPr>
        <w:t xml:space="preserve"> avec SPIE préalablement au démarrage du contrat.</w:t>
      </w:r>
    </w:p>
    <w:p w:rsidR="004C0570" w:rsidRPr="00C9118E" w:rsidRDefault="004C0570" w:rsidP="004C0570">
      <w:pPr>
        <w:pStyle w:val="Listecontinue2"/>
        <w:spacing w:before="240" w:line="276" w:lineRule="auto"/>
        <w:ind w:left="0"/>
        <w:jc w:val="both"/>
        <w:rPr>
          <w:rFonts w:asciiTheme="minorHAnsi" w:hAnsiTheme="minorHAnsi"/>
        </w:rPr>
      </w:pPr>
      <w:r w:rsidRPr="00C9118E">
        <w:rPr>
          <w:rFonts w:asciiTheme="minorHAnsi" w:hAnsiTheme="minorHAnsi"/>
          <w:color w:val="auto"/>
          <w:sz w:val="22"/>
          <w:szCs w:val="22"/>
        </w:rPr>
        <w:t xml:space="preserve">Les Délégués Prévention Sécurité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interviendront auprès de chaque échelon hiérarchique et de chaque sous-traitant afin de garantir la prise en compte de la Prévention / Sécurité lors de la réalisation des prestations.</w:t>
      </w:r>
      <w:r w:rsidR="00CE7440" w:rsidRPr="00CE7440">
        <w:rPr>
          <w:noProof/>
        </w:rPr>
        <w:t xml:space="preserve"> </w:t>
      </w:r>
    </w:p>
    <w:p w:rsidR="00737412" w:rsidRDefault="00737412">
      <w:pPr>
        <w:rPr>
          <w:u w:val="single"/>
        </w:rPr>
      </w:pPr>
      <w:r>
        <w:rPr>
          <w:u w:val="single"/>
        </w:rPr>
        <w:br w:type="page"/>
      </w:r>
    </w:p>
    <w:p w:rsidR="00737412" w:rsidRDefault="00737412" w:rsidP="009D41BA">
      <w:pPr>
        <w:pStyle w:val="Titre4"/>
        <w:numPr>
          <w:ilvl w:val="0"/>
          <w:numId w:val="0"/>
        </w:numPr>
      </w:pPr>
      <w:r w:rsidRPr="00C9118E">
        <w:rPr>
          <w:noProof/>
        </w:rPr>
        <w:drawing>
          <wp:anchor distT="0" distB="0" distL="114300" distR="114300" simplePos="0" relativeHeight="251625472" behindDoc="0" locked="0" layoutInCell="1" allowOverlap="1" wp14:anchorId="10791987" wp14:editId="10D513DB">
            <wp:simplePos x="0" y="0"/>
            <wp:positionH relativeFrom="column">
              <wp:posOffset>5541645</wp:posOffset>
            </wp:positionH>
            <wp:positionV relativeFrom="paragraph">
              <wp:posOffset>95250</wp:posOffset>
            </wp:positionV>
            <wp:extent cx="622300" cy="581025"/>
            <wp:effectExtent l="0" t="0" r="6350" b="9525"/>
            <wp:wrapNone/>
            <wp:docPr id="200" name="Image 200" descr="Description : http://spienet.spie.com/typo3temp/pics/08f91d894a.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Description : http://spienet.spie.com/typo3temp/pics/08f91d894a.jp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2300"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0570" w:rsidRPr="009D41BA" w:rsidRDefault="004C0570" w:rsidP="009D41BA">
      <w:pPr>
        <w:pStyle w:val="Titre4"/>
      </w:pPr>
      <w:r w:rsidRPr="009D41BA">
        <w:t>La démarche Environnement</w:t>
      </w:r>
    </w:p>
    <w:p w:rsidR="004C0570" w:rsidRPr="00C9118E" w:rsidRDefault="004C0570" w:rsidP="004C0570">
      <w:pPr>
        <w:pStyle w:val="Listecontinue2"/>
        <w:spacing w:before="240" w:line="276" w:lineRule="auto"/>
        <w:ind w:left="0"/>
        <w:jc w:val="both"/>
        <w:rPr>
          <w:rFonts w:asciiTheme="minorHAnsi" w:hAnsiTheme="minorHAnsi"/>
          <w:b/>
          <w:color w:val="auto"/>
          <w:sz w:val="22"/>
          <w:szCs w:val="22"/>
        </w:rPr>
      </w:pPr>
      <w:r w:rsidRPr="00C9118E">
        <w:rPr>
          <w:rFonts w:asciiTheme="minorHAnsi" w:hAnsiTheme="minorHAnsi"/>
          <w:b/>
          <w:color w:val="auto"/>
          <w:sz w:val="22"/>
          <w:szCs w:val="22"/>
        </w:rPr>
        <w:t xml:space="preserve">"Nous donnons de la vie au monde qui nous entoure" </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La démarche Environnement de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vise, au-delà de la conformité réglementaire, l'accroissement de la prise en considération du respect de notre environnement dans chacun de nos actes et de nos choix. </w:t>
      </w:r>
    </w:p>
    <w:p w:rsidR="004C0570" w:rsidRPr="00C9118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color w:val="auto"/>
          <w:sz w:val="22"/>
          <w:szCs w:val="22"/>
        </w:rPr>
        <w:t xml:space="preserve">Pour structurer cette démarche, </w:t>
      </w: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a décidé de construire et de certifier ses systèmes de management environnemental selon l'ISO 14001 (obtenue en 2002).</w:t>
      </w:r>
    </w:p>
    <w:p w:rsidR="00145BDE" w:rsidRDefault="004C0570" w:rsidP="004C0570">
      <w:pPr>
        <w:pStyle w:val="Listecontinue2"/>
        <w:spacing w:before="240" w:line="276" w:lineRule="auto"/>
        <w:ind w:left="0"/>
        <w:jc w:val="both"/>
        <w:rPr>
          <w:rFonts w:asciiTheme="minorHAnsi" w:hAnsiTheme="minorHAnsi"/>
          <w:color w:val="auto"/>
          <w:sz w:val="22"/>
          <w:szCs w:val="22"/>
        </w:rPr>
      </w:pPr>
      <w:r w:rsidRPr="00C9118E">
        <w:rPr>
          <w:rFonts w:asciiTheme="minorHAnsi" w:hAnsiTheme="minorHAnsi"/>
          <w:b/>
          <w:color w:val="auto"/>
          <w:sz w:val="22"/>
          <w:szCs w:val="22"/>
        </w:rPr>
        <w:t>SPIE</w:t>
      </w:r>
      <w:r w:rsidRPr="00C9118E">
        <w:rPr>
          <w:rFonts w:asciiTheme="minorHAnsi" w:hAnsiTheme="minorHAnsi"/>
          <w:color w:val="auto"/>
          <w:sz w:val="22"/>
          <w:szCs w:val="22"/>
        </w:rPr>
        <w:t xml:space="preserve"> intègre dans son offre l’enlèvement, le recyclage et l’élimination des déchets générés par les activités du contrat conformément à la réglementation en vigueur</w:t>
      </w:r>
    </w:p>
    <w:p w:rsidR="00145BDE" w:rsidRDefault="00145BDE">
      <w:pPr>
        <w:rPr>
          <w:rFonts w:eastAsia="Times New Roman" w:cs="Times New Roman"/>
          <w:snapToGrid w:val="0"/>
          <w:lang w:eastAsia="fr-FR"/>
        </w:rPr>
      </w:pPr>
      <w:r>
        <w:br w:type="page"/>
      </w:r>
    </w:p>
    <w:p w:rsidR="004C0570" w:rsidRPr="00C9118E" w:rsidRDefault="004C0570" w:rsidP="009152B8">
      <w:pPr>
        <w:pStyle w:val="Titre3"/>
      </w:pPr>
      <w:bookmarkStart w:id="49" w:name="_Toc456963949"/>
      <w:bookmarkStart w:id="50" w:name="_Toc456971911"/>
      <w:r w:rsidRPr="00C9118E">
        <w:t>Capacité à gérer les petits travaux</w:t>
      </w:r>
      <w:bookmarkEnd w:id="49"/>
      <w:bookmarkEnd w:id="50"/>
    </w:p>
    <w:p w:rsidR="004F55FF" w:rsidRDefault="004F55FF" w:rsidP="004C0570">
      <w:pPr>
        <w:pStyle w:val="DRAOnormal"/>
        <w:jc w:val="both"/>
        <w:rPr>
          <w:rFonts w:asciiTheme="minorHAnsi" w:hAnsiTheme="minorHAnsi"/>
        </w:rPr>
      </w:pPr>
    </w:p>
    <w:p w:rsidR="004C0570" w:rsidRPr="006F1F2B" w:rsidRDefault="004C0570" w:rsidP="00551E10">
      <w:pPr>
        <w:pStyle w:val="Listecontinue2"/>
        <w:spacing w:after="0" w:line="276" w:lineRule="auto"/>
        <w:ind w:left="0"/>
        <w:jc w:val="both"/>
        <w:rPr>
          <w:rFonts w:asciiTheme="minorHAnsi" w:hAnsiTheme="minorHAnsi"/>
          <w:color w:val="auto"/>
          <w:sz w:val="22"/>
          <w:szCs w:val="22"/>
        </w:rPr>
      </w:pPr>
      <w:r w:rsidRPr="006F1F2B">
        <w:rPr>
          <w:rFonts w:asciiTheme="minorHAnsi" w:hAnsiTheme="minorHAnsi"/>
          <w:color w:val="auto"/>
          <w:sz w:val="22"/>
          <w:szCs w:val="22"/>
        </w:rPr>
        <w:t>Le département maintenance a les moyens d’assurer des petits travaux il est soutenu au besoin par nos différentes bases travaux basées:</w:t>
      </w:r>
    </w:p>
    <w:p w:rsidR="00DC4928" w:rsidRDefault="00DC4928" w:rsidP="00551E10">
      <w:pPr>
        <w:pStyle w:val="DRAOnormal"/>
        <w:jc w:val="both"/>
        <w:rPr>
          <w:rFonts w:asciiTheme="minorHAnsi" w:hAnsiTheme="minorHAnsi"/>
        </w:rPr>
      </w:pPr>
    </w:p>
    <w:p w:rsidR="00DC4928" w:rsidRPr="00737412" w:rsidRDefault="00DC4928" w:rsidP="009D41BA">
      <w:pPr>
        <w:pStyle w:val="Titre4"/>
        <w:numPr>
          <w:ilvl w:val="0"/>
          <w:numId w:val="0"/>
        </w:numPr>
      </w:pPr>
      <w:r w:rsidRPr="00737412">
        <w:t>Cellules Travaux :</w:t>
      </w:r>
    </w:p>
    <w:p w:rsidR="00DC4928" w:rsidRPr="006F1F2B" w:rsidRDefault="00DC4928" w:rsidP="00551E10">
      <w:pPr>
        <w:pStyle w:val="Listecontinue2"/>
        <w:spacing w:after="0" w:line="276" w:lineRule="auto"/>
        <w:ind w:left="0"/>
        <w:jc w:val="both"/>
        <w:rPr>
          <w:rFonts w:asciiTheme="minorHAnsi" w:hAnsiTheme="minorHAnsi"/>
          <w:color w:val="auto"/>
          <w:sz w:val="22"/>
          <w:szCs w:val="22"/>
        </w:rPr>
      </w:pPr>
      <w:r w:rsidRPr="006F1F2B">
        <w:rPr>
          <w:rFonts w:asciiTheme="minorHAnsi" w:hAnsiTheme="minorHAnsi"/>
          <w:color w:val="auto"/>
          <w:sz w:val="22"/>
          <w:szCs w:val="22"/>
        </w:rPr>
        <w:t xml:space="preserve">Les équipes travaux sont disponibles pour réaliser des prestations de conception et de réalisation ; mise en place ou remplacement d’équipements importants, équilibrage de réseaux, réfection de réseau hydraulique de distribution, remplacement d’une armoire électrique, extension d’un contrôle d’accès, etc... </w:t>
      </w:r>
    </w:p>
    <w:p w:rsidR="00DC4928" w:rsidRPr="006F1F2B" w:rsidRDefault="00DC4928" w:rsidP="00551E10">
      <w:pPr>
        <w:pStyle w:val="Listecontinue2"/>
        <w:spacing w:after="0" w:line="276" w:lineRule="auto"/>
        <w:ind w:left="0"/>
        <w:jc w:val="both"/>
        <w:rPr>
          <w:rFonts w:asciiTheme="minorHAnsi" w:hAnsiTheme="minorHAnsi"/>
          <w:color w:val="auto"/>
          <w:sz w:val="22"/>
          <w:szCs w:val="22"/>
        </w:rPr>
      </w:pPr>
      <w:r w:rsidRPr="006F1F2B">
        <w:rPr>
          <w:rFonts w:asciiTheme="minorHAnsi" w:hAnsiTheme="minorHAnsi"/>
          <w:color w:val="auto"/>
          <w:sz w:val="22"/>
          <w:szCs w:val="22"/>
        </w:rPr>
        <w:t>Ainsi, notamment :</w:t>
      </w:r>
    </w:p>
    <w:p w:rsidR="00DC4928" w:rsidRPr="00FF1D1C" w:rsidRDefault="00DC4928" w:rsidP="00737412">
      <w:pPr>
        <w:pStyle w:val="puce1"/>
        <w:numPr>
          <w:ilvl w:val="0"/>
          <w:numId w:val="171"/>
        </w:numPr>
        <w:ind w:left="709"/>
        <w:rPr>
          <w:rFonts w:asciiTheme="minorHAnsi" w:hAnsiTheme="minorHAnsi"/>
          <w:sz w:val="22"/>
        </w:rPr>
      </w:pPr>
      <w:r w:rsidRPr="00FF1D1C">
        <w:rPr>
          <w:rFonts w:asciiTheme="minorHAnsi" w:hAnsiTheme="minorHAnsi"/>
          <w:sz w:val="22"/>
        </w:rPr>
        <w:t>Les Directions Grands Travaux Installations Générales Electriques (IGE) : HT, BT, vidéo surveillance, contrôle d’accès, anti intrusion…</w:t>
      </w:r>
    </w:p>
    <w:p w:rsidR="00DC4928" w:rsidRPr="00FF1D1C" w:rsidRDefault="00DC4928" w:rsidP="00737412">
      <w:pPr>
        <w:pStyle w:val="puce1"/>
        <w:numPr>
          <w:ilvl w:val="0"/>
          <w:numId w:val="171"/>
        </w:numPr>
        <w:ind w:left="709"/>
        <w:rPr>
          <w:rFonts w:asciiTheme="minorHAnsi" w:hAnsiTheme="minorHAnsi"/>
          <w:sz w:val="22"/>
        </w:rPr>
      </w:pPr>
      <w:r w:rsidRPr="00FF1D1C">
        <w:rPr>
          <w:rFonts w:asciiTheme="minorHAnsi" w:hAnsiTheme="minorHAnsi"/>
          <w:sz w:val="22"/>
        </w:rPr>
        <w:t>Les Directions Grands Travaux Installations Génie Climatique : Mise en service et expertise sur équipements de production frigorifique ou thermique, régulation et automates...</w:t>
      </w:r>
    </w:p>
    <w:p w:rsidR="00DC4928" w:rsidRPr="00FF1D1C" w:rsidRDefault="00DC4928" w:rsidP="00737412">
      <w:pPr>
        <w:pStyle w:val="puce1"/>
        <w:numPr>
          <w:ilvl w:val="0"/>
          <w:numId w:val="171"/>
        </w:numPr>
        <w:ind w:left="709"/>
        <w:rPr>
          <w:rFonts w:asciiTheme="minorHAnsi" w:hAnsiTheme="minorHAnsi"/>
          <w:sz w:val="22"/>
        </w:rPr>
      </w:pPr>
      <w:r w:rsidRPr="00FF1D1C">
        <w:rPr>
          <w:rFonts w:asciiTheme="minorHAnsi" w:hAnsiTheme="minorHAnsi"/>
          <w:sz w:val="22"/>
        </w:rPr>
        <w:t>Les Directions Industrie : Instrumentation, GTB/GTC, automatismes, régulation, électromécanique, groupes électrogènes, machines tournantes, énergie renouvelable...</w:t>
      </w:r>
    </w:p>
    <w:p w:rsidR="00DC4928" w:rsidRPr="00FF1D1C" w:rsidRDefault="00DC4928" w:rsidP="00737412">
      <w:pPr>
        <w:pStyle w:val="puce1"/>
        <w:numPr>
          <w:ilvl w:val="0"/>
          <w:numId w:val="171"/>
        </w:numPr>
        <w:ind w:left="709"/>
        <w:rPr>
          <w:rFonts w:asciiTheme="minorHAnsi" w:hAnsiTheme="minorHAnsi"/>
          <w:sz w:val="22"/>
        </w:rPr>
      </w:pPr>
      <w:r w:rsidRPr="00FF1D1C">
        <w:rPr>
          <w:rFonts w:asciiTheme="minorHAnsi" w:hAnsiTheme="minorHAnsi"/>
          <w:b/>
          <w:sz w:val="22"/>
        </w:rPr>
        <w:t>SPIE</w:t>
      </w:r>
      <w:r w:rsidRPr="00FF1D1C">
        <w:rPr>
          <w:rFonts w:asciiTheme="minorHAnsi" w:hAnsiTheme="minorHAnsi"/>
          <w:sz w:val="22"/>
        </w:rPr>
        <w:t xml:space="preserve"> Communication : Réseaux Informatiques actifs notamment sur Site, Infogérance, Téléphonie, Fire Wall…</w:t>
      </w:r>
    </w:p>
    <w:p w:rsidR="00DC4928" w:rsidRPr="00FF1D1C" w:rsidRDefault="00DC4928" w:rsidP="006F1F2B">
      <w:pPr>
        <w:pStyle w:val="Normal2"/>
        <w:ind w:left="0"/>
        <w:rPr>
          <w:rFonts w:asciiTheme="minorHAnsi" w:hAnsiTheme="minorHAnsi"/>
          <w:sz w:val="22"/>
        </w:rPr>
      </w:pPr>
      <w:r w:rsidRPr="00FF1D1C">
        <w:rPr>
          <w:rFonts w:asciiTheme="minorHAnsi" w:hAnsiTheme="minorHAnsi"/>
          <w:sz w:val="22"/>
        </w:rPr>
        <w:t xml:space="preserve">Par ailleurs, les experts « mise en service » des équipes travaux </w:t>
      </w:r>
      <w:r w:rsidRPr="00FF1D1C">
        <w:rPr>
          <w:rFonts w:asciiTheme="minorHAnsi" w:hAnsiTheme="minorHAnsi"/>
          <w:b/>
          <w:sz w:val="22"/>
        </w:rPr>
        <w:t>SPIE</w:t>
      </w:r>
      <w:r w:rsidRPr="00FF1D1C">
        <w:rPr>
          <w:rFonts w:asciiTheme="minorHAnsi" w:hAnsiTheme="minorHAnsi"/>
          <w:sz w:val="22"/>
        </w:rPr>
        <w:t xml:space="preserve"> peuvent être sollicités pour la mise au point d’équipements critiques.</w:t>
      </w:r>
    </w:p>
    <w:p w:rsidR="00DC4928" w:rsidRPr="00FF1D1C" w:rsidRDefault="00DC4928" w:rsidP="006F1F2B">
      <w:pPr>
        <w:pStyle w:val="Normal2"/>
        <w:ind w:left="0"/>
        <w:rPr>
          <w:rFonts w:asciiTheme="minorHAnsi" w:hAnsiTheme="minorHAnsi"/>
          <w:sz w:val="22"/>
        </w:rPr>
      </w:pPr>
      <w:r w:rsidRPr="00FF1D1C">
        <w:rPr>
          <w:rFonts w:asciiTheme="minorHAnsi" w:hAnsiTheme="minorHAnsi"/>
          <w:sz w:val="22"/>
        </w:rPr>
        <w:t>Ce soutien nous permet une réactivité maximale en cas notamment de situation critique.</w:t>
      </w:r>
    </w:p>
    <w:p w:rsidR="00DC4928" w:rsidRDefault="00DC4928" w:rsidP="004C0570">
      <w:pPr>
        <w:pStyle w:val="DRAOnormal"/>
        <w:jc w:val="both"/>
        <w:rPr>
          <w:rFonts w:asciiTheme="minorHAnsi" w:hAnsiTheme="minorHAnsi"/>
        </w:rPr>
      </w:pPr>
    </w:p>
    <w:p w:rsidR="004C0570" w:rsidRPr="006F1F2B" w:rsidRDefault="004C0570" w:rsidP="00737412">
      <w:pPr>
        <w:pStyle w:val="DRAOnormal"/>
        <w:numPr>
          <w:ilvl w:val="0"/>
          <w:numId w:val="172"/>
        </w:numPr>
        <w:ind w:left="284"/>
        <w:jc w:val="both"/>
        <w:rPr>
          <w:rFonts w:asciiTheme="minorHAnsi" w:hAnsiTheme="minorHAnsi"/>
          <w:b/>
          <w:u w:val="single"/>
        </w:rPr>
      </w:pPr>
      <w:r w:rsidRPr="006F1F2B">
        <w:rPr>
          <w:rFonts w:asciiTheme="minorHAnsi" w:hAnsiTheme="minorHAnsi"/>
        </w:rPr>
        <w:t xml:space="preserve">Sur </w:t>
      </w:r>
      <w:r w:rsidRPr="006F1F2B">
        <w:rPr>
          <w:rFonts w:asciiTheme="minorHAnsi" w:hAnsiTheme="minorHAnsi"/>
          <w:b/>
        </w:rPr>
        <w:t>COLOMIERS</w:t>
      </w:r>
      <w:r w:rsidRPr="006F1F2B">
        <w:rPr>
          <w:rFonts w:asciiTheme="minorHAnsi" w:hAnsiTheme="minorHAnsi"/>
        </w:rPr>
        <w:t xml:space="preserve">  pour les activités de transfert de matériels, de maintenance électromécanique, de construction mécanique. Il ets bon de noter que notre département MSI (ex SOCOA) a une très forte expérience dans le domaine de la construction ou modification de dock. </w:t>
      </w:r>
    </w:p>
    <w:p w:rsidR="004C0570" w:rsidRPr="00BE1CA1" w:rsidRDefault="004C0570" w:rsidP="00FF1D1C">
      <w:pPr>
        <w:pStyle w:val="DRAOnormal"/>
        <w:ind w:left="-76"/>
        <w:jc w:val="both"/>
        <w:rPr>
          <w:rFonts w:asciiTheme="minorHAnsi" w:hAnsiTheme="minorHAnsi"/>
          <w:b/>
          <w:u w:val="single"/>
        </w:rPr>
      </w:pPr>
      <w:r w:rsidRPr="00BE1CA1">
        <w:rPr>
          <w:rFonts w:asciiTheme="minorHAnsi" w:hAnsiTheme="minorHAnsi"/>
          <w:b/>
          <w:u w:val="single"/>
        </w:rPr>
        <w:t>Voir annexe 1 PRESENTATION TRAVAUX PLATE FORME ACCES</w:t>
      </w:r>
    </w:p>
    <w:p w:rsidR="004C0570" w:rsidRPr="00C9118E" w:rsidRDefault="00145BDE" w:rsidP="00551E10">
      <w:pPr>
        <w:pStyle w:val="DRAOnormal"/>
        <w:rPr>
          <w:rFonts w:asciiTheme="minorHAnsi" w:hAnsiTheme="minorHAnsi"/>
        </w:rPr>
      </w:pPr>
      <w:r w:rsidRPr="00C9118E">
        <w:rPr>
          <w:noProof/>
        </w:rPr>
        <w:drawing>
          <wp:inline distT="0" distB="0" distL="0" distR="0" wp14:anchorId="37D1E7F1" wp14:editId="0ABBCB64">
            <wp:extent cx="3794077" cy="839329"/>
            <wp:effectExtent l="133350" t="171450" r="321310" b="361315"/>
            <wp:docPr id="824" name="Imag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94077" cy="839329"/>
                    </a:xfrm>
                    <a:prstGeom prst="rect">
                      <a:avLst/>
                    </a:prstGeom>
                    <a:ln>
                      <a:noFill/>
                    </a:ln>
                    <a:effectLst>
                      <a:outerShdw blurRad="292100" dist="139700" dir="2700000" algn="tl" rotWithShape="0">
                        <a:srgbClr val="333333">
                          <a:alpha val="65000"/>
                        </a:srgbClr>
                      </a:outerShdw>
                    </a:effectLst>
                  </pic:spPr>
                </pic:pic>
              </a:graphicData>
            </a:graphic>
          </wp:inline>
        </w:drawing>
      </w:r>
    </w:p>
    <w:p w:rsidR="00145BDE" w:rsidRPr="00BE1CA1" w:rsidRDefault="004C0570" w:rsidP="00FF1D1C">
      <w:pPr>
        <w:pStyle w:val="DRAOnormal"/>
        <w:numPr>
          <w:ilvl w:val="0"/>
          <w:numId w:val="173"/>
        </w:numPr>
        <w:ind w:left="284"/>
        <w:jc w:val="both"/>
        <w:rPr>
          <w:rFonts w:asciiTheme="minorHAnsi" w:hAnsiTheme="minorHAnsi"/>
        </w:rPr>
      </w:pPr>
      <w:r w:rsidRPr="00BE1CA1">
        <w:rPr>
          <w:rFonts w:asciiTheme="minorHAnsi" w:hAnsiTheme="minorHAnsi"/>
        </w:rPr>
        <w:t xml:space="preserve">Sur </w:t>
      </w:r>
      <w:r w:rsidRPr="00BE1CA1">
        <w:rPr>
          <w:rFonts w:asciiTheme="minorHAnsi" w:hAnsiTheme="minorHAnsi"/>
          <w:b/>
        </w:rPr>
        <w:t>TOULOUSE</w:t>
      </w:r>
      <w:r w:rsidRPr="00BE1CA1">
        <w:rPr>
          <w:rFonts w:asciiTheme="minorHAnsi" w:hAnsiTheme="minorHAnsi"/>
        </w:rPr>
        <w:t xml:space="preserve"> pour les activités de maintenance multitechniques et mécanique, de travaux IGE, instrumentation, process, </w:t>
      </w:r>
      <w:r w:rsidR="00145BDE" w:rsidRPr="00BE1CA1">
        <w:rPr>
          <w:rFonts w:asciiTheme="minorHAnsi" w:hAnsiTheme="minorHAnsi"/>
        </w:rPr>
        <w:t>CVC.</w:t>
      </w:r>
      <w:r w:rsidR="00FF1D1C" w:rsidRPr="00BE1CA1">
        <w:rPr>
          <w:rFonts w:asciiTheme="minorHAnsi" w:hAnsiTheme="minorHAnsi"/>
        </w:rPr>
        <w:t xml:space="preserve"> </w:t>
      </w:r>
      <w:r w:rsidR="00145BDE" w:rsidRPr="00BE1CA1">
        <w:rPr>
          <w:rFonts w:asciiTheme="minorHAnsi" w:hAnsiTheme="minorHAnsi"/>
          <w:b/>
          <w:u w:val="single"/>
        </w:rPr>
        <w:t>Voir annexe 1 PRESENTATION ACTIVITE MULTITECHNIQUES</w:t>
      </w:r>
      <w:r w:rsidR="00145BDE" w:rsidRPr="00BE1CA1">
        <w:rPr>
          <w:rFonts w:asciiTheme="minorHAnsi" w:hAnsiTheme="minorHAnsi"/>
        </w:rPr>
        <w:t xml:space="preserve"> </w:t>
      </w:r>
    </w:p>
    <w:p w:rsidR="006F1F2B" w:rsidRPr="00145BDE" w:rsidRDefault="006F1F2B" w:rsidP="006F1F2B">
      <w:pPr>
        <w:pStyle w:val="DRAOnormal"/>
        <w:jc w:val="both"/>
        <w:rPr>
          <w:rFonts w:asciiTheme="minorHAnsi" w:hAnsiTheme="minorHAnsi"/>
          <w:highlight w:val="red"/>
        </w:rPr>
      </w:pPr>
    </w:p>
    <w:p w:rsidR="00145BDE" w:rsidRDefault="00FF1D1C" w:rsidP="00145BDE">
      <w:pPr>
        <w:pStyle w:val="DRAOnormal"/>
        <w:jc w:val="both"/>
        <w:rPr>
          <w:rFonts w:asciiTheme="minorHAnsi" w:hAnsiTheme="minorHAnsi"/>
        </w:rPr>
      </w:pPr>
      <w:r>
        <w:rPr>
          <w:noProof/>
        </w:rPr>
        <mc:AlternateContent>
          <mc:Choice Requires="wpg">
            <w:drawing>
              <wp:anchor distT="0" distB="0" distL="114300" distR="114300" simplePos="0" relativeHeight="251688960" behindDoc="0" locked="0" layoutInCell="1" allowOverlap="1" wp14:anchorId="11032886" wp14:editId="4136546D">
                <wp:simplePos x="0" y="0"/>
                <wp:positionH relativeFrom="column">
                  <wp:posOffset>2811780</wp:posOffset>
                </wp:positionH>
                <wp:positionV relativeFrom="paragraph">
                  <wp:posOffset>17780</wp:posOffset>
                </wp:positionV>
                <wp:extent cx="3288665" cy="777875"/>
                <wp:effectExtent l="171450" t="152400" r="368935" b="365125"/>
                <wp:wrapSquare wrapText="bothSides"/>
                <wp:docPr id="321" name="Groupe 321"/>
                <wp:cNvGraphicFramePr/>
                <a:graphic xmlns:a="http://schemas.openxmlformats.org/drawingml/2006/main">
                  <a:graphicData uri="http://schemas.microsoft.com/office/word/2010/wordprocessingGroup">
                    <wpg:wgp>
                      <wpg:cNvGrpSpPr/>
                      <wpg:grpSpPr>
                        <a:xfrm>
                          <a:off x="0" y="0"/>
                          <a:ext cx="3288665" cy="777875"/>
                          <a:chOff x="0" y="0"/>
                          <a:chExt cx="3288665" cy="777875"/>
                        </a:xfrm>
                      </wpg:grpSpPr>
                      <pic:pic xmlns:pic="http://schemas.openxmlformats.org/drawingml/2006/picture">
                        <pic:nvPicPr>
                          <pic:cNvPr id="319" name="Image 319" descr="cid:image002.png@01D1E355.F0639B40"/>
                          <pic:cNvPicPr>
                            <a:picLocks noChangeAspect="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1105468" y="13648"/>
                            <a:ext cx="1078174" cy="750627"/>
                          </a:xfrm>
                          <a:prstGeom prst="rect">
                            <a:avLst/>
                          </a:prstGeom>
                          <a:ln>
                            <a:noFill/>
                          </a:ln>
                          <a:effectLst>
                            <a:outerShdw blurRad="292100" dist="139700" dir="2700000" algn="tl" rotWithShape="0">
                              <a:srgbClr val="333333">
                                <a:alpha val="65000"/>
                              </a:srgbClr>
                            </a:outerShdw>
                          </a:effectLst>
                        </pic:spPr>
                      </pic:pic>
                      <wpg:grpSp>
                        <wpg:cNvPr id="320" name="Groupe 320"/>
                        <wpg:cNvGrpSpPr/>
                        <wpg:grpSpPr>
                          <a:xfrm>
                            <a:off x="0" y="0"/>
                            <a:ext cx="3288665" cy="777875"/>
                            <a:chOff x="0" y="0"/>
                            <a:chExt cx="3643952" cy="1037230"/>
                          </a:xfrm>
                        </wpg:grpSpPr>
                        <pic:pic xmlns:pic="http://schemas.openxmlformats.org/drawingml/2006/picture">
                          <pic:nvPicPr>
                            <pic:cNvPr id="318" name="Image 318" descr="cid:image001.png@01D1E355.F0639B40"/>
                            <pic:cNvPicPr>
                              <a:picLocks noChangeAspect="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2565779" y="0"/>
                              <a:ext cx="1078173" cy="10372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97" name="Image 9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7295"/>
                              <a:ext cx="1105469" cy="1009935"/>
                            </a:xfrm>
                            <a:prstGeom prst="rect">
                              <a:avLst/>
                            </a:prstGeom>
                            <a:ln>
                              <a:noFill/>
                            </a:ln>
                            <a:effectLst>
                              <a:outerShdw blurRad="292100" dist="139700" dir="2700000" algn="tl" rotWithShape="0">
                                <a:srgbClr val="333333">
                                  <a:alpha val="65000"/>
                                </a:srgbClr>
                              </a:outerShdw>
                            </a:effectLst>
                          </pic:spPr>
                        </pic:pic>
                      </wpg:grpSp>
                    </wpg:wgp>
                  </a:graphicData>
                </a:graphic>
              </wp:anchor>
            </w:drawing>
          </mc:Choice>
          <mc:Fallback>
            <w:pict>
              <v:group id="Groupe 321" o:spid="_x0000_s1026" style="position:absolute;margin-left:221.4pt;margin-top:1.4pt;width:258.95pt;height:61.25pt;z-index:251985408" coordsize="32886,77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">
                <v:shape id="Image 319" o:spid="_x0000_s1027" type="#_x0000_t75" alt="cid:image002.png@01D1E355.F0639B40" style="position:absolute;left:11054;top:136;width:10782;height:7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snFAAAA3AAAAA8AAABkcnMvZG93bnJldi54bWxEj92KwjAUhO+FfYdwFryRNbWCrF2jLIui&#10;SEH8Ya8PzbEtNielSbW+vREEL4eZ+YaZLTpTiSs1rrSsYDSMQBBnVpecKzgdV1/fIJxH1lhZJgV3&#10;crCYf/RmmGh74z1dDz4XAcIuQQWF93UipcsKMuiGtiYO3tk2Bn2QTS51g7cAN5WMo2giDZYcFgqs&#10;6a+g7HJojYK0StfLaevKdHv639FxEK/aNFaq/9n9/oDw1Pl3+NXeaAXj0RSeZ8IRkPM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Q/rJxQAAANwAAAAPAAAAAAAAAAAAAAAA&#10;AJ8CAABkcnMvZG93bnJldi54bWxQSwUGAAAAAAQABAD3AAAAkQMAAAAA&#10;">
                  <v:imagedata r:id="rId44" r:href="rId45"/>
                  <v:shadow on="t" color="#333" opacity="42598f" origin="-.5,-.5" offset="2.74397mm,2.74397mm"/>
                  <v:path arrowok="t"/>
                </v:shape>
                <v:group id="Groupe 320" o:spid="_x0000_s1028" style="position:absolute;width:32886;height:7778" coordsize="36439,10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Image 318" o:spid="_x0000_s1029" type="#_x0000_t75" alt="cid:image001.png@01D1E355.F0639B40" style="position:absolute;left:25657;width:10782;height:10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m1vBAAAA3AAAAA8AAABkcnMvZG93bnJldi54bWxET8uKwjAU3QvzD+EOzE7TzqhIxygiiKMI&#10;4nt7ae60xeamNNHWvzcLweXhvMfT1pTiTrUrLCuIexEI4tTqgjMFx8OiOwLhPLLG0jIpeJCD6eSj&#10;M8ZE24Z3dN/7TIQQdgkqyL2vEildmpNB17MVceD+bW3QB1hnUtfYhHBTyu8oGkqDBYeGHCua55Re&#10;9zej4LpJV825v1zfLvGATuWSt4/FRamvz3b2C8JT69/il/tPK/iJw9pwJhwBOX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Wkm1vBAAAA3AAAAA8AAAAAAAAAAAAAAAAAnwIA&#10;AGRycy9kb3ducmV2LnhtbFBLBQYAAAAABAAEAPcAAACNAwAAAAA=&#10;">
                    <v:imagedata r:id="rId46" r:href="rId47"/>
                    <v:shadow on="t" color="#333" opacity="42598f" origin="-.5,-.5" offset="2.74397mm,2.74397mm"/>
                    <v:path arrowok="t"/>
                  </v:shape>
                  <v:shape id="Image 97" o:spid="_x0000_s1030" type="#_x0000_t75" style="position:absolute;top:272;width:11054;height:10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vBTFAAAA2wAAAA8AAABkcnMvZG93bnJldi54bWxEj0FrwkAUhO+F/oflFbxIs2kLpomuUgtS&#10;ETwYBa+P7GsSmn0bs2uS/vuuIPQ4zMw3zGI1mkb01LnasoKXKAZBXFhdc6ngdNw8v4NwHlljY5kU&#10;/JKD1fLxYYGZtgMfqM99KQKEXYYKKu/bTEpXVGTQRbYlDt637Qz6ILtS6g6HADeNfI3jmTRYc1io&#10;sKXPioqf/GoCZTfd2/MueUu/Npc+Ph3X0yEflZo8jR9zEJ5G/x++t7daQZrA7Uv4AX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xbwUxQAAANsAAAAPAAAAAAAAAAAAAAAA&#10;AJ8CAABkcnMvZG93bnJldi54bWxQSwUGAAAAAAQABAD3AAAAkQMAAAAA&#10;">
                    <v:imagedata r:id="rId48" o:title=""/>
                    <v:shadow on="t" color="#333" opacity="42598f" origin="-.5,-.5" offset="2.74397mm,2.74397mm"/>
                    <v:path arrowok="t"/>
                  </v:shape>
                </v:group>
                <w10:wrap type="square"/>
              </v:group>
            </w:pict>
          </mc:Fallback>
        </mc:AlternateContent>
      </w:r>
    </w:p>
    <w:p w:rsidR="004F55FF" w:rsidRDefault="004F55FF" w:rsidP="00145BDE">
      <w:pPr>
        <w:pStyle w:val="DRAOnormal"/>
        <w:jc w:val="both"/>
        <w:rPr>
          <w:rFonts w:asciiTheme="minorHAnsi" w:hAnsiTheme="minorHAnsi"/>
        </w:rPr>
      </w:pPr>
    </w:p>
    <w:p w:rsidR="006F1F2B" w:rsidRDefault="006F1F2B" w:rsidP="00145BDE">
      <w:pPr>
        <w:pStyle w:val="DRAOnormal"/>
        <w:jc w:val="both"/>
        <w:rPr>
          <w:rFonts w:asciiTheme="minorHAnsi" w:hAnsiTheme="minorHAnsi"/>
        </w:rPr>
      </w:pPr>
    </w:p>
    <w:p w:rsidR="006F1F2B" w:rsidRDefault="006F1F2B" w:rsidP="00145BDE">
      <w:pPr>
        <w:pStyle w:val="DRAOnormal"/>
        <w:jc w:val="both"/>
        <w:rPr>
          <w:rFonts w:asciiTheme="minorHAnsi" w:hAnsiTheme="minorHAnsi"/>
        </w:rPr>
      </w:pPr>
    </w:p>
    <w:p w:rsidR="006F1F2B" w:rsidRDefault="006F1F2B" w:rsidP="00145BDE">
      <w:pPr>
        <w:pStyle w:val="DRAOnormal"/>
        <w:jc w:val="both"/>
        <w:rPr>
          <w:rFonts w:asciiTheme="minorHAnsi" w:hAnsiTheme="minorHAnsi"/>
        </w:rPr>
      </w:pPr>
    </w:p>
    <w:p w:rsidR="006F1F2B" w:rsidRDefault="006F1F2B" w:rsidP="00145BDE">
      <w:pPr>
        <w:pStyle w:val="DRAOnormal"/>
        <w:jc w:val="both"/>
        <w:rPr>
          <w:rFonts w:asciiTheme="minorHAnsi" w:hAnsiTheme="minorHAnsi"/>
        </w:rPr>
      </w:pPr>
    </w:p>
    <w:p w:rsidR="006F1F2B" w:rsidRDefault="006F1F2B" w:rsidP="00145BDE">
      <w:pPr>
        <w:pStyle w:val="DRAOnormal"/>
        <w:jc w:val="both"/>
        <w:rPr>
          <w:rFonts w:asciiTheme="minorHAnsi" w:hAnsiTheme="minorHAnsi"/>
        </w:rPr>
      </w:pPr>
    </w:p>
    <w:p w:rsidR="004C0570" w:rsidRPr="00BE1CA1" w:rsidRDefault="004C0570" w:rsidP="00FF1D1C">
      <w:pPr>
        <w:pStyle w:val="DRAOnormal"/>
        <w:numPr>
          <w:ilvl w:val="0"/>
          <w:numId w:val="173"/>
        </w:numPr>
        <w:ind w:left="284"/>
        <w:jc w:val="both"/>
        <w:rPr>
          <w:rFonts w:asciiTheme="minorHAnsi" w:hAnsiTheme="minorHAnsi"/>
        </w:rPr>
      </w:pPr>
      <w:r w:rsidRPr="00BE1CA1">
        <w:rPr>
          <w:rFonts w:asciiTheme="minorHAnsi" w:hAnsiTheme="minorHAnsi"/>
        </w:rPr>
        <w:t>Sur NEGREPELISSE</w:t>
      </w:r>
      <w:r w:rsidR="00FF1D1C" w:rsidRPr="00BE1CA1">
        <w:rPr>
          <w:rFonts w:asciiTheme="minorHAnsi" w:hAnsiTheme="minorHAnsi"/>
        </w:rPr>
        <w:t xml:space="preserve"> pour les </w:t>
      </w:r>
      <w:r w:rsidRPr="00BE1CA1">
        <w:rPr>
          <w:rFonts w:asciiTheme="minorHAnsi" w:hAnsiTheme="minorHAnsi"/>
        </w:rPr>
        <w:t>activités de contructions mécaniques</w:t>
      </w:r>
      <w:r w:rsidR="00FF1D1C" w:rsidRPr="00BE1CA1">
        <w:rPr>
          <w:rFonts w:asciiTheme="minorHAnsi" w:hAnsiTheme="minorHAnsi"/>
        </w:rPr>
        <w:t>.</w:t>
      </w:r>
      <w:r w:rsidRPr="00BE1CA1">
        <w:rPr>
          <w:rFonts w:asciiTheme="minorHAnsi" w:hAnsiTheme="minorHAnsi"/>
        </w:rPr>
        <w:t xml:space="preserve"> </w:t>
      </w:r>
      <w:r w:rsidRPr="00BE1CA1">
        <w:rPr>
          <w:rFonts w:asciiTheme="minorHAnsi" w:hAnsiTheme="minorHAnsi"/>
          <w:b/>
          <w:u w:val="single"/>
        </w:rPr>
        <w:t>Voir annexe 1 PRESENTATION CENTRE DE MECANIQUE INDUSTRIELLE DE NEGREPELISSE</w:t>
      </w:r>
      <w:r w:rsidRPr="00BE1CA1">
        <w:rPr>
          <w:rFonts w:asciiTheme="minorHAnsi" w:hAnsiTheme="minorHAnsi"/>
        </w:rPr>
        <w:t xml:space="preserve"> </w:t>
      </w:r>
    </w:p>
    <w:p w:rsidR="00FF1D1C" w:rsidRPr="00FF1D1C" w:rsidRDefault="00FF1D1C" w:rsidP="00FF1D1C">
      <w:pPr>
        <w:pStyle w:val="DRAOnormal"/>
        <w:ind w:left="284"/>
        <w:jc w:val="both"/>
        <w:rPr>
          <w:rFonts w:asciiTheme="minorHAnsi" w:hAnsiTheme="minorHAnsi"/>
        </w:rPr>
      </w:pPr>
    </w:p>
    <w:p w:rsidR="004C0570" w:rsidRPr="006437DE" w:rsidRDefault="004C0570" w:rsidP="00AA39B0">
      <w:pPr>
        <w:pStyle w:val="Titre1"/>
      </w:pPr>
      <w:bookmarkStart w:id="51" w:name="_Toc456963950"/>
      <w:bookmarkStart w:id="52" w:name="_Toc456971912"/>
      <w:r w:rsidRPr="006437DE">
        <w:t>PRESENTATION DE L’ORGANISATION</w:t>
      </w:r>
      <w:bookmarkEnd w:id="51"/>
      <w:bookmarkEnd w:id="52"/>
      <w:r w:rsidRPr="006437DE">
        <w:t xml:space="preserve"> </w:t>
      </w:r>
    </w:p>
    <w:p w:rsidR="004C0570" w:rsidRDefault="00164662" w:rsidP="00D3518F">
      <w:pPr>
        <w:pStyle w:val="Titre2"/>
        <w:numPr>
          <w:ilvl w:val="1"/>
          <w:numId w:val="269"/>
        </w:numPr>
      </w:pPr>
      <w:bookmarkStart w:id="53" w:name="_Toc456963951"/>
      <w:bookmarkStart w:id="54" w:name="_Toc456971913"/>
      <w:r w:rsidRPr="006D2131">
        <w:t>Présentation de l’organisation sur site</w:t>
      </w:r>
      <w:bookmarkEnd w:id="53"/>
      <w:bookmarkEnd w:id="54"/>
    </w:p>
    <w:p w:rsidR="004121F4" w:rsidRPr="004121F4" w:rsidRDefault="004121F4" w:rsidP="009152B8">
      <w:pPr>
        <w:pStyle w:val="Titre3"/>
        <w:numPr>
          <w:ilvl w:val="0"/>
          <w:numId w:val="216"/>
        </w:numPr>
      </w:pPr>
      <w:bookmarkStart w:id="55" w:name="_Toc456963952"/>
      <w:bookmarkStart w:id="56" w:name="_Toc456971914"/>
      <w:r>
        <w:t>Analyse</w:t>
      </w:r>
      <w:r w:rsidR="00551E10">
        <w:t xml:space="preserve"> du p</w:t>
      </w:r>
      <w:r w:rsidRPr="004121F4">
        <w:t>érimètre du LOT</w:t>
      </w:r>
      <w:r>
        <w:t>1</w:t>
      </w:r>
      <w:bookmarkEnd w:id="55"/>
      <w:bookmarkEnd w:id="56"/>
    </w:p>
    <w:p w:rsidR="004121F4" w:rsidRDefault="004121F4" w:rsidP="00551E10">
      <w:pPr>
        <w:spacing w:after="0"/>
      </w:pPr>
      <w:r>
        <w:t>Après analyse d</w:t>
      </w:r>
      <w:r w:rsidR="00551E10">
        <w:t>e ce</w:t>
      </w:r>
      <w:r>
        <w:t xml:space="preserve"> périmètre, nous avons ciblé les profils et compétences que vous attendez.</w:t>
      </w:r>
    </w:p>
    <w:p w:rsidR="004121F4" w:rsidRDefault="00551E10" w:rsidP="00551E10">
      <w:pPr>
        <w:spacing w:after="0"/>
      </w:pPr>
      <w:r>
        <w:t>Synthèse : 436</w:t>
      </w:r>
      <w:r w:rsidR="004121F4">
        <w:t xml:space="preserve"> équipements répartis en</w:t>
      </w:r>
      <w:r>
        <w:t xml:space="preserve"> 8</w:t>
      </w:r>
      <w:r w:rsidR="004121F4">
        <w:t xml:space="preserve"> localisations et </w:t>
      </w:r>
      <w:r>
        <w:t>7</w:t>
      </w:r>
      <w:r w:rsidR="004121F4">
        <w:t xml:space="preserve"> </w:t>
      </w:r>
      <w:r>
        <w:t>domaine</w:t>
      </w:r>
      <w:r w:rsidR="004121F4">
        <w:t>s :</w:t>
      </w:r>
    </w:p>
    <w:tbl>
      <w:tblPr>
        <w:tblW w:w="7655" w:type="dxa"/>
        <w:tblInd w:w="70" w:type="dxa"/>
        <w:tblCellMar>
          <w:left w:w="70" w:type="dxa"/>
          <w:right w:w="70" w:type="dxa"/>
        </w:tblCellMar>
        <w:tblLook w:val="04A0" w:firstRow="1" w:lastRow="0" w:firstColumn="1" w:lastColumn="0" w:noHBand="0" w:noVBand="1"/>
      </w:tblPr>
      <w:tblGrid>
        <w:gridCol w:w="2268"/>
        <w:gridCol w:w="3402"/>
        <w:gridCol w:w="1985"/>
      </w:tblGrid>
      <w:tr w:rsidR="00551E10" w:rsidRPr="00551E10" w:rsidTr="00551E10">
        <w:trPr>
          <w:trHeight w:val="300"/>
        </w:trPr>
        <w:tc>
          <w:tcPr>
            <w:tcW w:w="2268" w:type="dxa"/>
            <w:tcBorders>
              <w:top w:val="single" w:sz="8" w:space="0" w:color="305496"/>
              <w:left w:val="nil"/>
              <w:bottom w:val="nil"/>
              <w:right w:val="nil"/>
            </w:tcBorders>
            <w:shd w:val="clear" w:color="4472C4" w:fill="4472C4"/>
            <w:noWrap/>
            <w:vAlign w:val="bottom"/>
            <w:hideMark/>
          </w:tcPr>
          <w:p w:rsidR="00551E10" w:rsidRPr="00551E10" w:rsidRDefault="00551E10" w:rsidP="00551E10">
            <w:pPr>
              <w:spacing w:after="0" w:line="240" w:lineRule="auto"/>
              <w:rPr>
                <w:rFonts w:eastAsia="Times New Roman" w:cs="Times New Roman"/>
                <w:b/>
                <w:bCs/>
                <w:color w:val="FFFFFF"/>
                <w:sz w:val="20"/>
                <w:szCs w:val="20"/>
                <w:lang w:eastAsia="fr-FR"/>
              </w:rPr>
            </w:pPr>
            <w:r w:rsidRPr="00551E10">
              <w:rPr>
                <w:rFonts w:eastAsia="Times New Roman" w:cs="Times New Roman"/>
                <w:b/>
                <w:bCs/>
                <w:color w:val="FFFFFF"/>
                <w:sz w:val="20"/>
                <w:szCs w:val="20"/>
                <w:lang w:eastAsia="fr-FR"/>
              </w:rPr>
              <w:t>DOMAINE</w:t>
            </w:r>
          </w:p>
        </w:tc>
        <w:tc>
          <w:tcPr>
            <w:tcW w:w="3402" w:type="dxa"/>
            <w:tcBorders>
              <w:top w:val="single" w:sz="8" w:space="0" w:color="305496"/>
              <w:left w:val="nil"/>
              <w:bottom w:val="nil"/>
              <w:right w:val="nil"/>
            </w:tcBorders>
            <w:shd w:val="clear" w:color="4472C4" w:fill="4472C4"/>
            <w:noWrap/>
            <w:vAlign w:val="bottom"/>
            <w:hideMark/>
          </w:tcPr>
          <w:p w:rsidR="00551E10" w:rsidRPr="00551E10" w:rsidRDefault="00551E10" w:rsidP="00551E10">
            <w:pPr>
              <w:spacing w:after="0" w:line="240" w:lineRule="auto"/>
              <w:rPr>
                <w:rFonts w:eastAsia="Times New Roman" w:cs="Times New Roman"/>
                <w:b/>
                <w:bCs/>
                <w:color w:val="FFFFFF"/>
                <w:sz w:val="20"/>
                <w:szCs w:val="20"/>
                <w:lang w:eastAsia="fr-FR"/>
              </w:rPr>
            </w:pPr>
            <w:r w:rsidRPr="00551E10">
              <w:rPr>
                <w:rFonts w:eastAsia="Times New Roman" w:cs="Times New Roman"/>
                <w:b/>
                <w:bCs/>
                <w:color w:val="FFFFFF"/>
                <w:sz w:val="20"/>
                <w:szCs w:val="20"/>
                <w:lang w:eastAsia="fr-FR"/>
              </w:rPr>
              <w:t>DESIGNATION POSTE TECHNIQUE</w:t>
            </w:r>
          </w:p>
        </w:tc>
        <w:tc>
          <w:tcPr>
            <w:tcW w:w="1985" w:type="dxa"/>
            <w:tcBorders>
              <w:top w:val="single" w:sz="8" w:space="0" w:color="305496"/>
              <w:left w:val="nil"/>
              <w:bottom w:val="nil"/>
              <w:right w:val="nil"/>
            </w:tcBorders>
            <w:shd w:val="clear" w:color="4472C4" w:fill="4472C4"/>
            <w:noWrap/>
            <w:vAlign w:val="bottom"/>
            <w:hideMark/>
          </w:tcPr>
          <w:p w:rsidR="00551E10" w:rsidRPr="00551E10" w:rsidRDefault="00551E10" w:rsidP="00551E10">
            <w:pPr>
              <w:spacing w:after="0" w:line="240" w:lineRule="auto"/>
              <w:rPr>
                <w:rFonts w:eastAsia="Times New Roman" w:cs="Times New Roman"/>
                <w:b/>
                <w:bCs/>
                <w:color w:val="FFFFFF"/>
                <w:sz w:val="20"/>
                <w:szCs w:val="20"/>
                <w:lang w:eastAsia="fr-FR"/>
              </w:rPr>
            </w:pPr>
            <w:r w:rsidRPr="00551E10">
              <w:rPr>
                <w:rFonts w:eastAsia="Times New Roman" w:cs="Times New Roman"/>
                <w:b/>
                <w:bCs/>
                <w:color w:val="FFFFFF"/>
                <w:sz w:val="20"/>
                <w:szCs w:val="20"/>
                <w:lang w:eastAsia="fr-FR"/>
              </w:rPr>
              <w:t>Total</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Pr>
                <w:rFonts w:eastAsia="Times New Roman" w:cs="Times New Roman"/>
                <w:b/>
                <w:bCs/>
                <w:color w:val="000000"/>
                <w:sz w:val="20"/>
                <w:szCs w:val="20"/>
                <w:lang w:eastAsia="fr-FR"/>
              </w:rPr>
              <w:t>AIR COMPRIME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AIR COMPRIME RESPIRABLE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6</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D'AIR COMPRIME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22</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sidRPr="00551E10">
              <w:rPr>
                <w:rFonts w:eastAsia="Times New Roman" w:cs="Times New Roman"/>
                <w:b/>
                <w:bCs/>
                <w:color w:val="000000"/>
                <w:sz w:val="20"/>
                <w:szCs w:val="20"/>
                <w:lang w:eastAsia="fr-FR"/>
              </w:rPr>
              <w:t>C</w:t>
            </w:r>
            <w:r>
              <w:rPr>
                <w:rFonts w:eastAsia="Times New Roman" w:cs="Times New Roman"/>
                <w:b/>
                <w:bCs/>
                <w:color w:val="000000"/>
                <w:sz w:val="20"/>
                <w:szCs w:val="20"/>
                <w:lang w:eastAsia="fr-FR"/>
              </w:rPr>
              <w:t>HAUFFERIE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CHEMINEE D'EXTRACTION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2</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CHAUDE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2</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sidRPr="00551E10">
              <w:rPr>
                <w:rFonts w:eastAsia="Times New Roman" w:cs="Times New Roman"/>
                <w:b/>
                <w:bCs/>
                <w:color w:val="000000"/>
                <w:sz w:val="20"/>
                <w:szCs w:val="20"/>
                <w:lang w:eastAsia="fr-FR"/>
              </w:rPr>
              <w:t>E</w:t>
            </w:r>
            <w:r>
              <w:rPr>
                <w:rFonts w:eastAsia="Times New Roman" w:cs="Times New Roman"/>
                <w:b/>
                <w:bCs/>
                <w:color w:val="000000"/>
                <w:sz w:val="20"/>
                <w:szCs w:val="20"/>
                <w:lang w:eastAsia="fr-FR"/>
              </w:rPr>
              <w:t>AU CHAUDE SANITAIRE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 xml:space="preserve">RESEAU D'EAU </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CHAUDE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CHAUDE SANITAIRE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8</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POTABLE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34</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D'EAUX PLUVIALES</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D'EAUX USEES</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RESEAUX</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(vide)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Pr>
                <w:rFonts w:eastAsia="Times New Roman" w:cs="Times New Roman"/>
                <w:b/>
                <w:bCs/>
                <w:color w:val="000000"/>
                <w:sz w:val="20"/>
                <w:szCs w:val="20"/>
                <w:lang w:eastAsia="fr-FR"/>
              </w:rPr>
              <w:t>ECLAIRAGE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BATIMENT</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6</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BATIMENTS</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8</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EXTERIEUR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SECURITE INCENDIE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6</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(vide)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Pr>
                <w:rFonts w:eastAsia="Times New Roman" w:cs="Times New Roman"/>
                <w:b/>
                <w:bCs/>
                <w:color w:val="000000"/>
                <w:sz w:val="20"/>
                <w:szCs w:val="20"/>
                <w:lang w:eastAsia="fr-FR"/>
              </w:rPr>
              <w:t>ELECTRICITE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ARMOIRES ELECTRIQUES</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52</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EQUIPEMENTS DE PRODUCTION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EXTERIEUR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INSTALLATIONS ELECTRIQUES</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(vide)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Pr>
                <w:rFonts w:eastAsia="Times New Roman" w:cs="Times New Roman"/>
                <w:b/>
                <w:bCs/>
                <w:color w:val="000000"/>
                <w:sz w:val="20"/>
                <w:szCs w:val="20"/>
                <w:lang w:eastAsia="fr-FR"/>
              </w:rPr>
              <w:t>GENIE CLIMATIQUE</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CENTRALES DE TRAITEMENT D'AIR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24</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CENTRALES D'EXTRACTION D'AIR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37</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CHEMINEE D'EXTRACTION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14</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CLAPETS COUPE-FEUX</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9</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CLIMATISATION ET CHAUFFAGE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92</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EQUIPEMENTS DE PRODUCTION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REGULATION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D'AIR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19</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CHAUDE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6</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D'EAU FROIDE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4</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RESEAU GAZ</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9</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TRAITEMENT D'AIR</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3</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(vide)</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6</w:t>
            </w:r>
          </w:p>
        </w:tc>
      </w:tr>
      <w:tr w:rsidR="00551E10" w:rsidRPr="00551E10" w:rsidTr="00551E10">
        <w:trPr>
          <w:trHeight w:val="300"/>
        </w:trPr>
        <w:tc>
          <w:tcPr>
            <w:tcW w:w="2268" w:type="dxa"/>
            <w:tcBorders>
              <w:top w:val="nil"/>
              <w:left w:val="nil"/>
              <w:bottom w:val="nil"/>
              <w:right w:val="nil"/>
            </w:tcBorders>
            <w:shd w:val="clear" w:color="D9E1F2" w:fill="D9E1F2"/>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Pr>
                <w:rFonts w:eastAsia="Times New Roman" w:cs="Times New Roman"/>
                <w:b/>
                <w:bCs/>
                <w:color w:val="000000"/>
                <w:sz w:val="20"/>
                <w:szCs w:val="20"/>
                <w:lang w:eastAsia="fr-FR"/>
              </w:rPr>
              <w:t>GTB</w:t>
            </w:r>
          </w:p>
        </w:tc>
        <w:tc>
          <w:tcPr>
            <w:tcW w:w="3402"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color w:val="000000"/>
                <w:sz w:val="20"/>
                <w:szCs w:val="20"/>
                <w:lang w:eastAsia="fr-FR"/>
              </w:rPr>
            </w:pPr>
            <w:r w:rsidRPr="00551E10">
              <w:rPr>
                <w:rFonts w:eastAsia="Times New Roman" w:cs="Times New Roman"/>
                <w:color w:val="000000"/>
                <w:sz w:val="20"/>
                <w:szCs w:val="20"/>
                <w:lang w:eastAsia="fr-FR"/>
              </w:rPr>
              <w:t>REGULATION</w:t>
            </w:r>
          </w:p>
        </w:tc>
        <w:tc>
          <w:tcPr>
            <w:tcW w:w="1985" w:type="dxa"/>
            <w:tcBorders>
              <w:top w:val="nil"/>
              <w:left w:val="nil"/>
              <w:bottom w:val="nil"/>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color w:val="000000"/>
                <w:sz w:val="20"/>
                <w:szCs w:val="20"/>
                <w:lang w:eastAsia="fr-FR"/>
              </w:rPr>
            </w:pPr>
            <w:r w:rsidRPr="00551E10">
              <w:rPr>
                <w:rFonts w:eastAsia="Times New Roman" w:cs="Times New Roman"/>
                <w:color w:val="000000"/>
                <w:sz w:val="20"/>
                <w:szCs w:val="20"/>
                <w:lang w:eastAsia="fr-FR"/>
              </w:rPr>
              <w:t>5</w:t>
            </w:r>
          </w:p>
        </w:tc>
      </w:tr>
      <w:tr w:rsidR="00551E10" w:rsidRPr="00551E10" w:rsidTr="00551E10">
        <w:trPr>
          <w:trHeight w:val="300"/>
        </w:trPr>
        <w:tc>
          <w:tcPr>
            <w:tcW w:w="2268" w:type="dxa"/>
            <w:tcBorders>
              <w:top w:val="single" w:sz="4" w:space="0" w:color="305496"/>
              <w:left w:val="nil"/>
              <w:bottom w:val="single" w:sz="8" w:space="0" w:color="305496"/>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r w:rsidRPr="00551E10">
              <w:rPr>
                <w:rFonts w:eastAsia="Times New Roman" w:cs="Times New Roman"/>
                <w:b/>
                <w:bCs/>
                <w:color w:val="000000"/>
                <w:sz w:val="20"/>
                <w:szCs w:val="20"/>
                <w:lang w:eastAsia="fr-FR"/>
              </w:rPr>
              <w:t>Total général</w:t>
            </w:r>
          </w:p>
        </w:tc>
        <w:tc>
          <w:tcPr>
            <w:tcW w:w="3402" w:type="dxa"/>
            <w:tcBorders>
              <w:top w:val="single" w:sz="4" w:space="0" w:color="305496"/>
              <w:left w:val="nil"/>
              <w:bottom w:val="single" w:sz="8" w:space="0" w:color="305496"/>
              <w:right w:val="nil"/>
            </w:tcBorders>
            <w:shd w:val="clear" w:color="auto" w:fill="auto"/>
            <w:noWrap/>
            <w:vAlign w:val="bottom"/>
            <w:hideMark/>
          </w:tcPr>
          <w:p w:rsidR="00551E10" w:rsidRPr="00551E10" w:rsidRDefault="00551E10" w:rsidP="00551E10">
            <w:pPr>
              <w:spacing w:after="0" w:line="240" w:lineRule="auto"/>
              <w:rPr>
                <w:rFonts w:eastAsia="Times New Roman" w:cs="Times New Roman"/>
                <w:b/>
                <w:bCs/>
                <w:color w:val="000000"/>
                <w:sz w:val="20"/>
                <w:szCs w:val="20"/>
                <w:lang w:eastAsia="fr-FR"/>
              </w:rPr>
            </w:pPr>
          </w:p>
        </w:tc>
        <w:tc>
          <w:tcPr>
            <w:tcW w:w="1985" w:type="dxa"/>
            <w:tcBorders>
              <w:top w:val="single" w:sz="4" w:space="0" w:color="305496"/>
              <w:left w:val="nil"/>
              <w:bottom w:val="single" w:sz="8" w:space="0" w:color="305496"/>
              <w:right w:val="nil"/>
            </w:tcBorders>
            <w:shd w:val="clear" w:color="auto" w:fill="auto"/>
            <w:noWrap/>
            <w:vAlign w:val="bottom"/>
            <w:hideMark/>
          </w:tcPr>
          <w:p w:rsidR="00551E10" w:rsidRPr="00551E10" w:rsidRDefault="00551E10" w:rsidP="00551E10">
            <w:pPr>
              <w:spacing w:after="0" w:line="240" w:lineRule="auto"/>
              <w:jc w:val="right"/>
              <w:rPr>
                <w:rFonts w:eastAsia="Times New Roman" w:cs="Times New Roman"/>
                <w:b/>
                <w:bCs/>
                <w:color w:val="000000"/>
                <w:sz w:val="20"/>
                <w:szCs w:val="20"/>
                <w:lang w:eastAsia="fr-FR"/>
              </w:rPr>
            </w:pPr>
            <w:r w:rsidRPr="00551E10">
              <w:rPr>
                <w:rFonts w:eastAsia="Times New Roman" w:cs="Times New Roman"/>
                <w:b/>
                <w:bCs/>
                <w:color w:val="000000"/>
                <w:sz w:val="20"/>
                <w:szCs w:val="20"/>
                <w:lang w:eastAsia="fr-FR"/>
              </w:rPr>
              <w:t>436</w:t>
            </w:r>
          </w:p>
        </w:tc>
      </w:tr>
    </w:tbl>
    <w:p w:rsidR="00551E10" w:rsidRDefault="00551E10" w:rsidP="004121F4"/>
    <w:p w:rsidR="00551E10" w:rsidRDefault="00551E10" w:rsidP="00551E10">
      <w:pPr>
        <w:spacing w:after="0"/>
      </w:pPr>
      <w:r>
        <w:t>Synthèse : Graphique de répartition des équipement par familles et par localisation :</w:t>
      </w:r>
    </w:p>
    <w:p w:rsidR="004121F4" w:rsidRDefault="004121F4" w:rsidP="004121F4">
      <w:r>
        <w:rPr>
          <w:noProof/>
          <w:lang w:eastAsia="fr-FR"/>
        </w:rPr>
        <w:drawing>
          <wp:inline distT="0" distB="0" distL="0" distR="0" wp14:anchorId="3DAC8384" wp14:editId="1E3E3353">
            <wp:extent cx="5972810" cy="3032760"/>
            <wp:effectExtent l="0" t="0" r="27940" b="15240"/>
            <wp:docPr id="101" name="Graphique 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121F4" w:rsidRDefault="004121F4" w:rsidP="004121F4">
      <w:r>
        <w:t>La compétence pri</w:t>
      </w:r>
      <w:r w:rsidR="00813475">
        <w:t>n</w:t>
      </w:r>
      <w:r>
        <w:t xml:space="preserve">cipale pour ce lot </w:t>
      </w:r>
      <w:r w:rsidR="00551E10">
        <w:t>1</w:t>
      </w:r>
      <w:r>
        <w:t xml:space="preserve"> est </w:t>
      </w:r>
      <w:r w:rsidR="00551E10">
        <w:rPr>
          <w:b/>
        </w:rPr>
        <w:t>le chauffage ventilation climatisation</w:t>
      </w:r>
      <w:r>
        <w:t>. L’ensemble de ces moyens est critique pour la production et nécessite une maintenance ajustée à votre utilisation sans géner les opérateurs</w:t>
      </w:r>
      <w:r w:rsidR="00551E10">
        <w:t xml:space="preserve"> et votre process</w:t>
      </w:r>
      <w:r>
        <w:t>.</w:t>
      </w:r>
    </w:p>
    <w:p w:rsidR="004121F4" w:rsidRDefault="004121F4" w:rsidP="004121F4">
      <w:pPr>
        <w:rPr>
          <w:rFonts w:cs="Times New Roman"/>
          <w:b/>
          <w:color w:val="17365D" w:themeColor="text2" w:themeShade="BF"/>
          <w:sz w:val="24"/>
          <w:szCs w:val="24"/>
          <w:u w:val="single"/>
        </w:rPr>
      </w:pPr>
      <w:r>
        <w:rPr>
          <w:rFonts w:cs="Times New Roman"/>
        </w:rPr>
        <w:br w:type="page"/>
      </w:r>
    </w:p>
    <w:p w:rsidR="002B0831" w:rsidRPr="00C9118E" w:rsidRDefault="002B0831" w:rsidP="009152B8">
      <w:pPr>
        <w:pStyle w:val="Titre3"/>
        <w:numPr>
          <w:ilvl w:val="0"/>
          <w:numId w:val="216"/>
        </w:numPr>
      </w:pPr>
      <w:bookmarkStart w:id="57" w:name="_Toc456963953"/>
      <w:bookmarkStart w:id="58" w:name="_Toc456971915"/>
      <w:r>
        <w:t>Le management opérationnel</w:t>
      </w:r>
      <w:bookmarkEnd w:id="57"/>
      <w:bookmarkEnd w:id="58"/>
    </w:p>
    <w:p w:rsidR="002B0831" w:rsidRPr="002B0831" w:rsidRDefault="002B0831" w:rsidP="002B0831"/>
    <w:p w:rsidR="004C0570" w:rsidRPr="006F1F2B" w:rsidRDefault="004C0570" w:rsidP="004C0570">
      <w:pPr>
        <w:spacing w:before="240" w:after="0" w:line="240" w:lineRule="auto"/>
        <w:jc w:val="both"/>
        <w:rPr>
          <w:rFonts w:cs="Times New Roman"/>
        </w:rPr>
      </w:pPr>
      <w:r w:rsidRPr="006F1F2B">
        <w:rPr>
          <w:rFonts w:cs="Times New Roman"/>
        </w:rPr>
        <w:t>Cet organigramme fait suite à l’analyse de votre parc et de la simulation du plan de maintenance que nous avons établi avec vos besoins, notre retour d’expérience et nos partenaires pour cette offre.</w:t>
      </w:r>
    </w:p>
    <w:p w:rsidR="004C0570" w:rsidRPr="006F1F2B" w:rsidRDefault="004C0570" w:rsidP="004C0570">
      <w:pPr>
        <w:spacing w:before="240" w:after="0" w:line="240" w:lineRule="auto"/>
        <w:jc w:val="both"/>
        <w:rPr>
          <w:rFonts w:cs="Times New Roman"/>
        </w:rPr>
      </w:pPr>
      <w:r w:rsidRPr="006F1F2B">
        <w:rPr>
          <w:rFonts w:cs="Times New Roman"/>
        </w:rPr>
        <w:t xml:space="preserve">Préalablement à la présentation des équipes et des fonctions, nous avons porté </w:t>
      </w:r>
      <w:r w:rsidR="00AF38D5" w:rsidRPr="006F1F2B">
        <w:rPr>
          <w:rFonts w:cs="Times New Roman"/>
        </w:rPr>
        <w:t>ci-dessous</w:t>
      </w:r>
      <w:r w:rsidRPr="006F1F2B">
        <w:rPr>
          <w:rFonts w:cs="Times New Roman"/>
        </w:rPr>
        <w:t xml:space="preserve"> l’organigramme opérationnel de </w:t>
      </w:r>
      <w:r w:rsidR="00AF38D5" w:rsidRPr="006F1F2B">
        <w:rPr>
          <w:rFonts w:cs="Times New Roman"/>
        </w:rPr>
        <w:t>l’</w:t>
      </w:r>
      <w:r w:rsidRPr="006F1F2B">
        <w:rPr>
          <w:rFonts w:cs="Times New Roman"/>
        </w:rPr>
        <w:t>équipe</w:t>
      </w:r>
      <w:r w:rsidR="00AF38D5" w:rsidRPr="006F1F2B">
        <w:rPr>
          <w:rFonts w:cs="Times New Roman"/>
        </w:rPr>
        <w:t>.</w:t>
      </w:r>
    </w:p>
    <w:p w:rsidR="004C0570" w:rsidRPr="006F1F2B" w:rsidRDefault="004C0570" w:rsidP="004C0570">
      <w:pPr>
        <w:spacing w:after="0" w:line="240" w:lineRule="auto"/>
        <w:rPr>
          <w:rFonts w:cs="Times New Roman"/>
        </w:rPr>
      </w:pPr>
    </w:p>
    <w:p w:rsidR="004C0570" w:rsidRPr="006F1F2B" w:rsidRDefault="004C0570" w:rsidP="004C0570">
      <w:pPr>
        <w:spacing w:after="0" w:line="240" w:lineRule="auto"/>
        <w:rPr>
          <w:rFonts w:cs="Times New Roman"/>
        </w:rPr>
      </w:pPr>
      <w:r w:rsidRPr="006F1F2B">
        <w:rPr>
          <w:rFonts w:cs="Times New Roman"/>
        </w:rPr>
        <w:t>Détail des intervenants sur le contrat :</w:t>
      </w:r>
    </w:p>
    <w:p w:rsidR="004C0570" w:rsidRPr="00C9118E" w:rsidRDefault="004C0570" w:rsidP="004C0570">
      <w:pPr>
        <w:spacing w:after="0" w:line="240" w:lineRule="auto"/>
        <w:rPr>
          <w:rFonts w:cs="Times New Roman"/>
        </w:rPr>
      </w:pPr>
    </w:p>
    <w:p w:rsidR="004C0570" w:rsidRPr="009D41BA" w:rsidRDefault="004C0570" w:rsidP="0017396A">
      <w:pPr>
        <w:numPr>
          <w:ilvl w:val="0"/>
          <w:numId w:val="174"/>
        </w:numPr>
        <w:spacing w:after="0" w:line="240" w:lineRule="auto"/>
        <w:jc w:val="both"/>
        <w:rPr>
          <w:rFonts w:cs="Times New Roman"/>
          <w:color w:val="FF0000"/>
        </w:rPr>
      </w:pPr>
      <w:r w:rsidRPr="009D41BA">
        <w:rPr>
          <w:rFonts w:cs="Times New Roman"/>
          <w:color w:val="FF0000"/>
          <w:u w:val="single"/>
        </w:rPr>
        <w:t>Pilotage et Management</w:t>
      </w:r>
      <w:r w:rsidRPr="009D41BA">
        <w:rPr>
          <w:rFonts w:cs="Times New Roman"/>
          <w:color w:val="FF0000"/>
        </w:rPr>
        <w:t> :</w:t>
      </w:r>
    </w:p>
    <w:p w:rsidR="004C0570" w:rsidRPr="00C9118E" w:rsidRDefault="004C0570" w:rsidP="004C0570">
      <w:pPr>
        <w:numPr>
          <w:ilvl w:val="1"/>
          <w:numId w:val="56"/>
        </w:numPr>
        <w:spacing w:after="0" w:line="240" w:lineRule="auto"/>
        <w:jc w:val="both"/>
        <w:rPr>
          <w:rFonts w:cs="Times New Roman"/>
        </w:rPr>
      </w:pPr>
      <w:r w:rsidRPr="00C9118E">
        <w:rPr>
          <w:rFonts w:cs="Times New Roman"/>
        </w:rPr>
        <w:t>1 Chef de Service</w:t>
      </w:r>
      <w:r w:rsidR="00AF38D5">
        <w:rPr>
          <w:rFonts w:cs="Times New Roman"/>
        </w:rPr>
        <w:t>.</w:t>
      </w:r>
    </w:p>
    <w:p w:rsidR="004C0570" w:rsidRPr="00C9118E" w:rsidRDefault="004C0570" w:rsidP="004C0570">
      <w:pPr>
        <w:numPr>
          <w:ilvl w:val="1"/>
          <w:numId w:val="56"/>
        </w:numPr>
        <w:spacing w:after="0" w:line="240" w:lineRule="auto"/>
        <w:jc w:val="both"/>
        <w:rPr>
          <w:rFonts w:cs="Times New Roman"/>
        </w:rPr>
      </w:pPr>
      <w:r w:rsidRPr="00C9118E">
        <w:rPr>
          <w:rFonts w:cs="Times New Roman"/>
        </w:rPr>
        <w:t>1 Responsable d’affaires (posté à Toulouse)</w:t>
      </w:r>
      <w:r w:rsidR="00AF38D5">
        <w:rPr>
          <w:rFonts w:cs="Times New Roman"/>
        </w:rPr>
        <w:t>.</w:t>
      </w:r>
    </w:p>
    <w:p w:rsidR="004C0570" w:rsidRDefault="004C0570" w:rsidP="004C0570">
      <w:pPr>
        <w:numPr>
          <w:ilvl w:val="1"/>
          <w:numId w:val="56"/>
        </w:numPr>
        <w:spacing w:after="0" w:line="240" w:lineRule="auto"/>
        <w:jc w:val="both"/>
        <w:rPr>
          <w:rFonts w:cs="Times New Roman"/>
          <w:b/>
        </w:rPr>
      </w:pPr>
      <w:r w:rsidRPr="00C9118E">
        <w:rPr>
          <w:rFonts w:cs="Times New Roman"/>
          <w:b/>
        </w:rPr>
        <w:t xml:space="preserve">1 Responsable </w:t>
      </w:r>
      <w:r w:rsidR="00313AB0">
        <w:rPr>
          <w:rFonts w:cs="Times New Roman"/>
          <w:b/>
        </w:rPr>
        <w:t xml:space="preserve">technique CVC </w:t>
      </w:r>
      <w:r w:rsidR="00313AB0" w:rsidRPr="00C9118E">
        <w:rPr>
          <w:rFonts w:cs="Times New Roman"/>
        </w:rPr>
        <w:t>(posté à Toulouse)</w:t>
      </w:r>
      <w:r w:rsidR="00AF38D5">
        <w:rPr>
          <w:rFonts w:cs="Times New Roman"/>
        </w:rPr>
        <w:t>.</w:t>
      </w:r>
    </w:p>
    <w:p w:rsidR="00313AB0" w:rsidRPr="00C9118E" w:rsidRDefault="00313AB0" w:rsidP="004C0570">
      <w:pPr>
        <w:numPr>
          <w:ilvl w:val="1"/>
          <w:numId w:val="56"/>
        </w:numPr>
        <w:spacing w:after="0" w:line="240" w:lineRule="auto"/>
        <w:jc w:val="both"/>
        <w:rPr>
          <w:rFonts w:cs="Times New Roman"/>
          <w:b/>
        </w:rPr>
      </w:pPr>
      <w:r>
        <w:rPr>
          <w:rFonts w:cs="Times New Roman"/>
          <w:b/>
        </w:rPr>
        <w:t xml:space="preserve">1 </w:t>
      </w:r>
      <w:r w:rsidRPr="00C9118E">
        <w:rPr>
          <w:rFonts w:cs="Times New Roman"/>
          <w:b/>
        </w:rPr>
        <w:t xml:space="preserve">Responsable </w:t>
      </w:r>
      <w:r>
        <w:rPr>
          <w:rFonts w:cs="Times New Roman"/>
          <w:b/>
        </w:rPr>
        <w:t xml:space="preserve">technique ELEC </w:t>
      </w:r>
      <w:r w:rsidRPr="00C9118E">
        <w:rPr>
          <w:rFonts w:cs="Times New Roman"/>
        </w:rPr>
        <w:t>(posté à Toulouse)</w:t>
      </w:r>
      <w:r w:rsidR="00AF38D5">
        <w:rPr>
          <w:rFonts w:cs="Times New Roman"/>
        </w:rPr>
        <w:t>.</w:t>
      </w:r>
    </w:p>
    <w:p w:rsidR="004C0570" w:rsidRPr="00C9118E" w:rsidRDefault="004C0570" w:rsidP="004C0570">
      <w:pPr>
        <w:numPr>
          <w:ilvl w:val="1"/>
          <w:numId w:val="56"/>
        </w:numPr>
        <w:spacing w:after="0" w:line="240" w:lineRule="auto"/>
        <w:jc w:val="both"/>
        <w:rPr>
          <w:rFonts w:cs="Times New Roman"/>
        </w:rPr>
      </w:pPr>
      <w:r w:rsidRPr="00C9118E">
        <w:rPr>
          <w:rFonts w:cs="Times New Roman"/>
        </w:rPr>
        <w:t>1 ensemble de fonction</w:t>
      </w:r>
      <w:ins w:id="59" w:author="LOISON Jean-Marie" w:date="2016-06-24T11:50:00Z">
        <w:r>
          <w:rPr>
            <w:rFonts w:cs="Times New Roman"/>
          </w:rPr>
          <w:t>s</w:t>
        </w:r>
      </w:ins>
      <w:r w:rsidRPr="00C9118E">
        <w:rPr>
          <w:rFonts w:cs="Times New Roman"/>
        </w:rPr>
        <w:t xml:space="preserve"> support</w:t>
      </w:r>
      <w:ins w:id="60" w:author="LOISON Jean-Marie" w:date="2016-06-24T11:50:00Z">
        <w:r>
          <w:rPr>
            <w:rFonts w:cs="Times New Roman"/>
          </w:rPr>
          <w:t>s</w:t>
        </w:r>
      </w:ins>
      <w:r w:rsidRPr="00C9118E">
        <w:rPr>
          <w:rFonts w:cs="Times New Roman"/>
        </w:rPr>
        <w:t xml:space="preserve"> (QHSE) (posté à Toulouse)</w:t>
      </w:r>
      <w:r w:rsidR="00AF38D5">
        <w:rPr>
          <w:rFonts w:cs="Times New Roman"/>
        </w:rPr>
        <w:t>.</w:t>
      </w:r>
    </w:p>
    <w:p w:rsidR="004C0570" w:rsidRPr="00C9118E" w:rsidRDefault="004C0570" w:rsidP="004C0570">
      <w:pPr>
        <w:numPr>
          <w:ilvl w:val="1"/>
          <w:numId w:val="56"/>
        </w:numPr>
        <w:spacing w:after="0" w:line="240" w:lineRule="auto"/>
        <w:jc w:val="both"/>
        <w:rPr>
          <w:rFonts w:cs="Times New Roman"/>
        </w:rPr>
      </w:pPr>
      <w:r w:rsidRPr="00C9118E">
        <w:rPr>
          <w:rFonts w:cs="Times New Roman"/>
        </w:rPr>
        <w:t>1 ingénieur méthodes (posté à Toulouse)</w:t>
      </w:r>
      <w:r w:rsidR="00AF38D5">
        <w:rPr>
          <w:rFonts w:cs="Times New Roman"/>
        </w:rPr>
        <w:t>.</w:t>
      </w:r>
    </w:p>
    <w:p w:rsidR="004C0570" w:rsidRPr="00C9118E" w:rsidRDefault="004C0570" w:rsidP="004C0570">
      <w:pPr>
        <w:spacing w:after="0" w:line="240" w:lineRule="auto"/>
        <w:ind w:left="1440"/>
        <w:jc w:val="both"/>
        <w:rPr>
          <w:rFonts w:cs="Times New Roman"/>
        </w:rPr>
      </w:pPr>
    </w:p>
    <w:p w:rsidR="004C0570" w:rsidRPr="009D41BA" w:rsidRDefault="004C0570" w:rsidP="0017396A">
      <w:pPr>
        <w:numPr>
          <w:ilvl w:val="0"/>
          <w:numId w:val="174"/>
        </w:numPr>
        <w:spacing w:after="0" w:line="240" w:lineRule="auto"/>
        <w:jc w:val="both"/>
        <w:rPr>
          <w:rFonts w:cs="Times New Roman"/>
          <w:color w:val="FF0000"/>
          <w:u w:val="single"/>
        </w:rPr>
      </w:pPr>
      <w:r w:rsidRPr="009D41BA">
        <w:rPr>
          <w:rFonts w:cs="Times New Roman"/>
          <w:color w:val="FF0000"/>
          <w:u w:val="single"/>
        </w:rPr>
        <w:t>Ressources réalisant les opérations :</w:t>
      </w:r>
    </w:p>
    <w:p w:rsidR="004C0570" w:rsidRPr="00C9118E" w:rsidRDefault="00574A3F" w:rsidP="004C0570">
      <w:pPr>
        <w:numPr>
          <w:ilvl w:val="1"/>
          <w:numId w:val="56"/>
        </w:numPr>
        <w:spacing w:after="0" w:line="240" w:lineRule="auto"/>
        <w:jc w:val="both"/>
        <w:rPr>
          <w:rFonts w:cs="Times New Roman"/>
          <w:b/>
        </w:rPr>
      </w:pPr>
      <w:r>
        <w:rPr>
          <w:rFonts w:cs="Times New Roman"/>
          <w:b/>
        </w:rPr>
        <w:t>2</w:t>
      </w:r>
      <w:r w:rsidR="004C0570" w:rsidRPr="00C9118E">
        <w:rPr>
          <w:rFonts w:cs="Times New Roman"/>
          <w:b/>
        </w:rPr>
        <w:t xml:space="preserve"> technicien</w:t>
      </w:r>
      <w:r>
        <w:rPr>
          <w:rFonts w:cs="Times New Roman"/>
          <w:b/>
        </w:rPr>
        <w:t>s CVC</w:t>
      </w:r>
      <w:r w:rsidR="004C0570" w:rsidRPr="00C9118E">
        <w:rPr>
          <w:rFonts w:cs="Times New Roman"/>
          <w:b/>
        </w:rPr>
        <w:t xml:space="preserve"> (posté)</w:t>
      </w:r>
    </w:p>
    <w:p w:rsidR="004C0570" w:rsidRPr="00C9118E" w:rsidRDefault="004C0570" w:rsidP="004C0570">
      <w:pPr>
        <w:numPr>
          <w:ilvl w:val="1"/>
          <w:numId w:val="56"/>
        </w:numPr>
        <w:spacing w:after="0" w:line="240" w:lineRule="auto"/>
        <w:jc w:val="both"/>
        <w:rPr>
          <w:rFonts w:cs="Times New Roman"/>
        </w:rPr>
      </w:pPr>
      <w:r w:rsidRPr="00C9118E">
        <w:rPr>
          <w:rFonts w:cs="Times New Roman"/>
        </w:rPr>
        <w:t>1 ensemble de techniciens spécialistes itinérants (astreinte, renfort technique) (non postés)</w:t>
      </w:r>
      <w:r w:rsidR="00AF38D5">
        <w:rPr>
          <w:rFonts w:cs="Times New Roman"/>
        </w:rPr>
        <w:t>.</w:t>
      </w:r>
    </w:p>
    <w:p w:rsidR="004C0570" w:rsidRDefault="004C0570" w:rsidP="004C0570">
      <w:pPr>
        <w:numPr>
          <w:ilvl w:val="1"/>
          <w:numId w:val="56"/>
        </w:numPr>
        <w:spacing w:after="0" w:line="240" w:lineRule="auto"/>
        <w:jc w:val="both"/>
        <w:rPr>
          <w:rFonts w:cs="Times New Roman"/>
        </w:rPr>
      </w:pPr>
      <w:r w:rsidRPr="00C9118E">
        <w:rPr>
          <w:rFonts w:cs="Times New Roman"/>
        </w:rPr>
        <w:t>Les sous-traitants intervenant spécifiquement sur le site</w:t>
      </w:r>
      <w:r w:rsidR="00AF38D5">
        <w:rPr>
          <w:rFonts w:cs="Times New Roman"/>
        </w:rPr>
        <w:t>.</w:t>
      </w:r>
    </w:p>
    <w:p w:rsidR="003D2432" w:rsidRDefault="003D2432" w:rsidP="003D2432">
      <w:pPr>
        <w:spacing w:after="0" w:line="240" w:lineRule="auto"/>
        <w:ind w:left="1440"/>
        <w:jc w:val="both"/>
        <w:rPr>
          <w:rFonts w:cs="Times New Roman"/>
        </w:rPr>
      </w:pPr>
    </w:p>
    <w:p w:rsidR="004C0570" w:rsidRDefault="004D188B" w:rsidP="00170AE3">
      <w:pPr>
        <w:spacing w:after="0" w:line="240" w:lineRule="auto"/>
        <w:ind w:left="426"/>
        <w:jc w:val="center"/>
      </w:pPr>
      <w:r>
        <w:rPr>
          <w:noProof/>
          <w:lang w:eastAsia="fr-FR"/>
        </w:rPr>
        <w:drawing>
          <wp:inline distT="0" distB="0" distL="0" distR="0" wp14:anchorId="4C2A111F" wp14:editId="04DFA7AF">
            <wp:extent cx="4844956" cy="3114762"/>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33729" cy="3107544"/>
                    </a:xfrm>
                    <a:prstGeom prst="rect">
                      <a:avLst/>
                    </a:prstGeom>
                  </pic:spPr>
                </pic:pic>
              </a:graphicData>
            </a:graphic>
          </wp:inline>
        </w:drawing>
      </w:r>
    </w:p>
    <w:p w:rsidR="00CF107C" w:rsidRDefault="00CF107C">
      <w:pPr>
        <w:rPr>
          <w:rFonts w:eastAsia="Times New Roman" w:cs="Times New Roman"/>
          <w:snapToGrid w:val="0"/>
          <w:lang w:eastAsia="fr-FR"/>
        </w:rPr>
      </w:pPr>
      <w:r>
        <w:br w:type="page"/>
      </w:r>
    </w:p>
    <w:p w:rsidR="00CF107C" w:rsidRDefault="00CF107C" w:rsidP="009152B8">
      <w:pPr>
        <w:pStyle w:val="Titre3"/>
      </w:pPr>
      <w:bookmarkStart w:id="61" w:name="_Toc453851809"/>
      <w:bookmarkStart w:id="62" w:name="_Toc456963954"/>
      <w:bookmarkStart w:id="63" w:name="_Toc456971916"/>
      <w:r w:rsidRPr="00C9118E">
        <w:t>Planning journalier de présence</w:t>
      </w:r>
      <w:bookmarkEnd w:id="61"/>
      <w:bookmarkEnd w:id="62"/>
      <w:bookmarkEnd w:id="63"/>
    </w:p>
    <w:p w:rsidR="00B76D8F" w:rsidRDefault="00B76D8F" w:rsidP="00CF107C"/>
    <w:p w:rsidR="00344480" w:rsidRPr="00CF107C" w:rsidRDefault="00344480" w:rsidP="00CF107C">
      <w:r>
        <w:t>Vous trouverez ci-dessous le planning journalier de présence</w:t>
      </w:r>
      <w:r w:rsidR="00B76D8F">
        <w:t xml:space="preserve">. Ce planning prend en compte vos contraintes de production. </w:t>
      </w:r>
    </w:p>
    <w:p w:rsidR="00CF107C" w:rsidRDefault="00CF107C" w:rsidP="00AF38D5">
      <w:pPr>
        <w:ind w:left="-851"/>
        <w:rPr>
          <w:rFonts w:asciiTheme="majorHAnsi" w:eastAsiaTheme="majorEastAsia" w:hAnsiTheme="majorHAnsi" w:cstheme="majorBidi"/>
          <w:b/>
          <w:bCs/>
          <w:color w:val="4F81BD" w:themeColor="accent1"/>
        </w:rPr>
      </w:pPr>
      <w:r w:rsidRPr="00574A3F">
        <w:rPr>
          <w:noProof/>
          <w:lang w:eastAsia="fr-FR"/>
        </w:rPr>
        <w:drawing>
          <wp:inline distT="0" distB="0" distL="0" distR="0" wp14:anchorId="2539ADAC" wp14:editId="30C87714">
            <wp:extent cx="6996648" cy="177165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35812" cy="1781567"/>
                    </a:xfrm>
                    <a:prstGeom prst="rect">
                      <a:avLst/>
                    </a:prstGeom>
                    <a:noFill/>
                    <a:ln>
                      <a:noFill/>
                    </a:ln>
                  </pic:spPr>
                </pic:pic>
              </a:graphicData>
            </a:graphic>
          </wp:inline>
        </w:drawing>
      </w:r>
    </w:p>
    <w:p w:rsidR="00344480" w:rsidRDefault="00344480" w:rsidP="009152B8">
      <w:pPr>
        <w:pStyle w:val="Titre3"/>
        <w:numPr>
          <w:ilvl w:val="0"/>
          <w:numId w:val="0"/>
        </w:numPr>
        <w:ind w:left="1440"/>
      </w:pPr>
    </w:p>
    <w:p w:rsidR="001728C3" w:rsidRDefault="001728C3" w:rsidP="009152B8">
      <w:pPr>
        <w:pStyle w:val="Titre3"/>
      </w:pPr>
      <w:bookmarkStart w:id="64" w:name="_Toc456963955"/>
      <w:bookmarkStart w:id="65" w:name="_Toc456971917"/>
      <w:r>
        <w:t>Rôle de chaques intervenants sur le contrat</w:t>
      </w:r>
      <w:bookmarkEnd w:id="64"/>
      <w:bookmarkEnd w:id="65"/>
    </w:p>
    <w:p w:rsidR="006F1F2B" w:rsidRPr="006F1F2B" w:rsidRDefault="006F1F2B" w:rsidP="006F1F2B">
      <w:pPr>
        <w:spacing w:after="0"/>
      </w:pPr>
    </w:p>
    <w:p w:rsidR="001728C3" w:rsidRPr="006F1F2B" w:rsidRDefault="001728C3" w:rsidP="009D41BA">
      <w:pPr>
        <w:pStyle w:val="Titre4"/>
      </w:pPr>
      <w:r w:rsidRPr="006F1F2B">
        <w:t>Le chef de service</w:t>
      </w:r>
    </w:p>
    <w:p w:rsidR="001728C3" w:rsidRPr="006F1F2B" w:rsidRDefault="001728C3">
      <w:pPr>
        <w:spacing w:after="0"/>
        <w:jc w:val="both"/>
        <w:rPr>
          <w:rFonts w:cs="Times New Roman"/>
        </w:rPr>
        <w:pPrChange w:id="66" w:author="LOISON Jean-Marie" w:date="2016-06-24T14:01:00Z">
          <w:pPr/>
        </w:pPrChange>
      </w:pPr>
      <w:r w:rsidRPr="006F1F2B">
        <w:rPr>
          <w:rFonts w:cs="Times New Roman"/>
        </w:rPr>
        <w:t>Il assure le suivi opérationnel du marché dans le respect du cahier des charges. Il est garant notamment de l’adéquation des moyens mobilisés. Il applique et fait appliquer les procédures qualité, sécurité et environnement.</w:t>
      </w:r>
    </w:p>
    <w:p w:rsidR="001728C3" w:rsidRPr="006F1F2B" w:rsidRDefault="001728C3" w:rsidP="006F1F2B">
      <w:pPr>
        <w:pStyle w:val="Titre4"/>
      </w:pPr>
      <w:r w:rsidRPr="006F1F2B">
        <w:t xml:space="preserve">Le responsable d’Affaires </w:t>
      </w:r>
    </w:p>
    <w:p w:rsidR="001728C3" w:rsidRPr="006F1F2B" w:rsidRDefault="001728C3" w:rsidP="006F1F2B">
      <w:pPr>
        <w:spacing w:before="120" w:after="0" w:line="240" w:lineRule="auto"/>
        <w:jc w:val="both"/>
        <w:rPr>
          <w:rFonts w:cs="Times New Roman"/>
          <w:bCs/>
        </w:rPr>
      </w:pPr>
      <w:r w:rsidRPr="006F1F2B">
        <w:rPr>
          <w:rFonts w:cs="Times New Roman"/>
          <w:bCs/>
        </w:rPr>
        <w:t>Il est responsable de la bonne exécution des prestations dans le respect du cahier des charges. Il assure le pilotage du contrat au quotidien. Il est l’interlocuteur privilégié du CLIENT. Il applique et fait appliquer les procédures qualité, sécurité et environnement.</w:t>
      </w:r>
    </w:p>
    <w:p w:rsidR="001728C3" w:rsidRPr="006F1F2B" w:rsidRDefault="001728C3" w:rsidP="001728C3">
      <w:pPr>
        <w:autoSpaceDE w:val="0"/>
        <w:autoSpaceDN w:val="0"/>
        <w:adjustRightInd w:val="0"/>
        <w:jc w:val="both"/>
        <w:rPr>
          <w:rFonts w:cs="Times New Roman"/>
        </w:rPr>
      </w:pPr>
      <w:r w:rsidRPr="006F1F2B">
        <w:rPr>
          <w:rFonts w:cs="Times New Roman"/>
        </w:rPr>
        <w:t xml:space="preserve">Il sera régulièrement présent sur le site notamment durant la phase de déploiement et lors des reportings périodiques. Il restera à la disposition des représentants de </w:t>
      </w:r>
      <w:r w:rsidR="000026DB" w:rsidRPr="006F1F2B">
        <w:rPr>
          <w:rFonts w:cs="Times New Roman"/>
          <w:b/>
        </w:rPr>
        <w:t>FINAERO</w:t>
      </w:r>
      <w:r w:rsidRPr="006F1F2B">
        <w:rPr>
          <w:rFonts w:cs="Times New Roman"/>
        </w:rPr>
        <w:t>.</w:t>
      </w:r>
    </w:p>
    <w:p w:rsidR="001728C3" w:rsidRPr="006F1F2B" w:rsidRDefault="001728C3" w:rsidP="009D41BA">
      <w:pPr>
        <w:pStyle w:val="Titre4"/>
      </w:pPr>
      <w:r w:rsidRPr="006F1F2B">
        <w:t xml:space="preserve">Les responsables techniques </w:t>
      </w:r>
    </w:p>
    <w:p w:rsidR="001728C3" w:rsidRPr="006F1F2B" w:rsidRDefault="001728C3" w:rsidP="001728C3">
      <w:pPr>
        <w:pStyle w:val="DRAOnormal"/>
        <w:jc w:val="both"/>
        <w:rPr>
          <w:rFonts w:asciiTheme="minorHAnsi" w:hAnsiTheme="minorHAnsi"/>
        </w:rPr>
      </w:pPr>
      <w:r w:rsidRPr="006F1F2B">
        <w:rPr>
          <w:rFonts w:asciiTheme="minorHAnsi" w:hAnsiTheme="minorHAnsi"/>
        </w:rPr>
        <w:t>Ils assurent le support technique (base arrière) aux techniciens qui sont postés.</w:t>
      </w:r>
    </w:p>
    <w:p w:rsidR="001728C3" w:rsidRPr="006F1F2B" w:rsidRDefault="001728C3" w:rsidP="001728C3">
      <w:pPr>
        <w:pStyle w:val="DRAOnormal"/>
        <w:jc w:val="both"/>
        <w:rPr>
          <w:rFonts w:asciiTheme="minorHAnsi" w:hAnsiTheme="minorHAnsi"/>
        </w:rPr>
      </w:pPr>
    </w:p>
    <w:p w:rsidR="00344480" w:rsidRPr="006F1F2B" w:rsidRDefault="00344480" w:rsidP="00344480">
      <w:pPr>
        <w:pStyle w:val="Titre4"/>
      </w:pPr>
      <w:r w:rsidRPr="006F1F2B">
        <w:t>L’ingénieur méthodes</w:t>
      </w:r>
    </w:p>
    <w:p w:rsidR="00344480" w:rsidRPr="006F1F2B" w:rsidRDefault="00344480" w:rsidP="00344480">
      <w:pPr>
        <w:pStyle w:val="DRAOnormal"/>
        <w:jc w:val="both"/>
        <w:rPr>
          <w:rFonts w:asciiTheme="minorHAnsi" w:eastAsiaTheme="minorHAnsi" w:hAnsiTheme="minorHAnsi"/>
          <w:bCs/>
          <w:color w:val="auto"/>
          <w:szCs w:val="22"/>
          <w:lang w:eastAsia="en-US"/>
        </w:rPr>
      </w:pPr>
      <w:r w:rsidRPr="006F1F2B">
        <w:rPr>
          <w:rFonts w:asciiTheme="minorHAnsi" w:eastAsiaTheme="minorHAnsi" w:hAnsiTheme="minorHAnsi"/>
          <w:bCs/>
          <w:color w:val="auto"/>
          <w:szCs w:val="22"/>
          <w:lang w:eastAsia="en-US"/>
        </w:rPr>
        <w:t>Il assure la programmation, le suivi et l’optimisation des prestations de maintenance préventives et correctives sur l’outil de GMAO. Il développe les outils spécifiques pour répondre aux besoins du contrat. Il assiste le responsable de site dans le suivi des indicateurs et l’élaboration des bilans d’activités périodiques.</w:t>
      </w:r>
    </w:p>
    <w:p w:rsidR="00344480" w:rsidRPr="006F1F2B" w:rsidRDefault="00344480" w:rsidP="00344480">
      <w:pPr>
        <w:rPr>
          <w:u w:val="single"/>
        </w:rPr>
      </w:pPr>
      <w:r w:rsidRPr="006F1F2B">
        <w:rPr>
          <w:bCs/>
        </w:rPr>
        <w:t>L’ingénieur méthodes fait partie de la cellule méthode du département qui en phase de déploiement et pendant toute la vie du contrat assure le suivi, le contrôle et la mise à jour des outils et méthodes</w:t>
      </w:r>
    </w:p>
    <w:p w:rsidR="00CF107C" w:rsidRDefault="00CF107C">
      <w:pPr>
        <w:rPr>
          <w:rFonts w:cs="Arial"/>
          <w:b/>
          <w:color w:val="C00000"/>
          <w:u w:val="single"/>
        </w:rPr>
      </w:pPr>
      <w:r>
        <w:rPr>
          <w:u w:val="single"/>
        </w:rPr>
        <w:br w:type="page"/>
      </w:r>
    </w:p>
    <w:p w:rsidR="00344480" w:rsidRDefault="00344480" w:rsidP="009D41BA">
      <w:pPr>
        <w:pStyle w:val="Titre4"/>
        <w:numPr>
          <w:ilvl w:val="0"/>
          <w:numId w:val="0"/>
        </w:numPr>
      </w:pPr>
    </w:p>
    <w:p w:rsidR="00344480" w:rsidRDefault="00344480" w:rsidP="00344480">
      <w:pPr>
        <w:pStyle w:val="Titre4"/>
      </w:pPr>
      <w:r w:rsidRPr="0017396A">
        <w:t>Le technicien</w:t>
      </w:r>
      <w:r w:rsidRPr="00C9118E">
        <w:t xml:space="preserve"> </w:t>
      </w:r>
    </w:p>
    <w:p w:rsidR="006F1F2B" w:rsidRDefault="006F1F2B" w:rsidP="006F1F2B">
      <w:pPr>
        <w:spacing w:after="0"/>
        <w:rPr>
          <w:u w:val="single"/>
        </w:rPr>
      </w:pPr>
    </w:p>
    <w:p w:rsidR="001728C3" w:rsidRPr="00C9118E" w:rsidRDefault="001728C3" w:rsidP="006F1F2B">
      <w:pPr>
        <w:spacing w:after="0"/>
        <w:rPr>
          <w:u w:val="single"/>
        </w:rPr>
      </w:pPr>
      <w:r w:rsidRPr="00C9118E">
        <w:rPr>
          <w:u w:val="single"/>
        </w:rPr>
        <w:t>Missions principales :</w:t>
      </w:r>
    </w:p>
    <w:p w:rsidR="001728C3" w:rsidRPr="00C9118E" w:rsidRDefault="001728C3" w:rsidP="006F1F2B">
      <w:pPr>
        <w:pStyle w:val="Listecontinue2"/>
        <w:numPr>
          <w:ilvl w:val="1"/>
          <w:numId w:val="4"/>
        </w:numPr>
        <w:spacing w:after="0"/>
        <w:jc w:val="both"/>
        <w:rPr>
          <w:rFonts w:asciiTheme="minorHAnsi" w:hAnsiTheme="minorHAnsi"/>
          <w:color w:val="auto"/>
          <w:sz w:val="22"/>
          <w:szCs w:val="22"/>
        </w:rPr>
      </w:pPr>
      <w:r w:rsidRPr="00C9118E">
        <w:rPr>
          <w:rFonts w:asciiTheme="minorHAnsi" w:hAnsiTheme="minorHAnsi"/>
          <w:color w:val="auto"/>
          <w:sz w:val="22"/>
          <w:szCs w:val="22"/>
        </w:rPr>
        <w:t xml:space="preserve">Ils assureront sous directives d’ordre général toutes les tâches de maintenance préventive et corrective telles que décrites dans le CDC </w:t>
      </w:r>
      <w:r w:rsidR="000026DB">
        <w:rPr>
          <w:rFonts w:asciiTheme="minorHAnsi" w:hAnsiTheme="minorHAnsi"/>
          <w:b/>
          <w:color w:val="auto"/>
          <w:sz w:val="22"/>
          <w:szCs w:val="22"/>
        </w:rPr>
        <w:t>FINAERO</w:t>
      </w:r>
      <w:r w:rsidRPr="00C9118E">
        <w:rPr>
          <w:rFonts w:asciiTheme="minorHAnsi" w:hAnsiTheme="minorHAnsi"/>
          <w:b/>
          <w:color w:val="auto"/>
          <w:sz w:val="22"/>
          <w:szCs w:val="22"/>
        </w:rPr>
        <w:t>,</w:t>
      </w:r>
    </w:p>
    <w:p w:rsidR="001728C3" w:rsidRPr="00C9118E" w:rsidRDefault="001728C3" w:rsidP="006F1F2B">
      <w:pPr>
        <w:pStyle w:val="Listecontinue2"/>
        <w:numPr>
          <w:ilvl w:val="1"/>
          <w:numId w:val="4"/>
        </w:numPr>
        <w:spacing w:after="0"/>
        <w:jc w:val="both"/>
        <w:rPr>
          <w:rFonts w:asciiTheme="minorHAnsi" w:hAnsiTheme="minorHAnsi"/>
          <w:color w:val="auto"/>
          <w:sz w:val="22"/>
          <w:szCs w:val="22"/>
        </w:rPr>
      </w:pPr>
      <w:r w:rsidRPr="00C9118E">
        <w:rPr>
          <w:rFonts w:asciiTheme="minorHAnsi" w:hAnsiTheme="minorHAnsi"/>
          <w:color w:val="auto"/>
          <w:sz w:val="22"/>
          <w:szCs w:val="22"/>
        </w:rPr>
        <w:t>Ils seront aptes à dialoguer avec l’ensemble des partenaires du site (utilisateurs des locaux, autres prestataires de service sur le site, etc.),</w:t>
      </w:r>
    </w:p>
    <w:p w:rsidR="001728C3" w:rsidRPr="00C9118E" w:rsidRDefault="001728C3" w:rsidP="006F1F2B">
      <w:pPr>
        <w:pStyle w:val="Listecontinue2"/>
        <w:numPr>
          <w:ilvl w:val="1"/>
          <w:numId w:val="4"/>
        </w:numPr>
        <w:spacing w:after="0"/>
        <w:jc w:val="both"/>
        <w:rPr>
          <w:rFonts w:asciiTheme="minorHAnsi" w:hAnsiTheme="minorHAnsi"/>
          <w:color w:val="auto"/>
          <w:sz w:val="22"/>
          <w:szCs w:val="22"/>
        </w:rPr>
      </w:pPr>
      <w:r w:rsidRPr="00C9118E">
        <w:rPr>
          <w:rFonts w:asciiTheme="minorHAnsi" w:hAnsiTheme="minorHAnsi"/>
          <w:color w:val="auto"/>
          <w:sz w:val="22"/>
          <w:szCs w:val="22"/>
        </w:rPr>
        <w:t>Ils justifient d’une pratique leur permettant une très bonne autonomie,</w:t>
      </w:r>
    </w:p>
    <w:p w:rsidR="001728C3" w:rsidRPr="00C9118E" w:rsidDel="00C05346" w:rsidRDefault="006F1F2B" w:rsidP="006F1F2B">
      <w:pPr>
        <w:pStyle w:val="Listecontinue2"/>
        <w:numPr>
          <w:ilvl w:val="1"/>
          <w:numId w:val="4"/>
        </w:numPr>
        <w:spacing w:after="0"/>
        <w:jc w:val="both"/>
        <w:rPr>
          <w:del w:id="67" w:author="LOISON Jean-Marie" w:date="2016-06-24T14:03:00Z"/>
          <w:rFonts w:asciiTheme="minorHAnsi" w:hAnsiTheme="minorHAnsi"/>
          <w:color w:val="auto"/>
          <w:sz w:val="22"/>
          <w:szCs w:val="22"/>
        </w:rPr>
      </w:pPr>
      <w:r>
        <w:rPr>
          <w:noProof/>
        </w:rPr>
        <w:drawing>
          <wp:anchor distT="0" distB="0" distL="114300" distR="114300" simplePos="0" relativeHeight="251665408" behindDoc="1" locked="0" layoutInCell="1" allowOverlap="1" wp14:anchorId="5EF999B8" wp14:editId="288B1E3B">
            <wp:simplePos x="0" y="0"/>
            <wp:positionH relativeFrom="column">
              <wp:posOffset>4043680</wp:posOffset>
            </wp:positionH>
            <wp:positionV relativeFrom="paragraph">
              <wp:posOffset>147955</wp:posOffset>
            </wp:positionV>
            <wp:extent cx="1866900" cy="929005"/>
            <wp:effectExtent l="0" t="0" r="0" b="4445"/>
            <wp:wrapThrough wrapText="bothSides">
              <wp:wrapPolygon edited="0">
                <wp:start x="0" y="0"/>
                <wp:lineTo x="0" y="21260"/>
                <wp:lineTo x="21380" y="21260"/>
                <wp:lineTo x="21380" y="0"/>
                <wp:lineTo x="0" y="0"/>
              </wp:wrapPolygon>
            </wp:wrapThrough>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66900" cy="929005"/>
                    </a:xfrm>
                    <a:prstGeom prst="rect">
                      <a:avLst/>
                    </a:prstGeom>
                  </pic:spPr>
                </pic:pic>
              </a:graphicData>
            </a:graphic>
            <wp14:sizeRelH relativeFrom="page">
              <wp14:pctWidth>0</wp14:pctWidth>
            </wp14:sizeRelH>
            <wp14:sizeRelV relativeFrom="page">
              <wp14:pctHeight>0</wp14:pctHeight>
            </wp14:sizeRelV>
          </wp:anchor>
        </w:drawing>
      </w:r>
      <w:r w:rsidR="001728C3" w:rsidRPr="00AF3F21">
        <w:rPr>
          <w:rFonts w:asciiTheme="minorHAnsi" w:hAnsiTheme="minorHAnsi"/>
          <w:color w:val="auto"/>
          <w:sz w:val="22"/>
          <w:szCs w:val="22"/>
        </w:rPr>
        <w:t xml:space="preserve">Ils renseigneront la </w:t>
      </w:r>
      <w:r w:rsidR="001728C3" w:rsidRPr="00B7197B">
        <w:rPr>
          <w:rFonts w:asciiTheme="minorHAnsi" w:hAnsiTheme="minorHAnsi"/>
          <w:b/>
          <w:color w:val="auto"/>
          <w:sz w:val="22"/>
          <w:szCs w:val="22"/>
        </w:rPr>
        <w:t>GMAO SA</w:t>
      </w:r>
      <w:r w:rsidR="001728C3" w:rsidRPr="00F95AD6">
        <w:rPr>
          <w:rFonts w:asciiTheme="minorHAnsi" w:hAnsiTheme="minorHAnsi"/>
          <w:b/>
          <w:color w:val="auto"/>
          <w:sz w:val="22"/>
          <w:szCs w:val="22"/>
        </w:rPr>
        <w:t>P</w:t>
      </w:r>
    </w:p>
    <w:p w:rsidR="001728C3" w:rsidRPr="00AF3F21" w:rsidRDefault="001728C3" w:rsidP="006F1F2B">
      <w:pPr>
        <w:pStyle w:val="Listecontinue2"/>
        <w:numPr>
          <w:ilvl w:val="1"/>
          <w:numId w:val="4"/>
        </w:numPr>
        <w:spacing w:after="0"/>
        <w:jc w:val="both"/>
        <w:rPr>
          <w:rFonts w:asciiTheme="minorHAnsi" w:hAnsiTheme="minorHAnsi"/>
          <w:color w:val="auto"/>
          <w:sz w:val="22"/>
          <w:szCs w:val="22"/>
        </w:rPr>
      </w:pPr>
    </w:p>
    <w:p w:rsidR="001728C3" w:rsidRPr="00C9118E" w:rsidRDefault="001728C3" w:rsidP="006F1F2B">
      <w:pPr>
        <w:spacing w:after="0"/>
        <w:rPr>
          <w:u w:val="single"/>
        </w:rPr>
      </w:pPr>
      <w:r w:rsidRPr="00C9118E">
        <w:rPr>
          <w:u w:val="single"/>
        </w:rPr>
        <w:t>Ils utiliseront :</w:t>
      </w:r>
    </w:p>
    <w:p w:rsidR="001728C3" w:rsidRPr="00C9118E" w:rsidRDefault="001728C3" w:rsidP="006F1F2B">
      <w:pPr>
        <w:pStyle w:val="Listecontinue2"/>
        <w:numPr>
          <w:ilvl w:val="1"/>
          <w:numId w:val="5"/>
        </w:numPr>
        <w:spacing w:after="0"/>
        <w:jc w:val="both"/>
        <w:rPr>
          <w:rFonts w:asciiTheme="minorHAnsi" w:hAnsiTheme="minorHAnsi"/>
          <w:color w:val="auto"/>
          <w:sz w:val="22"/>
          <w:szCs w:val="22"/>
        </w:rPr>
      </w:pPr>
      <w:r w:rsidRPr="00C9118E">
        <w:rPr>
          <w:rFonts w:asciiTheme="minorHAnsi" w:hAnsiTheme="minorHAnsi"/>
          <w:color w:val="auto"/>
          <w:sz w:val="22"/>
          <w:szCs w:val="22"/>
        </w:rPr>
        <w:t>L’outil bureautique : fichiers informatiques pour les rapports au Client,</w:t>
      </w:r>
    </w:p>
    <w:p w:rsidR="001728C3" w:rsidRPr="00C9118E" w:rsidRDefault="001728C3" w:rsidP="006F1F2B">
      <w:pPr>
        <w:pStyle w:val="Listecontinue2"/>
        <w:numPr>
          <w:ilvl w:val="1"/>
          <w:numId w:val="5"/>
        </w:numPr>
        <w:spacing w:after="0"/>
        <w:jc w:val="both"/>
        <w:rPr>
          <w:rFonts w:asciiTheme="minorHAnsi" w:hAnsiTheme="minorHAnsi"/>
          <w:color w:val="auto"/>
          <w:sz w:val="22"/>
          <w:szCs w:val="22"/>
        </w:rPr>
      </w:pPr>
      <w:r w:rsidRPr="00C9118E">
        <w:rPr>
          <w:rFonts w:asciiTheme="minorHAnsi" w:hAnsiTheme="minorHAnsi"/>
          <w:color w:val="auto"/>
          <w:sz w:val="22"/>
          <w:szCs w:val="22"/>
        </w:rPr>
        <w:t xml:space="preserve">L’outil </w:t>
      </w:r>
      <w:r w:rsidRPr="00C9118E">
        <w:rPr>
          <w:rFonts w:asciiTheme="minorHAnsi" w:hAnsiTheme="minorHAnsi"/>
          <w:b/>
          <w:color w:val="auto"/>
          <w:sz w:val="22"/>
          <w:szCs w:val="22"/>
        </w:rPr>
        <w:t>GMAO SAP</w:t>
      </w:r>
      <w:r w:rsidRPr="00C9118E">
        <w:rPr>
          <w:rFonts w:asciiTheme="minorHAnsi" w:hAnsiTheme="minorHAnsi"/>
          <w:color w:val="auto"/>
          <w:sz w:val="22"/>
          <w:szCs w:val="22"/>
        </w:rPr>
        <w:t>,</w:t>
      </w:r>
    </w:p>
    <w:p w:rsidR="001728C3" w:rsidRPr="00C9118E" w:rsidRDefault="001728C3" w:rsidP="006F1F2B">
      <w:pPr>
        <w:pStyle w:val="Listecontinue2"/>
        <w:numPr>
          <w:ilvl w:val="1"/>
          <w:numId w:val="5"/>
        </w:numPr>
        <w:spacing w:after="0" w:line="276" w:lineRule="auto"/>
        <w:jc w:val="both"/>
        <w:rPr>
          <w:rFonts w:asciiTheme="minorHAnsi" w:hAnsiTheme="minorHAnsi"/>
          <w:color w:val="auto"/>
          <w:sz w:val="22"/>
          <w:szCs w:val="22"/>
        </w:rPr>
      </w:pPr>
      <w:r w:rsidRPr="00C9118E">
        <w:rPr>
          <w:rFonts w:asciiTheme="minorHAnsi" w:hAnsiTheme="minorHAnsi"/>
          <w:color w:val="auto"/>
          <w:sz w:val="22"/>
          <w:szCs w:val="22"/>
        </w:rPr>
        <w:t>Les outils de GTC sur le site,</w:t>
      </w:r>
    </w:p>
    <w:p w:rsidR="001728C3" w:rsidRPr="00C9118E" w:rsidRDefault="001728C3" w:rsidP="006F1F2B">
      <w:pPr>
        <w:spacing w:after="0"/>
        <w:rPr>
          <w:u w:val="single"/>
        </w:rPr>
      </w:pPr>
      <w:r w:rsidRPr="00C9118E">
        <w:rPr>
          <w:u w:val="single"/>
        </w:rPr>
        <w:t>Ils possèderont :</w:t>
      </w:r>
    </w:p>
    <w:p w:rsidR="001728C3" w:rsidRPr="00C9118E" w:rsidRDefault="001728C3" w:rsidP="006F1F2B">
      <w:pPr>
        <w:pStyle w:val="Listecontinue2"/>
        <w:numPr>
          <w:ilvl w:val="1"/>
          <w:numId w:val="6"/>
        </w:numPr>
        <w:spacing w:after="0"/>
        <w:jc w:val="both"/>
        <w:rPr>
          <w:rFonts w:asciiTheme="minorHAnsi" w:hAnsiTheme="minorHAnsi"/>
          <w:color w:val="auto"/>
          <w:sz w:val="22"/>
          <w:szCs w:val="22"/>
        </w:rPr>
      </w:pPr>
      <w:r w:rsidRPr="00C9118E">
        <w:rPr>
          <w:rFonts w:asciiTheme="minorHAnsi" w:hAnsiTheme="minorHAnsi"/>
          <w:color w:val="auto"/>
          <w:sz w:val="22"/>
          <w:szCs w:val="22"/>
        </w:rPr>
        <w:t>Les connaissances techniques pour respecter les principes d’exploitation maintenance,</w:t>
      </w:r>
    </w:p>
    <w:p w:rsidR="00170AE3" w:rsidRDefault="001728C3" w:rsidP="006F1F2B">
      <w:pPr>
        <w:pStyle w:val="Listecontinue2"/>
        <w:numPr>
          <w:ilvl w:val="1"/>
          <w:numId w:val="6"/>
        </w:numPr>
        <w:spacing w:after="0"/>
        <w:jc w:val="both"/>
        <w:rPr>
          <w:rFonts w:asciiTheme="minorHAnsi" w:hAnsiTheme="minorHAnsi"/>
          <w:color w:val="auto"/>
          <w:sz w:val="22"/>
          <w:szCs w:val="22"/>
        </w:rPr>
      </w:pPr>
      <w:r w:rsidRPr="00C9118E">
        <w:rPr>
          <w:rFonts w:asciiTheme="minorHAnsi" w:hAnsiTheme="minorHAnsi"/>
          <w:color w:val="auto"/>
          <w:sz w:val="22"/>
          <w:szCs w:val="22"/>
        </w:rPr>
        <w:t>Les connaissances techniques pour remédier ou faire remédier à tous dysfonctionnements dans les délais les plus brefs,</w:t>
      </w:r>
    </w:p>
    <w:p w:rsidR="001728C3" w:rsidRPr="00C9118E" w:rsidRDefault="001728C3" w:rsidP="009152B8">
      <w:pPr>
        <w:pStyle w:val="Titre3"/>
      </w:pPr>
      <w:bookmarkStart w:id="68" w:name="_Toc456963956"/>
      <w:bookmarkStart w:id="69" w:name="_Toc456971918"/>
      <w:bookmarkStart w:id="70" w:name="_Toc453851808"/>
      <w:r w:rsidRPr="00C9118E">
        <w:t>Moyens dont dispose l’équipe sur site</w:t>
      </w:r>
      <w:bookmarkEnd w:id="68"/>
      <w:bookmarkEnd w:id="69"/>
    </w:p>
    <w:p w:rsidR="003D2432" w:rsidRDefault="003D2432" w:rsidP="009D41BA">
      <w:pPr>
        <w:pStyle w:val="Titre4"/>
        <w:numPr>
          <w:ilvl w:val="0"/>
          <w:numId w:val="0"/>
        </w:numPr>
      </w:pPr>
    </w:p>
    <w:tbl>
      <w:tblPr>
        <w:tblW w:w="10031" w:type="dxa"/>
        <w:tblInd w:w="-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0" w:type="dxa"/>
          <w:right w:w="70" w:type="dxa"/>
        </w:tblCellMar>
        <w:tblLook w:val="01E0" w:firstRow="1" w:lastRow="1" w:firstColumn="1" w:lastColumn="1" w:noHBand="0" w:noVBand="0"/>
      </w:tblPr>
      <w:tblGrid>
        <w:gridCol w:w="2093"/>
        <w:gridCol w:w="7938"/>
      </w:tblGrid>
      <w:tr w:rsidR="000472BD" w:rsidRPr="00C9118E" w:rsidTr="00CE7440">
        <w:tc>
          <w:tcPr>
            <w:tcW w:w="10031" w:type="dxa"/>
            <w:gridSpan w:val="2"/>
          </w:tcPr>
          <w:p w:rsidR="00170AE3" w:rsidRPr="00170AE3" w:rsidRDefault="000472BD" w:rsidP="00170AE3">
            <w:pPr>
              <w:pStyle w:val="Titre4"/>
              <w:numPr>
                <w:ilvl w:val="0"/>
                <w:numId w:val="0"/>
              </w:numPr>
              <w:jc w:val="center"/>
            </w:pPr>
            <w:r w:rsidRPr="00C9118E">
              <w:t>Moyens de manutention et d’accés commun</w:t>
            </w:r>
          </w:p>
        </w:tc>
      </w:tr>
      <w:tr w:rsidR="000472BD" w:rsidRPr="00C9118E" w:rsidTr="00CE7440">
        <w:trPr>
          <w:trHeight w:val="1334"/>
        </w:trPr>
        <w:tc>
          <w:tcPr>
            <w:tcW w:w="2093" w:type="dxa"/>
            <w:vAlign w:val="center"/>
          </w:tcPr>
          <w:p w:rsidR="000472BD" w:rsidRPr="00C9118E" w:rsidRDefault="000472BD" w:rsidP="00CE7440">
            <w:pPr>
              <w:spacing w:before="120"/>
              <w:ind w:hanging="388"/>
              <w:jc w:val="right"/>
              <w:rPr>
                <w:rFonts w:cs="Times New Roman"/>
                <w:caps/>
              </w:rPr>
            </w:pPr>
            <w:r>
              <w:rPr>
                <w:noProof/>
                <w:lang w:eastAsia="fr-FR"/>
              </w:rPr>
              <w:drawing>
                <wp:inline distT="0" distB="0" distL="0" distR="0" wp14:anchorId="7C1396F8" wp14:editId="1693AA9F">
                  <wp:extent cx="1221620" cy="69176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20084" cy="690891"/>
                          </a:xfrm>
                          <a:prstGeom prst="rect">
                            <a:avLst/>
                          </a:prstGeom>
                        </pic:spPr>
                      </pic:pic>
                    </a:graphicData>
                  </a:graphic>
                </wp:inline>
              </w:drawing>
            </w:r>
          </w:p>
        </w:tc>
        <w:tc>
          <w:tcPr>
            <w:tcW w:w="7938" w:type="dxa"/>
          </w:tcPr>
          <w:p w:rsidR="000472BD" w:rsidRPr="00C9118E" w:rsidRDefault="000472BD" w:rsidP="00CE7440">
            <w:pPr>
              <w:spacing w:before="60"/>
              <w:rPr>
                <w:rFonts w:eastAsia="Times New Roman" w:cs="Times New Roman"/>
                <w:b/>
                <w:color w:val="4F81BD" w:themeColor="accent1"/>
                <w:sz w:val="24"/>
                <w:szCs w:val="24"/>
              </w:rPr>
            </w:pPr>
            <w:r w:rsidRPr="00C9118E">
              <w:rPr>
                <w:rFonts w:eastAsia="Times New Roman" w:cs="Times New Roman"/>
                <w:b/>
                <w:color w:val="4F81BD" w:themeColor="accent1"/>
                <w:sz w:val="24"/>
                <w:szCs w:val="24"/>
              </w:rPr>
              <w:t>Véhicules</w:t>
            </w:r>
          </w:p>
          <w:p w:rsidR="000472BD" w:rsidRPr="00C9118E" w:rsidRDefault="000472BD" w:rsidP="00902F87">
            <w:pPr>
              <w:numPr>
                <w:ilvl w:val="0"/>
                <w:numId w:val="23"/>
              </w:numPr>
              <w:spacing w:before="60" w:after="0" w:line="240" w:lineRule="auto"/>
              <w:rPr>
                <w:rFonts w:cs="Times New Roman"/>
              </w:rPr>
            </w:pPr>
            <w:r w:rsidRPr="00C9118E">
              <w:rPr>
                <w:rFonts w:cs="Times New Roman"/>
                <w:b/>
              </w:rPr>
              <w:t xml:space="preserve">Les équipes disposeront de </w:t>
            </w:r>
            <w:r w:rsidR="00902F87">
              <w:rPr>
                <w:rFonts w:cs="Times New Roman"/>
                <w:b/>
              </w:rPr>
              <w:t>1</w:t>
            </w:r>
            <w:r w:rsidRPr="00C9118E">
              <w:rPr>
                <w:rFonts w:cs="Times New Roman"/>
                <w:b/>
              </w:rPr>
              <w:t xml:space="preserve"> véhicule(s) léger(s)</w:t>
            </w:r>
            <w:r w:rsidRPr="00C9118E">
              <w:rPr>
                <w:rFonts w:cs="Times New Roman"/>
              </w:rPr>
              <w:t xml:space="preserve"> dédiés type </w:t>
            </w:r>
            <w:r w:rsidR="005F0176">
              <w:rPr>
                <w:rFonts w:cs="Times New Roman"/>
              </w:rPr>
              <w:t>TRAFIC</w:t>
            </w:r>
            <w:r w:rsidRPr="00C9118E">
              <w:rPr>
                <w:rFonts w:cs="Times New Roman"/>
              </w:rPr>
              <w:t>, pour leur assurer une parfaite autonomie de mobilité et faire face au besoin d’exploitation (approvisionnement du matériel, des consommables,..).</w:t>
            </w:r>
          </w:p>
        </w:tc>
      </w:tr>
      <w:tr w:rsidR="000472BD" w:rsidRPr="00C9118E" w:rsidTr="00CE7440">
        <w:trPr>
          <w:trHeight w:val="1334"/>
        </w:trPr>
        <w:tc>
          <w:tcPr>
            <w:tcW w:w="2093" w:type="dxa"/>
            <w:vAlign w:val="center"/>
          </w:tcPr>
          <w:p w:rsidR="000472BD" w:rsidRDefault="000472BD" w:rsidP="00CE7440">
            <w:pPr>
              <w:spacing w:before="120"/>
              <w:jc w:val="center"/>
              <w:rPr>
                <w:rFonts w:cs="Times New Roman"/>
                <w:caps/>
              </w:rPr>
            </w:pPr>
            <w:r>
              <w:rPr>
                <w:noProof/>
                <w:lang w:eastAsia="fr-FR"/>
              </w:rPr>
              <w:drawing>
                <wp:inline distT="0" distB="0" distL="0" distR="0" wp14:anchorId="3A055946" wp14:editId="7A3E9F27">
                  <wp:extent cx="914400" cy="13525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14400" cy="1352550"/>
                          </a:xfrm>
                          <a:prstGeom prst="rect">
                            <a:avLst/>
                          </a:prstGeom>
                        </pic:spPr>
                      </pic:pic>
                    </a:graphicData>
                  </a:graphic>
                </wp:inline>
              </w:drawing>
            </w:r>
          </w:p>
          <w:p w:rsidR="000472BD" w:rsidRPr="00C9118E" w:rsidRDefault="000472BD" w:rsidP="00CE7440">
            <w:pPr>
              <w:spacing w:before="120"/>
              <w:jc w:val="center"/>
              <w:rPr>
                <w:rFonts w:cs="Times New Roman"/>
                <w:caps/>
              </w:rPr>
            </w:pPr>
          </w:p>
        </w:tc>
        <w:tc>
          <w:tcPr>
            <w:tcW w:w="7938" w:type="dxa"/>
          </w:tcPr>
          <w:p w:rsidR="000472BD" w:rsidRPr="00C9118E" w:rsidRDefault="000472BD" w:rsidP="00CE7440">
            <w:pPr>
              <w:spacing w:before="60"/>
              <w:rPr>
                <w:rFonts w:eastAsia="Times New Roman" w:cs="Times New Roman"/>
                <w:b/>
                <w:color w:val="4F81BD" w:themeColor="accent1"/>
                <w:sz w:val="24"/>
                <w:szCs w:val="24"/>
              </w:rPr>
            </w:pPr>
            <w:r w:rsidRPr="00C9118E">
              <w:rPr>
                <w:rFonts w:eastAsia="Times New Roman" w:cs="Times New Roman"/>
                <w:b/>
                <w:color w:val="4F81BD" w:themeColor="accent1"/>
                <w:sz w:val="24"/>
                <w:szCs w:val="24"/>
              </w:rPr>
              <w:t>Moyens d’accès communs / équipement de soutien :</w:t>
            </w:r>
          </w:p>
          <w:p w:rsidR="000472BD" w:rsidRPr="00C9118E" w:rsidRDefault="000472BD" w:rsidP="00CE7440">
            <w:pPr>
              <w:numPr>
                <w:ilvl w:val="0"/>
                <w:numId w:val="24"/>
              </w:numPr>
              <w:spacing w:before="60" w:after="0" w:line="240" w:lineRule="auto"/>
              <w:rPr>
                <w:rFonts w:cs="Times New Roman"/>
              </w:rPr>
            </w:pPr>
            <w:r w:rsidRPr="00C9118E">
              <w:rPr>
                <w:rFonts w:cs="Times New Roman"/>
              </w:rPr>
              <w:t>Escabeau,</w:t>
            </w:r>
          </w:p>
          <w:p w:rsidR="000472BD" w:rsidRPr="00C9118E" w:rsidRDefault="000472BD" w:rsidP="00CE7440">
            <w:pPr>
              <w:numPr>
                <w:ilvl w:val="0"/>
                <w:numId w:val="24"/>
              </w:numPr>
              <w:spacing w:before="60" w:after="0" w:line="240" w:lineRule="auto"/>
              <w:rPr>
                <w:rFonts w:cs="Times New Roman"/>
              </w:rPr>
            </w:pPr>
            <w:r w:rsidRPr="00C9118E">
              <w:rPr>
                <w:rFonts w:cs="Times New Roman"/>
              </w:rPr>
              <w:t>Plateforme Individuelle Roulante Légère,</w:t>
            </w:r>
          </w:p>
          <w:p w:rsidR="000472BD" w:rsidRPr="00C9118E" w:rsidRDefault="000472BD" w:rsidP="00CE7440">
            <w:pPr>
              <w:numPr>
                <w:ilvl w:val="0"/>
                <w:numId w:val="24"/>
              </w:numPr>
              <w:spacing w:before="60" w:after="0" w:line="240" w:lineRule="auto"/>
              <w:rPr>
                <w:rFonts w:cs="Times New Roman"/>
              </w:rPr>
            </w:pPr>
            <w:r w:rsidRPr="00C9118E">
              <w:rPr>
                <w:rFonts w:cs="Times New Roman"/>
              </w:rPr>
              <w:t>Chariots,</w:t>
            </w:r>
          </w:p>
          <w:p w:rsidR="000472BD" w:rsidRPr="00C9118E" w:rsidRDefault="000472BD" w:rsidP="00CE7440">
            <w:pPr>
              <w:numPr>
                <w:ilvl w:val="0"/>
                <w:numId w:val="24"/>
              </w:numPr>
              <w:spacing w:before="60" w:after="0" w:line="240" w:lineRule="auto"/>
              <w:rPr>
                <w:rFonts w:cs="Times New Roman"/>
              </w:rPr>
            </w:pPr>
            <w:r w:rsidRPr="00C9118E">
              <w:rPr>
                <w:rFonts w:cs="Times New Roman"/>
              </w:rPr>
              <w:t>Servante,</w:t>
            </w:r>
          </w:p>
          <w:p w:rsidR="000472BD" w:rsidRPr="00C9118E" w:rsidRDefault="000472BD" w:rsidP="00CE7440">
            <w:pPr>
              <w:numPr>
                <w:ilvl w:val="0"/>
                <w:numId w:val="24"/>
              </w:numPr>
              <w:spacing w:before="60" w:after="0" w:line="240" w:lineRule="auto"/>
              <w:rPr>
                <w:rFonts w:cs="Times New Roman"/>
              </w:rPr>
            </w:pPr>
            <w:r w:rsidRPr="00C9118E">
              <w:rPr>
                <w:rFonts w:cs="Times New Roman"/>
              </w:rPr>
              <w:t>Echafaudage,</w:t>
            </w:r>
          </w:p>
          <w:p w:rsidR="000472BD" w:rsidRPr="00C9118E" w:rsidRDefault="000472BD" w:rsidP="00CE7440">
            <w:pPr>
              <w:numPr>
                <w:ilvl w:val="0"/>
                <w:numId w:val="24"/>
              </w:numPr>
              <w:spacing w:before="60" w:after="0" w:line="240" w:lineRule="auto"/>
              <w:rPr>
                <w:rFonts w:cs="Times New Roman"/>
              </w:rPr>
            </w:pPr>
            <w:r w:rsidRPr="00C9118E">
              <w:rPr>
                <w:rFonts w:cs="Times New Roman"/>
              </w:rPr>
              <w:t>Moyens de manutention et de levage,</w:t>
            </w:r>
          </w:p>
          <w:p w:rsidR="000472BD" w:rsidRPr="00504525" w:rsidRDefault="000472BD" w:rsidP="00CE7440">
            <w:pPr>
              <w:numPr>
                <w:ilvl w:val="0"/>
                <w:numId w:val="24"/>
              </w:numPr>
              <w:spacing w:before="60" w:after="0" w:line="240" w:lineRule="auto"/>
              <w:rPr>
                <w:rFonts w:cs="Times New Roman"/>
                <w:u w:val="single"/>
              </w:rPr>
            </w:pPr>
            <w:r w:rsidRPr="00C9118E">
              <w:rPr>
                <w:rFonts w:cs="Times New Roman"/>
              </w:rPr>
              <w:t>Moyens d’accès pour les travaux en hauteur,</w:t>
            </w:r>
          </w:p>
        </w:tc>
      </w:tr>
    </w:tbl>
    <w:p w:rsidR="000472BD" w:rsidRDefault="000472BD" w:rsidP="000472BD"/>
    <w:p w:rsidR="000472BD" w:rsidRDefault="000472BD">
      <w:r>
        <w:br w:type="page"/>
      </w:r>
    </w:p>
    <w:tbl>
      <w:tblPr>
        <w:tblW w:w="10031" w:type="dxa"/>
        <w:tblInd w:w="-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0" w:type="dxa"/>
          <w:right w:w="70" w:type="dxa"/>
        </w:tblCellMar>
        <w:tblLook w:val="01E0" w:firstRow="1" w:lastRow="1" w:firstColumn="1" w:lastColumn="1" w:noHBand="0" w:noVBand="0"/>
      </w:tblPr>
      <w:tblGrid>
        <w:gridCol w:w="2507"/>
        <w:gridCol w:w="578"/>
        <w:gridCol w:w="1930"/>
        <w:gridCol w:w="2508"/>
        <w:gridCol w:w="2508"/>
      </w:tblGrid>
      <w:tr w:rsidR="00504525" w:rsidRPr="00C9118E" w:rsidTr="00CE7440">
        <w:tc>
          <w:tcPr>
            <w:tcW w:w="10031" w:type="dxa"/>
            <w:gridSpan w:val="5"/>
          </w:tcPr>
          <w:p w:rsidR="009D41BA" w:rsidRPr="009D41BA" w:rsidRDefault="00170AE3" w:rsidP="009D41BA">
            <w:pPr>
              <w:pStyle w:val="Titre4"/>
              <w:numPr>
                <w:ilvl w:val="0"/>
                <w:numId w:val="0"/>
              </w:numPr>
              <w:jc w:val="center"/>
            </w:pPr>
            <w:r>
              <w:t>O</w:t>
            </w:r>
            <w:r w:rsidR="005F0176">
              <w:t>utils de m</w:t>
            </w:r>
            <w:r w:rsidR="00504525" w:rsidRPr="00C9118E">
              <w:t>esure</w:t>
            </w:r>
          </w:p>
        </w:tc>
      </w:tr>
      <w:tr w:rsidR="001728C3" w:rsidRPr="00C9118E" w:rsidTr="00504525">
        <w:tc>
          <w:tcPr>
            <w:tcW w:w="3085" w:type="dxa"/>
            <w:gridSpan w:val="2"/>
            <w:vAlign w:val="center"/>
          </w:tcPr>
          <w:p w:rsidR="001728C3" w:rsidRPr="00C9118E" w:rsidRDefault="001728C3" w:rsidP="00504525">
            <w:pPr>
              <w:jc w:val="center"/>
              <w:rPr>
                <w:rFonts w:cs="Times New Roman"/>
              </w:rPr>
            </w:pPr>
            <w:r w:rsidRPr="00C9118E">
              <w:rPr>
                <w:rFonts w:cs="Times New Roman"/>
                <w:noProof/>
                <w:lang w:eastAsia="fr-FR"/>
              </w:rPr>
              <w:drawing>
                <wp:inline distT="0" distB="0" distL="0" distR="0" wp14:anchorId="4F6C9B5F" wp14:editId="14915D43">
                  <wp:extent cx="1146412" cy="867905"/>
                  <wp:effectExtent l="0" t="0" r="0" b="8890"/>
                  <wp:docPr id="1029" name="Imag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5630" t="51199" r="56140" b="13253"/>
                          <a:stretch/>
                        </pic:blipFill>
                        <pic:spPr bwMode="auto">
                          <a:xfrm>
                            <a:off x="0" y="0"/>
                            <a:ext cx="1152314" cy="872373"/>
                          </a:xfrm>
                          <a:prstGeom prst="rect">
                            <a:avLst/>
                          </a:prstGeom>
                          <a:ln>
                            <a:noFill/>
                          </a:ln>
                          <a:extLst>
                            <a:ext uri="{53640926-AAD7-44D8-BBD7-CCE9431645EC}">
                              <a14:shadowObscured xmlns:a14="http://schemas.microsoft.com/office/drawing/2010/main"/>
                            </a:ext>
                          </a:extLst>
                        </pic:spPr>
                      </pic:pic>
                    </a:graphicData>
                  </a:graphic>
                </wp:inline>
              </w:drawing>
            </w:r>
          </w:p>
        </w:tc>
        <w:tc>
          <w:tcPr>
            <w:tcW w:w="6946" w:type="dxa"/>
            <w:gridSpan w:val="3"/>
          </w:tcPr>
          <w:p w:rsidR="001728C3" w:rsidRPr="00C9118E" w:rsidRDefault="001728C3" w:rsidP="006278B2">
            <w:pPr>
              <w:rPr>
                <w:rFonts w:cs="Times New Roman"/>
                <w:b/>
              </w:rPr>
            </w:pPr>
            <w:r w:rsidRPr="00C9118E">
              <w:rPr>
                <w:rFonts w:cs="Times New Roman"/>
                <w:b/>
              </w:rPr>
              <w:t xml:space="preserve">1 anémomètre VT 200 </w:t>
            </w:r>
          </w:p>
          <w:p w:rsidR="001728C3" w:rsidRPr="00C9118E" w:rsidRDefault="001728C3" w:rsidP="006278B2">
            <w:pPr>
              <w:rPr>
                <w:rFonts w:cs="Times New Roman"/>
              </w:rPr>
            </w:pPr>
            <w:r w:rsidRPr="00C9118E">
              <w:rPr>
                <w:rFonts w:cs="Times New Roman"/>
              </w:rPr>
              <w:t>Le kit contient un anémomètre à fil chaud, un anémomètre à hélice un cône de débit et des adaptateurs</w:t>
            </w:r>
          </w:p>
        </w:tc>
      </w:tr>
      <w:tr w:rsidR="001728C3" w:rsidRPr="00C9118E" w:rsidTr="00504525">
        <w:tc>
          <w:tcPr>
            <w:tcW w:w="3085" w:type="dxa"/>
            <w:gridSpan w:val="2"/>
            <w:vAlign w:val="center"/>
          </w:tcPr>
          <w:p w:rsidR="001728C3" w:rsidRPr="00C9118E" w:rsidRDefault="001728C3" w:rsidP="00504525">
            <w:pPr>
              <w:jc w:val="center"/>
              <w:rPr>
                <w:rFonts w:cs="Times New Roman"/>
              </w:rPr>
            </w:pPr>
            <w:r w:rsidRPr="00C9118E">
              <w:rPr>
                <w:rFonts w:cs="Times New Roman"/>
                <w:noProof/>
                <w:lang w:eastAsia="fr-FR"/>
              </w:rPr>
              <w:drawing>
                <wp:inline distT="0" distB="0" distL="0" distR="0" wp14:anchorId="27B38D56" wp14:editId="2E41E659">
                  <wp:extent cx="573206" cy="720602"/>
                  <wp:effectExtent l="0" t="0" r="0" b="3810"/>
                  <wp:docPr id="1030" name="Imag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06" cy="720476"/>
                          </a:xfrm>
                          <a:prstGeom prst="rect">
                            <a:avLst/>
                          </a:prstGeom>
                          <a:noFill/>
                          <a:ln>
                            <a:noFill/>
                          </a:ln>
                        </pic:spPr>
                      </pic:pic>
                    </a:graphicData>
                  </a:graphic>
                </wp:inline>
              </w:drawing>
            </w:r>
          </w:p>
        </w:tc>
        <w:tc>
          <w:tcPr>
            <w:tcW w:w="6946" w:type="dxa"/>
            <w:gridSpan w:val="3"/>
          </w:tcPr>
          <w:p w:rsidR="001728C3" w:rsidRPr="00C9118E" w:rsidRDefault="001728C3" w:rsidP="006278B2">
            <w:pPr>
              <w:rPr>
                <w:rFonts w:cs="Times New Roman"/>
                <w:b/>
              </w:rPr>
            </w:pPr>
            <w:r w:rsidRPr="00C9118E">
              <w:rPr>
                <w:rFonts w:cs="Times New Roman"/>
                <w:b/>
              </w:rPr>
              <w:t xml:space="preserve">1 enregistreur numérique KIMO Kistock KT100 </w:t>
            </w:r>
          </w:p>
          <w:p w:rsidR="001728C3" w:rsidRPr="00C9118E" w:rsidRDefault="001728C3" w:rsidP="00504525">
            <w:pPr>
              <w:rPr>
                <w:rFonts w:cs="Times New Roman"/>
              </w:rPr>
            </w:pPr>
            <w:r w:rsidRPr="00C9118E">
              <w:rPr>
                <w:rFonts w:cs="Times New Roman"/>
              </w:rPr>
              <w:t>Il peut enregistrer jusqu’à 12 000 points sur 2 variables (Température et Hygrométrie relative)</w:t>
            </w:r>
            <w:r w:rsidR="00504525" w:rsidRPr="00C9118E">
              <w:rPr>
                <w:rFonts w:cs="Times New Roman"/>
                <w:noProof/>
                <w:sz w:val="20"/>
                <w:szCs w:val="20"/>
                <w:lang w:eastAsia="fr-FR"/>
              </w:rPr>
              <w:t xml:space="preserve"> </w:t>
            </w:r>
          </w:p>
        </w:tc>
      </w:tr>
      <w:tr w:rsidR="001728C3" w:rsidRPr="00C9118E" w:rsidTr="00504525">
        <w:trPr>
          <w:trHeight w:val="1611"/>
        </w:trPr>
        <w:tc>
          <w:tcPr>
            <w:tcW w:w="3085" w:type="dxa"/>
            <w:gridSpan w:val="2"/>
            <w:vAlign w:val="center"/>
          </w:tcPr>
          <w:p w:rsidR="001728C3" w:rsidRPr="00C9118E" w:rsidRDefault="00504525" w:rsidP="00504525">
            <w:pPr>
              <w:jc w:val="center"/>
              <w:rPr>
                <w:rFonts w:cs="Times New Roman"/>
                <w:noProof/>
              </w:rPr>
            </w:pPr>
            <w:r w:rsidRPr="00C9118E">
              <w:rPr>
                <w:rFonts w:cs="Times New Roman"/>
                <w:noProof/>
                <w:sz w:val="20"/>
                <w:szCs w:val="20"/>
                <w:lang w:eastAsia="fr-FR"/>
              </w:rPr>
              <w:drawing>
                <wp:inline distT="0" distB="0" distL="0" distR="0" wp14:anchorId="312EB076" wp14:editId="67346752">
                  <wp:extent cx="873457" cy="873457"/>
                  <wp:effectExtent l="0" t="0" r="3175" b="3175"/>
                  <wp:docPr id="1031" name="il_fi" descr="http://www.distrimesure.com/1369-1915-large/ca5287-multimetre-numerique-p01196787-chauvin-arno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istrimesure.com/1369-1915-large/ca5287-multimetre-numerique-p01196787-chauvin-arnoux.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74888" cy="874888"/>
                          </a:xfrm>
                          <a:prstGeom prst="rect">
                            <a:avLst/>
                          </a:prstGeom>
                          <a:noFill/>
                          <a:ln>
                            <a:noFill/>
                          </a:ln>
                        </pic:spPr>
                      </pic:pic>
                    </a:graphicData>
                  </a:graphic>
                </wp:inline>
              </w:drawing>
            </w:r>
          </w:p>
        </w:tc>
        <w:tc>
          <w:tcPr>
            <w:tcW w:w="6946" w:type="dxa"/>
            <w:gridSpan w:val="3"/>
          </w:tcPr>
          <w:p w:rsidR="001728C3" w:rsidRPr="00C9118E" w:rsidRDefault="001728C3" w:rsidP="006278B2">
            <w:pPr>
              <w:rPr>
                <w:rFonts w:cs="Times New Roman"/>
                <w:b/>
              </w:rPr>
            </w:pPr>
            <w:r w:rsidRPr="00C9118E">
              <w:rPr>
                <w:rFonts w:cs="Times New Roman"/>
                <w:b/>
              </w:rPr>
              <w:t>1 multimètre CHAUVIN ARNOUX CA 52 77 par technicien</w:t>
            </w:r>
          </w:p>
          <w:p w:rsidR="001728C3" w:rsidRPr="00C9118E" w:rsidRDefault="001728C3" w:rsidP="006278B2">
            <w:pPr>
              <w:rPr>
                <w:rFonts w:cs="Times New Roman"/>
              </w:rPr>
            </w:pPr>
            <w:r w:rsidRPr="00C9118E">
              <w:rPr>
                <w:rFonts w:cs="Times New Roman"/>
              </w:rPr>
              <w:t>IP54, I mesuré max &lt; 601 A, mesure ohmique &lt; 60 MW</w:t>
            </w:r>
          </w:p>
        </w:tc>
      </w:tr>
      <w:tr w:rsidR="001728C3" w:rsidRPr="00C9118E" w:rsidTr="00504525">
        <w:tc>
          <w:tcPr>
            <w:tcW w:w="3085" w:type="dxa"/>
            <w:gridSpan w:val="2"/>
            <w:vAlign w:val="center"/>
          </w:tcPr>
          <w:p w:rsidR="001728C3" w:rsidRPr="00C9118E" w:rsidRDefault="001728C3" w:rsidP="00504525">
            <w:pPr>
              <w:jc w:val="center"/>
              <w:rPr>
                <w:rFonts w:cs="Times New Roman"/>
              </w:rPr>
            </w:pPr>
            <w:r w:rsidRPr="00C9118E">
              <w:rPr>
                <w:rFonts w:cs="Times New Roman"/>
                <w:noProof/>
                <w:lang w:eastAsia="fr-FR"/>
              </w:rPr>
              <w:drawing>
                <wp:inline distT="0" distB="0" distL="0" distR="0" wp14:anchorId="606CA76D" wp14:editId="435FFD5A">
                  <wp:extent cx="887104" cy="891019"/>
                  <wp:effectExtent l="0" t="0" r="8255" b="4445"/>
                  <wp:docPr id="1032" name="Imag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 analyse d'eau.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93863" cy="897808"/>
                          </a:xfrm>
                          <a:prstGeom prst="rect">
                            <a:avLst/>
                          </a:prstGeom>
                        </pic:spPr>
                      </pic:pic>
                    </a:graphicData>
                  </a:graphic>
                </wp:inline>
              </w:drawing>
            </w:r>
          </w:p>
        </w:tc>
        <w:tc>
          <w:tcPr>
            <w:tcW w:w="6946" w:type="dxa"/>
            <w:gridSpan w:val="3"/>
          </w:tcPr>
          <w:p w:rsidR="001728C3" w:rsidRPr="00C9118E" w:rsidRDefault="001728C3" w:rsidP="006278B2">
            <w:pPr>
              <w:rPr>
                <w:rFonts w:cs="Times New Roman"/>
                <w:b/>
              </w:rPr>
            </w:pPr>
            <w:r w:rsidRPr="00C9118E">
              <w:rPr>
                <w:rFonts w:cs="Times New Roman"/>
                <w:b/>
              </w:rPr>
              <w:t>1 kit d’analyse d’eau (sur site)</w:t>
            </w:r>
          </w:p>
          <w:p w:rsidR="001728C3" w:rsidRPr="00C9118E" w:rsidRDefault="001728C3" w:rsidP="000472BD">
            <w:pPr>
              <w:rPr>
                <w:rFonts w:cs="Times New Roman"/>
                <w:b/>
              </w:rPr>
            </w:pPr>
            <w:r w:rsidRPr="00C9118E">
              <w:rPr>
                <w:rFonts w:cs="Times New Roman"/>
              </w:rPr>
              <w:t xml:space="preserve">Ce kit permettra de réaliser plus spécifiquement les analyses physico-chimiques.Les analyses légionellose et de potabilité seront réalisées par des laboratoires agréés, partenaires de </w:t>
            </w:r>
            <w:r w:rsidRPr="00C9118E">
              <w:rPr>
                <w:rFonts w:cs="Times New Roman"/>
                <w:b/>
              </w:rPr>
              <w:t>SPIE</w:t>
            </w:r>
          </w:p>
        </w:tc>
      </w:tr>
      <w:tr w:rsidR="001728C3" w:rsidRPr="00C9118E" w:rsidTr="00504525">
        <w:trPr>
          <w:trHeight w:val="233"/>
        </w:trPr>
        <w:tc>
          <w:tcPr>
            <w:tcW w:w="3085" w:type="dxa"/>
            <w:gridSpan w:val="2"/>
            <w:vAlign w:val="center"/>
          </w:tcPr>
          <w:p w:rsidR="001728C3" w:rsidRPr="00C9118E" w:rsidRDefault="00504525" w:rsidP="00504525">
            <w:pPr>
              <w:jc w:val="center"/>
              <w:rPr>
                <w:rFonts w:cs="Times New Roman"/>
              </w:rPr>
            </w:pPr>
            <w:r w:rsidRPr="00C9118E">
              <w:rPr>
                <w:rFonts w:cs="Times New Roman"/>
                <w:noProof/>
                <w:lang w:eastAsia="fr-FR"/>
              </w:rPr>
              <w:drawing>
                <wp:inline distT="0" distB="0" distL="0" distR="0" wp14:anchorId="54875018" wp14:editId="66187FDC">
                  <wp:extent cx="1105469" cy="519227"/>
                  <wp:effectExtent l="0" t="0" r="0" b="0"/>
                  <wp:docPr id="1033" name="Imag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illoscope[1].g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00262" cy="516781"/>
                          </a:xfrm>
                          <a:prstGeom prst="rect">
                            <a:avLst/>
                          </a:prstGeom>
                        </pic:spPr>
                      </pic:pic>
                    </a:graphicData>
                  </a:graphic>
                </wp:inline>
              </w:drawing>
            </w:r>
          </w:p>
        </w:tc>
        <w:tc>
          <w:tcPr>
            <w:tcW w:w="6946" w:type="dxa"/>
            <w:gridSpan w:val="3"/>
          </w:tcPr>
          <w:p w:rsidR="001728C3" w:rsidRPr="00C9118E" w:rsidRDefault="001728C3" w:rsidP="006278B2">
            <w:pPr>
              <w:rPr>
                <w:rFonts w:cs="Times New Roman"/>
                <w:b/>
              </w:rPr>
            </w:pPr>
            <w:r w:rsidRPr="00C9118E">
              <w:rPr>
                <w:rFonts w:cs="Times New Roman"/>
                <w:b/>
              </w:rPr>
              <w:t>Oscilloscope (Disponible au</w:t>
            </w:r>
            <w:r w:rsidR="00504525">
              <w:rPr>
                <w:rFonts w:cs="Times New Roman"/>
                <w:b/>
              </w:rPr>
              <w:t xml:space="preserve"> magasin logistique de Talence)</w:t>
            </w:r>
          </w:p>
        </w:tc>
      </w:tr>
      <w:tr w:rsidR="000472BD" w:rsidRPr="00C9118E" w:rsidTr="00CE7440">
        <w:tc>
          <w:tcPr>
            <w:tcW w:w="10031" w:type="dxa"/>
            <w:gridSpan w:val="5"/>
          </w:tcPr>
          <w:p w:rsidR="000472BD" w:rsidRPr="003D2432" w:rsidRDefault="000472BD" w:rsidP="005F0176">
            <w:pPr>
              <w:pStyle w:val="Titre4"/>
              <w:numPr>
                <w:ilvl w:val="0"/>
                <w:numId w:val="0"/>
              </w:numPr>
              <w:jc w:val="center"/>
            </w:pPr>
            <w:r w:rsidRPr="00C9118E">
              <w:t xml:space="preserve">Outils d’aide au </w:t>
            </w:r>
            <w:r w:rsidR="005F0176">
              <w:t>d</w:t>
            </w:r>
            <w:r w:rsidRPr="00C9118E">
              <w:t>iagnostic</w:t>
            </w:r>
          </w:p>
        </w:tc>
      </w:tr>
      <w:tr w:rsidR="000472BD" w:rsidRPr="00C9118E" w:rsidTr="00CE7440">
        <w:trPr>
          <w:trHeight w:val="366"/>
        </w:trPr>
        <w:tc>
          <w:tcPr>
            <w:tcW w:w="2507" w:type="dxa"/>
            <w:vAlign w:val="center"/>
          </w:tcPr>
          <w:p w:rsidR="000472BD" w:rsidRPr="00C9118E" w:rsidRDefault="000472BD" w:rsidP="00CE7440">
            <w:pPr>
              <w:jc w:val="center"/>
              <w:rPr>
                <w:rFonts w:cs="Times New Roman"/>
                <w:b/>
              </w:rPr>
            </w:pPr>
            <w:r>
              <w:rPr>
                <w:noProof/>
                <w:lang w:eastAsia="fr-FR"/>
              </w:rPr>
              <w:drawing>
                <wp:inline distT="0" distB="0" distL="0" distR="0" wp14:anchorId="54EDFE47" wp14:editId="4940BE16">
                  <wp:extent cx="600502" cy="869886"/>
                  <wp:effectExtent l="0" t="0" r="9525"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5996" cy="877845"/>
                          </a:xfrm>
                          <a:prstGeom prst="rect">
                            <a:avLst/>
                          </a:prstGeom>
                        </pic:spPr>
                      </pic:pic>
                    </a:graphicData>
                  </a:graphic>
                </wp:inline>
              </w:drawing>
            </w:r>
          </w:p>
        </w:tc>
        <w:tc>
          <w:tcPr>
            <w:tcW w:w="2508" w:type="dxa"/>
            <w:gridSpan w:val="2"/>
          </w:tcPr>
          <w:p w:rsidR="000472BD" w:rsidRPr="00C9118E" w:rsidRDefault="000472BD" w:rsidP="00CE7440">
            <w:pPr>
              <w:rPr>
                <w:rFonts w:cs="Times New Roman"/>
                <w:b/>
              </w:rPr>
            </w:pPr>
            <w:r w:rsidRPr="00C9118E">
              <w:rPr>
                <w:rFonts w:cs="Times New Roman"/>
                <w:b/>
              </w:rPr>
              <w:t xml:space="preserve">1 Caméra thermique </w:t>
            </w:r>
          </w:p>
          <w:p w:rsidR="000472BD" w:rsidRPr="00C9118E" w:rsidRDefault="000472BD" w:rsidP="00CE7440">
            <w:pPr>
              <w:rPr>
                <w:rFonts w:cs="Times New Roman"/>
                <w:b/>
              </w:rPr>
            </w:pPr>
            <w:r w:rsidRPr="00C9118E">
              <w:rPr>
                <w:rFonts w:cs="Times New Roman"/>
              </w:rPr>
              <w:t>Elle sera utilisée sur l’ensemble des installations de courants forts pour prévenir les éventuels défauts.</w:t>
            </w:r>
          </w:p>
        </w:tc>
        <w:tc>
          <w:tcPr>
            <w:tcW w:w="2508" w:type="dxa"/>
            <w:vAlign w:val="center"/>
          </w:tcPr>
          <w:p w:rsidR="000472BD" w:rsidRPr="00C9118E" w:rsidRDefault="000472BD" w:rsidP="00CE7440">
            <w:pPr>
              <w:jc w:val="center"/>
              <w:rPr>
                <w:rFonts w:cs="Times New Roman"/>
                <w:b/>
              </w:rPr>
            </w:pPr>
            <w:r w:rsidRPr="00C9118E">
              <w:rPr>
                <w:rFonts w:cs="Times New Roman"/>
                <w:noProof/>
                <w:sz w:val="20"/>
                <w:szCs w:val="20"/>
                <w:lang w:eastAsia="fr-FR"/>
              </w:rPr>
              <w:drawing>
                <wp:inline distT="0" distB="0" distL="0" distR="0" wp14:anchorId="53C93918" wp14:editId="69A02528">
                  <wp:extent cx="1078173" cy="1078173"/>
                  <wp:effectExtent l="0" t="0" r="8255" b="8255"/>
                  <wp:docPr id="1036" name="Image 1036" descr="http://www.distrimesure.com/1776-2410-large/ca6505-controleur-d-isolement-numerique-chauvin-arno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istrimesure.com/1776-2410-large/ca6505-controleur-d-isolement-numerique-chauvin-arnoux.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77869" cy="1077869"/>
                          </a:xfrm>
                          <a:prstGeom prst="rect">
                            <a:avLst/>
                          </a:prstGeom>
                          <a:noFill/>
                          <a:ln>
                            <a:noFill/>
                          </a:ln>
                        </pic:spPr>
                      </pic:pic>
                    </a:graphicData>
                  </a:graphic>
                </wp:inline>
              </w:drawing>
            </w:r>
          </w:p>
        </w:tc>
        <w:tc>
          <w:tcPr>
            <w:tcW w:w="2508" w:type="dxa"/>
          </w:tcPr>
          <w:p w:rsidR="000472BD" w:rsidRPr="00C9118E" w:rsidRDefault="000472BD" w:rsidP="00CE7440">
            <w:pPr>
              <w:rPr>
                <w:rFonts w:cs="Times New Roman"/>
                <w:b/>
              </w:rPr>
            </w:pPr>
            <w:r w:rsidRPr="00C9118E">
              <w:rPr>
                <w:rFonts w:cs="Times New Roman"/>
                <w:b/>
              </w:rPr>
              <w:t>Testeur d’isolement CHAUVIN ARNOUX 65.05</w:t>
            </w:r>
          </w:p>
        </w:tc>
      </w:tr>
      <w:tr w:rsidR="000472BD" w:rsidRPr="00C9118E" w:rsidTr="00CE7440">
        <w:trPr>
          <w:trHeight w:val="365"/>
        </w:trPr>
        <w:tc>
          <w:tcPr>
            <w:tcW w:w="2507" w:type="dxa"/>
            <w:vAlign w:val="center"/>
          </w:tcPr>
          <w:p w:rsidR="000472BD" w:rsidRPr="00C9118E" w:rsidRDefault="000472BD" w:rsidP="00CE7440">
            <w:pPr>
              <w:jc w:val="center"/>
              <w:rPr>
                <w:rFonts w:cs="Times New Roman"/>
                <w:b/>
              </w:rPr>
            </w:pPr>
            <w:r w:rsidRPr="00C9118E">
              <w:rPr>
                <w:rFonts w:cs="Times New Roman"/>
                <w:noProof/>
                <w:lang w:eastAsia="fr-FR"/>
              </w:rPr>
              <w:drawing>
                <wp:inline distT="0" distB="0" distL="0" distR="0" wp14:anchorId="3FBE6EC3" wp14:editId="07ABF2A7">
                  <wp:extent cx="1085052" cy="777923"/>
                  <wp:effectExtent l="0" t="0" r="1270" b="3175"/>
                  <wp:docPr id="1035" name="Imag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e vibratoir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83264" cy="776641"/>
                          </a:xfrm>
                          <a:prstGeom prst="rect">
                            <a:avLst/>
                          </a:prstGeom>
                        </pic:spPr>
                      </pic:pic>
                    </a:graphicData>
                  </a:graphic>
                </wp:inline>
              </w:drawing>
            </w:r>
          </w:p>
        </w:tc>
        <w:tc>
          <w:tcPr>
            <w:tcW w:w="2508" w:type="dxa"/>
            <w:gridSpan w:val="2"/>
          </w:tcPr>
          <w:p w:rsidR="000472BD" w:rsidRPr="00C9118E" w:rsidRDefault="000472BD" w:rsidP="00CE7440">
            <w:pPr>
              <w:rPr>
                <w:rFonts w:cs="Times New Roman"/>
                <w:b/>
              </w:rPr>
            </w:pPr>
            <w:r w:rsidRPr="00C9118E">
              <w:rPr>
                <w:rFonts w:cs="Times New Roman"/>
                <w:b/>
              </w:rPr>
              <w:t>Analyseur FLUKPE 810</w:t>
            </w:r>
          </w:p>
        </w:tc>
        <w:tc>
          <w:tcPr>
            <w:tcW w:w="2508" w:type="dxa"/>
            <w:vAlign w:val="center"/>
          </w:tcPr>
          <w:p w:rsidR="000472BD" w:rsidRPr="00C9118E" w:rsidRDefault="000472BD" w:rsidP="00CE7440">
            <w:pPr>
              <w:jc w:val="center"/>
              <w:rPr>
                <w:rFonts w:cs="Times New Roman"/>
                <w:b/>
              </w:rPr>
            </w:pPr>
            <w:r w:rsidRPr="00C9118E">
              <w:rPr>
                <w:rFonts w:cs="Times New Roman"/>
                <w:noProof/>
                <w:lang w:eastAsia="fr-FR"/>
              </w:rPr>
              <w:drawing>
                <wp:inline distT="0" distB="0" distL="0" distR="0" wp14:anchorId="6A88B2E7" wp14:editId="194437A4">
                  <wp:extent cx="1119116" cy="861092"/>
                  <wp:effectExtent l="0" t="0" r="5080" b="0"/>
                  <wp:docPr id="1037" name="Imag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CAFE2H6J.jpg"/>
                          <pic:cNvPicPr/>
                        </pic:nvPicPr>
                        <pic:blipFill>
                          <a:blip r:embed="rId63">
                            <a:extLst>
                              <a:ext uri="{28A0092B-C50C-407E-A947-70E740481C1C}">
                                <a14:useLocalDpi xmlns:a14="http://schemas.microsoft.com/office/drawing/2010/main" val="0"/>
                              </a:ext>
                            </a:extLst>
                          </a:blip>
                          <a:stretch>
                            <a:fillRect/>
                          </a:stretch>
                        </pic:blipFill>
                        <pic:spPr>
                          <a:xfrm>
                            <a:off x="0" y="0"/>
                            <a:ext cx="1123628" cy="864564"/>
                          </a:xfrm>
                          <a:prstGeom prst="rect">
                            <a:avLst/>
                          </a:prstGeom>
                        </pic:spPr>
                      </pic:pic>
                    </a:graphicData>
                  </a:graphic>
                </wp:inline>
              </w:drawing>
            </w:r>
          </w:p>
        </w:tc>
        <w:tc>
          <w:tcPr>
            <w:tcW w:w="2508" w:type="dxa"/>
          </w:tcPr>
          <w:p w:rsidR="000472BD" w:rsidRPr="00C9118E" w:rsidRDefault="000472BD" w:rsidP="00CE7440">
            <w:pPr>
              <w:rPr>
                <w:rFonts w:cs="Times New Roman"/>
                <w:b/>
              </w:rPr>
            </w:pPr>
            <w:r w:rsidRPr="00C9118E">
              <w:rPr>
                <w:rFonts w:cs="Times New Roman"/>
                <w:b/>
              </w:rPr>
              <w:t>Analyseur d’harmonique</w:t>
            </w:r>
          </w:p>
        </w:tc>
      </w:tr>
    </w:tbl>
    <w:p w:rsidR="009D41BA" w:rsidRDefault="009D41BA" w:rsidP="001728C3">
      <w:pPr>
        <w:rPr>
          <w:rFonts w:cs="Times New Roman"/>
        </w:rPr>
      </w:pPr>
    </w:p>
    <w:p w:rsidR="009D41BA" w:rsidRDefault="009D41BA">
      <w:pPr>
        <w:rPr>
          <w:rFonts w:cs="Times New Roman"/>
        </w:rPr>
      </w:pPr>
      <w:r>
        <w:rPr>
          <w:rFonts w:cs="Times New Roman"/>
        </w:rPr>
        <w:br w:type="page"/>
      </w:r>
    </w:p>
    <w:tbl>
      <w:tblPr>
        <w:tblW w:w="10031" w:type="dxa"/>
        <w:tblInd w:w="-38"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ayout w:type="fixed"/>
        <w:tblCellMar>
          <w:left w:w="70" w:type="dxa"/>
          <w:right w:w="70" w:type="dxa"/>
        </w:tblCellMar>
        <w:tblLook w:val="01E0" w:firstRow="1" w:lastRow="1" w:firstColumn="1" w:lastColumn="1" w:noHBand="0" w:noVBand="0"/>
      </w:tblPr>
      <w:tblGrid>
        <w:gridCol w:w="2093"/>
        <w:gridCol w:w="7938"/>
      </w:tblGrid>
      <w:tr w:rsidR="001728C3" w:rsidRPr="00C9118E" w:rsidTr="003D2432">
        <w:tc>
          <w:tcPr>
            <w:tcW w:w="10031" w:type="dxa"/>
            <w:gridSpan w:val="2"/>
          </w:tcPr>
          <w:p w:rsidR="001728C3" w:rsidRPr="003D2432" w:rsidRDefault="003D2432" w:rsidP="009D41BA">
            <w:pPr>
              <w:pStyle w:val="Titre4"/>
              <w:numPr>
                <w:ilvl w:val="0"/>
                <w:numId w:val="0"/>
              </w:numPr>
              <w:jc w:val="center"/>
            </w:pPr>
            <w:r w:rsidRPr="003D2432">
              <w:t>Outils spécifiques de l’Equipe</w:t>
            </w:r>
          </w:p>
        </w:tc>
      </w:tr>
      <w:tr w:rsidR="001728C3" w:rsidRPr="00C9118E" w:rsidTr="00504525">
        <w:trPr>
          <w:trHeight w:val="1041"/>
        </w:trPr>
        <w:tc>
          <w:tcPr>
            <w:tcW w:w="2093" w:type="dxa"/>
            <w:vAlign w:val="center"/>
          </w:tcPr>
          <w:p w:rsidR="001728C3" w:rsidRPr="00C9118E" w:rsidRDefault="00504525" w:rsidP="00504525">
            <w:pPr>
              <w:spacing w:before="120"/>
              <w:ind w:hanging="388"/>
              <w:jc w:val="center"/>
              <w:rPr>
                <w:rFonts w:cs="Times New Roman"/>
                <w:caps/>
              </w:rPr>
            </w:pPr>
            <w:r>
              <w:rPr>
                <w:rFonts w:cs="Times New Roman"/>
                <w:caps/>
              </w:rPr>
              <w:t xml:space="preserve">           </w:t>
            </w:r>
            <w:r>
              <w:rPr>
                <w:noProof/>
                <w:lang w:eastAsia="fr-FR"/>
              </w:rPr>
              <w:drawing>
                <wp:inline distT="0" distB="0" distL="0" distR="0" wp14:anchorId="69173B62" wp14:editId="3B4E1045">
                  <wp:extent cx="696036" cy="900753"/>
                  <wp:effectExtent l="0" t="0" r="8890" b="0"/>
                  <wp:docPr id="352" name="Image 352" descr="http://www.seton.fr/media/wysiwyg/STFR/content_pages/EPI_bart/EPI-bart.jpg"/>
                  <wp:cNvGraphicFramePr/>
                  <a:graphic xmlns:a="http://schemas.openxmlformats.org/drawingml/2006/main">
                    <a:graphicData uri="http://schemas.openxmlformats.org/drawingml/2006/picture">
                      <pic:pic xmlns:pic="http://schemas.openxmlformats.org/drawingml/2006/picture">
                        <pic:nvPicPr>
                          <pic:cNvPr id="352" name="Image 352" descr="http://www.seton.fr/media/wysiwyg/STFR/content_pages/EPI_bart/EPI-bart.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1766" cy="908169"/>
                          </a:xfrm>
                          <a:prstGeom prst="rect">
                            <a:avLst/>
                          </a:prstGeom>
                          <a:noFill/>
                          <a:ln>
                            <a:noFill/>
                          </a:ln>
                        </pic:spPr>
                      </pic:pic>
                    </a:graphicData>
                  </a:graphic>
                </wp:inline>
              </w:drawing>
            </w:r>
          </w:p>
        </w:tc>
        <w:tc>
          <w:tcPr>
            <w:tcW w:w="7938" w:type="dxa"/>
          </w:tcPr>
          <w:p w:rsidR="001728C3" w:rsidRPr="00C9118E" w:rsidRDefault="001728C3" w:rsidP="006278B2">
            <w:pPr>
              <w:pStyle w:val="texte1"/>
              <w:spacing w:before="120"/>
              <w:ind w:left="0" w:right="54"/>
              <w:rPr>
                <w:rFonts w:asciiTheme="minorHAnsi" w:hAnsiTheme="minorHAnsi"/>
                <w:b/>
                <w:color w:val="4F81BD" w:themeColor="accent1"/>
                <w:szCs w:val="22"/>
              </w:rPr>
            </w:pPr>
            <w:r w:rsidRPr="00C9118E">
              <w:rPr>
                <w:rFonts w:asciiTheme="minorHAnsi" w:hAnsiTheme="minorHAnsi"/>
                <w:b/>
                <w:color w:val="4F81BD" w:themeColor="accent1"/>
                <w:szCs w:val="22"/>
              </w:rPr>
              <w:t>Les Equipements de Protection Individuelle</w:t>
            </w:r>
          </w:p>
          <w:p w:rsidR="001728C3" w:rsidRPr="00C9118E" w:rsidRDefault="001728C3" w:rsidP="006278B2">
            <w:pPr>
              <w:spacing w:before="60"/>
              <w:rPr>
                <w:rFonts w:cs="Times New Roman"/>
              </w:rPr>
            </w:pPr>
            <w:r w:rsidRPr="00C9118E">
              <w:rPr>
                <w:rFonts w:cs="Times New Roman"/>
              </w:rPr>
              <w:t>Chaque technicien possède ses Equipements de Protections Individuelles conformes à son activité :</w:t>
            </w:r>
          </w:p>
          <w:p w:rsidR="001728C3" w:rsidRPr="00C9118E" w:rsidRDefault="001728C3" w:rsidP="00504525">
            <w:pPr>
              <w:numPr>
                <w:ilvl w:val="0"/>
                <w:numId w:val="23"/>
              </w:numPr>
              <w:spacing w:before="60" w:after="0" w:line="240" w:lineRule="auto"/>
              <w:rPr>
                <w:rFonts w:cs="Times New Roman"/>
              </w:rPr>
            </w:pPr>
            <w:r w:rsidRPr="00504525">
              <w:rPr>
                <w:rFonts w:cs="Times New Roman"/>
              </w:rPr>
              <w:t>Casquettes</w:t>
            </w:r>
            <w:r w:rsidR="00504525" w:rsidRPr="00504525">
              <w:rPr>
                <w:rFonts w:cs="Times New Roman"/>
              </w:rPr>
              <w:t>, g</w:t>
            </w:r>
            <w:r w:rsidRPr="00504525">
              <w:rPr>
                <w:rFonts w:cs="Times New Roman"/>
              </w:rPr>
              <w:t>ants,</w:t>
            </w:r>
            <w:r w:rsidR="00504525" w:rsidRPr="00504525">
              <w:rPr>
                <w:rFonts w:cs="Times New Roman"/>
              </w:rPr>
              <w:t xml:space="preserve"> c</w:t>
            </w:r>
            <w:r w:rsidRPr="00504525">
              <w:rPr>
                <w:rFonts w:cs="Times New Roman"/>
              </w:rPr>
              <w:t>haussures,</w:t>
            </w:r>
            <w:r w:rsidR="00504525">
              <w:rPr>
                <w:rFonts w:cs="Times New Roman"/>
              </w:rPr>
              <w:t xml:space="preserve"> m</w:t>
            </w:r>
            <w:r w:rsidRPr="00504525">
              <w:rPr>
                <w:rFonts w:cs="Times New Roman"/>
              </w:rPr>
              <w:t>asque,</w:t>
            </w:r>
            <w:r w:rsidR="00504525">
              <w:rPr>
                <w:rFonts w:cs="Times New Roman"/>
              </w:rPr>
              <w:t xml:space="preserve"> l</w:t>
            </w:r>
            <w:r w:rsidRPr="00C9118E">
              <w:rPr>
                <w:rFonts w:cs="Times New Roman"/>
              </w:rPr>
              <w:t>unettes…</w:t>
            </w:r>
            <w:r w:rsidR="00504525">
              <w:rPr>
                <w:noProof/>
                <w:lang w:eastAsia="fr-FR"/>
              </w:rPr>
              <w:t xml:space="preserve"> </w:t>
            </w:r>
          </w:p>
        </w:tc>
      </w:tr>
      <w:tr w:rsidR="001728C3" w:rsidRPr="00C9118E" w:rsidTr="003D2432">
        <w:trPr>
          <w:trHeight w:val="1334"/>
        </w:trPr>
        <w:tc>
          <w:tcPr>
            <w:tcW w:w="2093" w:type="dxa"/>
          </w:tcPr>
          <w:p w:rsidR="001728C3" w:rsidRPr="00C9118E" w:rsidRDefault="001728C3" w:rsidP="006278B2">
            <w:pPr>
              <w:spacing w:before="120"/>
              <w:rPr>
                <w:rFonts w:cs="Times New Roman"/>
                <w:caps/>
              </w:rPr>
            </w:pPr>
          </w:p>
        </w:tc>
        <w:tc>
          <w:tcPr>
            <w:tcW w:w="7938" w:type="dxa"/>
          </w:tcPr>
          <w:p w:rsidR="001728C3" w:rsidRPr="00C9118E" w:rsidRDefault="001728C3" w:rsidP="006278B2">
            <w:pPr>
              <w:spacing w:before="120"/>
              <w:rPr>
                <w:rFonts w:cs="Times New Roman"/>
              </w:rPr>
            </w:pPr>
            <w:r w:rsidRPr="00C9118E">
              <w:rPr>
                <w:rFonts w:cs="Times New Roman"/>
              </w:rPr>
              <w:t>L’ensemble de l’équipe technique aura à sa disposition des tenues comprenant :</w:t>
            </w:r>
          </w:p>
          <w:p w:rsidR="001728C3" w:rsidRPr="00C9118E" w:rsidRDefault="001728C3" w:rsidP="006278B2">
            <w:pPr>
              <w:numPr>
                <w:ilvl w:val="0"/>
                <w:numId w:val="24"/>
              </w:numPr>
              <w:spacing w:before="60" w:after="0" w:line="240" w:lineRule="auto"/>
              <w:rPr>
                <w:rFonts w:cs="Times New Roman"/>
              </w:rPr>
            </w:pPr>
            <w:r w:rsidRPr="00C9118E">
              <w:rPr>
                <w:rFonts w:cs="Times New Roman"/>
              </w:rPr>
              <w:t xml:space="preserve">Des cotes et des jeans </w:t>
            </w:r>
            <w:r w:rsidRPr="00C9118E">
              <w:rPr>
                <w:rFonts w:cs="Times New Roman"/>
                <w:b/>
              </w:rPr>
              <w:t>SPIE</w:t>
            </w:r>
            <w:r w:rsidRPr="00C9118E">
              <w:rPr>
                <w:rFonts w:cs="Times New Roman"/>
              </w:rPr>
              <w:t xml:space="preserve"> pour les locaux techniques,</w:t>
            </w:r>
          </w:p>
          <w:p w:rsidR="001728C3" w:rsidRPr="00C9118E" w:rsidRDefault="001728C3" w:rsidP="006278B2">
            <w:pPr>
              <w:numPr>
                <w:ilvl w:val="0"/>
                <w:numId w:val="24"/>
              </w:numPr>
              <w:spacing w:before="60" w:after="0" w:line="240" w:lineRule="auto"/>
              <w:rPr>
                <w:rFonts w:cs="Times New Roman"/>
                <w:u w:val="single"/>
              </w:rPr>
            </w:pPr>
            <w:r w:rsidRPr="00C9118E">
              <w:rPr>
                <w:rFonts w:cs="Times New Roman"/>
              </w:rPr>
              <w:t xml:space="preserve">Des blouses ou pantalons et chemises </w:t>
            </w:r>
            <w:r w:rsidRPr="00C9118E">
              <w:rPr>
                <w:rFonts w:cs="Times New Roman"/>
                <w:b/>
              </w:rPr>
              <w:t>SPIE</w:t>
            </w:r>
            <w:r w:rsidRPr="00C9118E">
              <w:rPr>
                <w:rFonts w:cs="Times New Roman"/>
              </w:rPr>
              <w:t xml:space="preserve"> pour les bureaux.</w:t>
            </w:r>
          </w:p>
        </w:tc>
      </w:tr>
      <w:tr w:rsidR="001728C3" w:rsidRPr="00C9118E" w:rsidTr="003D2432">
        <w:tc>
          <w:tcPr>
            <w:tcW w:w="2093" w:type="dxa"/>
          </w:tcPr>
          <w:p w:rsidR="001728C3" w:rsidRPr="00C9118E" w:rsidRDefault="001728C3" w:rsidP="00504525">
            <w:pPr>
              <w:spacing w:before="120"/>
              <w:jc w:val="center"/>
              <w:rPr>
                <w:rFonts w:cs="Times New Roman"/>
                <w:caps/>
                <w:noProof/>
              </w:rPr>
            </w:pPr>
            <w:r w:rsidRPr="00C9118E">
              <w:rPr>
                <w:rFonts w:cs="Times New Roman"/>
                <w:noProof/>
                <w:sz w:val="20"/>
                <w:szCs w:val="20"/>
                <w:lang w:eastAsia="fr-FR"/>
              </w:rPr>
              <w:drawing>
                <wp:inline distT="0" distB="0" distL="0" distR="0" wp14:anchorId="3CD2EF99" wp14:editId="033E93D5">
                  <wp:extent cx="1132755" cy="941270"/>
                  <wp:effectExtent l="19050" t="0" r="0" b="0"/>
                  <wp:docPr id="1038" name="il_fi" descr="http://www.erenumerique.fr/images/51/20070713/CR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renumerique.fr/images/51/20070713/CR11_2.jpg"/>
                          <pic:cNvPicPr>
                            <a:picLocks noChangeAspect="1" noChangeArrowheads="1"/>
                          </pic:cNvPicPr>
                        </pic:nvPicPr>
                        <pic:blipFill>
                          <a:blip r:embed="rId65" cstate="print"/>
                          <a:srcRect/>
                          <a:stretch>
                            <a:fillRect/>
                          </a:stretch>
                        </pic:blipFill>
                        <pic:spPr bwMode="auto">
                          <a:xfrm>
                            <a:off x="0" y="0"/>
                            <a:ext cx="1135078" cy="943200"/>
                          </a:xfrm>
                          <a:prstGeom prst="rect">
                            <a:avLst/>
                          </a:prstGeom>
                          <a:noFill/>
                          <a:ln w="9525">
                            <a:noFill/>
                            <a:miter lim="800000"/>
                            <a:headEnd/>
                            <a:tailEnd/>
                          </a:ln>
                        </pic:spPr>
                      </pic:pic>
                    </a:graphicData>
                  </a:graphic>
                </wp:inline>
              </w:drawing>
            </w:r>
          </w:p>
        </w:tc>
        <w:tc>
          <w:tcPr>
            <w:tcW w:w="7938" w:type="dxa"/>
          </w:tcPr>
          <w:p w:rsidR="001728C3" w:rsidRPr="00C9118E" w:rsidRDefault="001728C3" w:rsidP="006278B2">
            <w:pPr>
              <w:pStyle w:val="texte1"/>
              <w:spacing w:before="120"/>
              <w:ind w:left="0" w:right="54"/>
              <w:rPr>
                <w:rFonts w:asciiTheme="minorHAnsi" w:hAnsiTheme="minorHAnsi"/>
                <w:b/>
                <w:color w:val="4F81BD" w:themeColor="accent1"/>
                <w:szCs w:val="22"/>
              </w:rPr>
            </w:pPr>
            <w:r w:rsidRPr="00C9118E">
              <w:rPr>
                <w:rFonts w:asciiTheme="minorHAnsi" w:hAnsiTheme="minorHAnsi"/>
                <w:b/>
                <w:color w:val="4F81BD" w:themeColor="accent1"/>
                <w:szCs w:val="22"/>
              </w:rPr>
              <w:t>Des Moyens informatiques</w:t>
            </w:r>
          </w:p>
          <w:p w:rsidR="001728C3" w:rsidRPr="00C9118E" w:rsidRDefault="001728C3" w:rsidP="006278B2">
            <w:pPr>
              <w:numPr>
                <w:ilvl w:val="0"/>
                <w:numId w:val="25"/>
              </w:numPr>
              <w:spacing w:before="60" w:after="0" w:line="240" w:lineRule="auto"/>
              <w:rPr>
                <w:rFonts w:cs="Times New Roman"/>
              </w:rPr>
            </w:pPr>
            <w:r w:rsidRPr="00C9118E">
              <w:rPr>
                <w:rFonts w:cs="Times New Roman"/>
              </w:rPr>
              <w:t>1 Poste informatique type PC (équipé PAC</w:t>
            </w:r>
            <w:ins w:id="71" w:author="LOISON Jean-Marie" w:date="2016-06-24T15:24:00Z">
              <w:r>
                <w:rPr>
                  <w:rFonts w:cs="Times New Roman"/>
                </w:rPr>
                <w:t>K</w:t>
              </w:r>
            </w:ins>
            <w:r w:rsidRPr="00C9118E">
              <w:rPr>
                <w:rFonts w:cs="Times New Roman"/>
              </w:rPr>
              <w:t xml:space="preserve"> Office ,…),</w:t>
            </w:r>
          </w:p>
          <w:p w:rsidR="001728C3" w:rsidRPr="00C9118E" w:rsidRDefault="001728C3" w:rsidP="006278B2">
            <w:pPr>
              <w:numPr>
                <w:ilvl w:val="0"/>
                <w:numId w:val="25"/>
              </w:numPr>
              <w:spacing w:before="60" w:after="0" w:line="240" w:lineRule="auto"/>
              <w:rPr>
                <w:rFonts w:cs="Times New Roman"/>
              </w:rPr>
            </w:pPr>
            <w:r w:rsidRPr="00C9118E">
              <w:rPr>
                <w:rFonts w:cs="Times New Roman"/>
              </w:rPr>
              <w:t>1 PC portable pour le Responsable de site,</w:t>
            </w:r>
          </w:p>
          <w:p w:rsidR="001728C3" w:rsidRPr="00C9118E" w:rsidRDefault="001728C3" w:rsidP="006278B2">
            <w:pPr>
              <w:numPr>
                <w:ilvl w:val="0"/>
                <w:numId w:val="25"/>
              </w:numPr>
              <w:spacing w:before="60" w:after="0" w:line="240" w:lineRule="auto"/>
              <w:rPr>
                <w:rFonts w:cs="Times New Roman"/>
              </w:rPr>
            </w:pPr>
            <w:r w:rsidRPr="00C9118E">
              <w:rPr>
                <w:rFonts w:cs="Times New Roman"/>
              </w:rPr>
              <w:t>Ligne indépendante ADSL – accès internet et intranet,</w:t>
            </w:r>
          </w:p>
          <w:p w:rsidR="001728C3" w:rsidRPr="00C9118E" w:rsidRDefault="001728C3" w:rsidP="006278B2">
            <w:pPr>
              <w:numPr>
                <w:ilvl w:val="0"/>
                <w:numId w:val="25"/>
              </w:numPr>
              <w:spacing w:before="60" w:after="0" w:line="240" w:lineRule="auto"/>
              <w:rPr>
                <w:rFonts w:cs="Times New Roman"/>
              </w:rPr>
            </w:pPr>
            <w:r w:rsidRPr="00C9118E">
              <w:rPr>
                <w:rFonts w:cs="Times New Roman"/>
              </w:rPr>
              <w:t>1 Imprimante / scanner Laser noir et blanc et couleur format A4 / A3,</w:t>
            </w:r>
          </w:p>
        </w:tc>
      </w:tr>
      <w:tr w:rsidR="001728C3" w:rsidRPr="00C9118E" w:rsidTr="003D2432">
        <w:tc>
          <w:tcPr>
            <w:tcW w:w="2093" w:type="dxa"/>
          </w:tcPr>
          <w:p w:rsidR="001728C3" w:rsidRPr="00C9118E" w:rsidRDefault="001728C3" w:rsidP="006278B2">
            <w:pPr>
              <w:spacing w:before="120"/>
              <w:jc w:val="center"/>
              <w:rPr>
                <w:rFonts w:cs="Times New Roman"/>
                <w:caps/>
              </w:rPr>
            </w:pPr>
            <w:r w:rsidRPr="00C9118E">
              <w:rPr>
                <w:rFonts w:cs="Times New Roman"/>
                <w:noProof/>
                <w:lang w:eastAsia="fr-FR"/>
              </w:rPr>
              <w:drawing>
                <wp:inline distT="0" distB="0" distL="0" distR="0" wp14:anchorId="12B9FE4A" wp14:editId="045D214C">
                  <wp:extent cx="421481" cy="571500"/>
                  <wp:effectExtent l="0" t="0" r="0" b="0"/>
                  <wp:docPr id="1039" name="Image 1039" descr="Description : http://gigaom2.files.wordpress.com/2013/01/image_-_pantech_discover_-_front_angled_201301041144093_verge_super_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http://gigaom2.files.wordpress.com/2013/01/image_-_pantech_discover_-_front_angled_201301041144093_verge_super_wid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1481" cy="571500"/>
                          </a:xfrm>
                          <a:prstGeom prst="rect">
                            <a:avLst/>
                          </a:prstGeom>
                          <a:noFill/>
                          <a:ln>
                            <a:noFill/>
                          </a:ln>
                        </pic:spPr>
                      </pic:pic>
                    </a:graphicData>
                  </a:graphic>
                </wp:inline>
              </w:drawing>
            </w:r>
          </w:p>
        </w:tc>
        <w:tc>
          <w:tcPr>
            <w:tcW w:w="7938" w:type="dxa"/>
          </w:tcPr>
          <w:p w:rsidR="001728C3" w:rsidRPr="00C9118E" w:rsidRDefault="001728C3" w:rsidP="006278B2">
            <w:pPr>
              <w:pStyle w:val="texte1"/>
              <w:spacing w:before="120"/>
              <w:ind w:left="0" w:right="54"/>
              <w:rPr>
                <w:rFonts w:asciiTheme="minorHAnsi" w:hAnsiTheme="minorHAnsi"/>
                <w:b/>
                <w:color w:val="4F81BD" w:themeColor="accent1"/>
                <w:sz w:val="24"/>
                <w:szCs w:val="24"/>
              </w:rPr>
            </w:pPr>
            <w:r w:rsidRPr="00C9118E">
              <w:rPr>
                <w:rFonts w:asciiTheme="minorHAnsi" w:hAnsiTheme="minorHAnsi"/>
                <w:b/>
                <w:color w:val="4F81BD" w:themeColor="accent1"/>
                <w:sz w:val="24"/>
                <w:szCs w:val="24"/>
              </w:rPr>
              <w:t>Des Moyens de communication adaptés au site</w:t>
            </w:r>
          </w:p>
          <w:p w:rsidR="001728C3" w:rsidRPr="00C9118E" w:rsidRDefault="001728C3" w:rsidP="006278B2">
            <w:pPr>
              <w:numPr>
                <w:ilvl w:val="0"/>
                <w:numId w:val="26"/>
              </w:numPr>
              <w:spacing w:before="60" w:after="0" w:line="240" w:lineRule="auto"/>
              <w:rPr>
                <w:rFonts w:cs="Times New Roman"/>
              </w:rPr>
            </w:pPr>
            <w:r w:rsidRPr="00C9118E">
              <w:rPr>
                <w:rFonts w:cs="Times New Roman"/>
              </w:rPr>
              <w:t xml:space="preserve">Chaque intervenant sera </w:t>
            </w:r>
            <w:r w:rsidR="00504525">
              <w:rPr>
                <w:rFonts w:cs="Times New Roman"/>
              </w:rPr>
              <w:t>équipé d’un téléphone portable,</w:t>
            </w:r>
          </w:p>
          <w:p w:rsidR="001728C3" w:rsidRPr="00C9118E" w:rsidRDefault="001728C3" w:rsidP="006278B2">
            <w:pPr>
              <w:numPr>
                <w:ilvl w:val="0"/>
                <w:numId w:val="26"/>
              </w:numPr>
              <w:spacing w:before="60" w:after="0" w:line="240" w:lineRule="auto"/>
              <w:rPr>
                <w:rFonts w:cs="Times New Roman"/>
                <w:sz w:val="24"/>
                <w:szCs w:val="24"/>
              </w:rPr>
            </w:pPr>
            <w:r w:rsidRPr="00C9118E">
              <w:rPr>
                <w:rFonts w:cs="Times New Roman"/>
              </w:rPr>
              <w:t>Un package d’astreinte est confié au technicien d’astreinte,</w:t>
            </w:r>
          </w:p>
        </w:tc>
      </w:tr>
      <w:tr w:rsidR="001728C3" w:rsidRPr="00C9118E" w:rsidTr="00504525">
        <w:trPr>
          <w:trHeight w:val="2448"/>
        </w:trPr>
        <w:tc>
          <w:tcPr>
            <w:tcW w:w="2093" w:type="dxa"/>
          </w:tcPr>
          <w:p w:rsidR="001728C3" w:rsidRPr="00C9118E" w:rsidRDefault="001728C3" w:rsidP="006278B2">
            <w:pPr>
              <w:spacing w:before="120"/>
              <w:jc w:val="center"/>
              <w:rPr>
                <w:rFonts w:cs="Times New Roman"/>
                <w:caps/>
              </w:rPr>
            </w:pPr>
            <w:r w:rsidRPr="00C9118E">
              <w:rPr>
                <w:rFonts w:cs="Times New Roman"/>
                <w:caps/>
                <w:noProof/>
                <w:lang w:eastAsia="fr-FR"/>
              </w:rPr>
              <w:drawing>
                <wp:inline distT="0" distB="0" distL="0" distR="0" wp14:anchorId="03D324E0" wp14:editId="563A44B2">
                  <wp:extent cx="966910" cy="1037230"/>
                  <wp:effectExtent l="19050" t="0" r="4640" b="0"/>
                  <wp:docPr id="1040" name="Image 1040" descr="tool_caisse_a_o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ool_caisse_a_outils"/>
                          <pic:cNvPicPr>
                            <a:picLocks noChangeAspect="1" noChangeArrowheads="1"/>
                          </pic:cNvPicPr>
                        </pic:nvPicPr>
                        <pic:blipFill>
                          <a:blip r:embed="rId67" cstate="print"/>
                          <a:srcRect/>
                          <a:stretch>
                            <a:fillRect/>
                          </a:stretch>
                        </pic:blipFill>
                        <pic:spPr bwMode="auto">
                          <a:xfrm>
                            <a:off x="0" y="0"/>
                            <a:ext cx="963920" cy="1034023"/>
                          </a:xfrm>
                          <a:prstGeom prst="rect">
                            <a:avLst/>
                          </a:prstGeom>
                          <a:noFill/>
                          <a:ln w="9525">
                            <a:noFill/>
                            <a:miter lim="800000"/>
                            <a:headEnd/>
                            <a:tailEnd/>
                          </a:ln>
                        </pic:spPr>
                      </pic:pic>
                    </a:graphicData>
                  </a:graphic>
                </wp:inline>
              </w:drawing>
            </w:r>
          </w:p>
        </w:tc>
        <w:tc>
          <w:tcPr>
            <w:tcW w:w="7938" w:type="dxa"/>
          </w:tcPr>
          <w:p w:rsidR="001728C3" w:rsidRPr="00C9118E" w:rsidRDefault="001728C3" w:rsidP="006278B2">
            <w:pPr>
              <w:pStyle w:val="texte1"/>
              <w:spacing w:before="120"/>
              <w:ind w:left="0" w:right="54"/>
              <w:rPr>
                <w:rFonts w:asciiTheme="minorHAnsi" w:hAnsiTheme="minorHAnsi"/>
                <w:b/>
                <w:color w:val="4F81BD" w:themeColor="accent1"/>
                <w:sz w:val="24"/>
                <w:szCs w:val="24"/>
              </w:rPr>
            </w:pPr>
            <w:r w:rsidRPr="00C9118E">
              <w:rPr>
                <w:rFonts w:asciiTheme="minorHAnsi" w:hAnsiTheme="minorHAnsi"/>
                <w:b/>
                <w:color w:val="4F81BD" w:themeColor="accent1"/>
                <w:sz w:val="24"/>
                <w:szCs w:val="24"/>
              </w:rPr>
              <w:t>Outillage individuel et collectif</w:t>
            </w:r>
          </w:p>
          <w:p w:rsidR="001728C3" w:rsidRPr="00C9118E" w:rsidRDefault="001728C3" w:rsidP="006278B2">
            <w:pPr>
              <w:spacing w:before="60"/>
              <w:rPr>
                <w:rFonts w:cs="Times New Roman"/>
              </w:rPr>
            </w:pPr>
            <w:r w:rsidRPr="00C9118E">
              <w:rPr>
                <w:rFonts w:cs="Times New Roman"/>
              </w:rPr>
              <w:t>Chaque intervenant est doté d’une caisse à outil</w:t>
            </w:r>
            <w:ins w:id="72" w:author="LOISON Jean-Marie" w:date="2016-06-24T15:24:00Z">
              <w:r>
                <w:rPr>
                  <w:rFonts w:cs="Times New Roman"/>
                </w:rPr>
                <w:t>s</w:t>
              </w:r>
            </w:ins>
            <w:r w:rsidRPr="00C9118E">
              <w:rPr>
                <w:rFonts w:cs="Times New Roman"/>
              </w:rPr>
              <w:t xml:space="preserve"> « métier ». </w:t>
            </w:r>
          </w:p>
          <w:p w:rsidR="001728C3" w:rsidRPr="00C9118E" w:rsidRDefault="001728C3" w:rsidP="006278B2">
            <w:pPr>
              <w:spacing w:before="60"/>
              <w:rPr>
                <w:rFonts w:cs="Times New Roman"/>
              </w:rPr>
            </w:pPr>
            <w:r w:rsidRPr="00C9118E">
              <w:rPr>
                <w:rFonts w:cs="Times New Roman"/>
              </w:rPr>
              <w:t>Un outillage collectif est à disposition, il s’agit à titre d’exemple :</w:t>
            </w:r>
          </w:p>
          <w:p w:rsidR="001728C3" w:rsidRPr="00504525" w:rsidRDefault="001728C3" w:rsidP="006278B2">
            <w:pPr>
              <w:numPr>
                <w:ilvl w:val="0"/>
                <w:numId w:val="27"/>
              </w:numPr>
              <w:spacing w:before="60" w:after="0" w:line="240" w:lineRule="auto"/>
              <w:rPr>
                <w:rFonts w:cs="Times New Roman"/>
              </w:rPr>
            </w:pPr>
            <w:r w:rsidRPr="00504525">
              <w:rPr>
                <w:rFonts w:cs="Times New Roman"/>
              </w:rPr>
              <w:t>Perceuses, meuleuses,</w:t>
            </w:r>
            <w:r w:rsidR="00504525">
              <w:rPr>
                <w:rFonts w:cs="Times New Roman"/>
              </w:rPr>
              <w:t xml:space="preserve"> p</w:t>
            </w:r>
            <w:r w:rsidRPr="00504525">
              <w:rPr>
                <w:rFonts w:cs="Times New Roman"/>
              </w:rPr>
              <w:t>ostes à souder,</w:t>
            </w:r>
          </w:p>
          <w:p w:rsidR="00504525" w:rsidRPr="00C9118E" w:rsidRDefault="001728C3" w:rsidP="00504525">
            <w:pPr>
              <w:numPr>
                <w:ilvl w:val="0"/>
                <w:numId w:val="27"/>
              </w:numPr>
              <w:spacing w:before="60" w:after="0" w:line="240" w:lineRule="auto"/>
              <w:rPr>
                <w:rFonts w:cs="Times New Roman"/>
              </w:rPr>
            </w:pPr>
            <w:r w:rsidRPr="00C9118E">
              <w:rPr>
                <w:rFonts w:cs="Times New Roman"/>
              </w:rPr>
              <w:t>Pompes à graisse,</w:t>
            </w:r>
            <w:r w:rsidR="00504525" w:rsidRPr="00C9118E">
              <w:rPr>
                <w:rFonts w:cs="Times New Roman"/>
              </w:rPr>
              <w:t xml:space="preserve"> </w:t>
            </w:r>
            <w:r w:rsidR="00504525">
              <w:rPr>
                <w:rFonts w:cs="Times New Roman"/>
              </w:rPr>
              <w:t>p</w:t>
            </w:r>
            <w:r w:rsidR="00504525" w:rsidRPr="00C9118E">
              <w:rPr>
                <w:rFonts w:cs="Times New Roman"/>
              </w:rPr>
              <w:t>ompe à vide pour fluides frigorigènes,</w:t>
            </w:r>
          </w:p>
          <w:p w:rsidR="001728C3" w:rsidRPr="00504525" w:rsidRDefault="001728C3" w:rsidP="00504525">
            <w:pPr>
              <w:numPr>
                <w:ilvl w:val="0"/>
                <w:numId w:val="27"/>
              </w:numPr>
              <w:spacing w:before="60" w:after="0" w:line="240" w:lineRule="auto"/>
              <w:rPr>
                <w:rFonts w:cs="Times New Roman"/>
              </w:rPr>
            </w:pPr>
            <w:r w:rsidRPr="00C9118E">
              <w:rPr>
                <w:rFonts w:cs="Times New Roman"/>
              </w:rPr>
              <w:t>Palans de manutention…</w:t>
            </w:r>
          </w:p>
        </w:tc>
      </w:tr>
    </w:tbl>
    <w:p w:rsidR="00504525" w:rsidRDefault="00504525" w:rsidP="00504525"/>
    <w:p w:rsidR="00504525" w:rsidRDefault="00504525" w:rsidP="00504525"/>
    <w:p w:rsidR="00504525" w:rsidRDefault="00504525" w:rsidP="00504525"/>
    <w:p w:rsidR="00504525" w:rsidRDefault="00504525" w:rsidP="00504525"/>
    <w:p w:rsidR="00504525" w:rsidRDefault="00504525" w:rsidP="00504525"/>
    <w:p w:rsidR="00CF107C" w:rsidRDefault="00CF107C">
      <w:r>
        <w:br w:type="page"/>
      </w:r>
    </w:p>
    <w:p w:rsidR="001728C3" w:rsidRDefault="001728C3" w:rsidP="001728C3">
      <w:pPr>
        <w:pStyle w:val="Titre2"/>
        <w:numPr>
          <w:ilvl w:val="1"/>
          <w:numId w:val="3"/>
        </w:numPr>
        <w:rPr>
          <w:rFonts w:cs="Times New Roman"/>
        </w:rPr>
      </w:pPr>
      <w:bookmarkStart w:id="73" w:name="_Toc456963957"/>
      <w:bookmarkStart w:id="74" w:name="_Toc456971919"/>
      <w:r w:rsidRPr="00164662">
        <w:rPr>
          <w:rFonts w:cs="Times New Roman"/>
        </w:rPr>
        <w:t>Présentation des qualification</w:t>
      </w:r>
      <w:r>
        <w:rPr>
          <w:rFonts w:cs="Times New Roman"/>
        </w:rPr>
        <w:t>s</w:t>
      </w:r>
      <w:r w:rsidRPr="00164662">
        <w:rPr>
          <w:rFonts w:cs="Times New Roman"/>
        </w:rPr>
        <w:t xml:space="preserve"> des moyens humains</w:t>
      </w:r>
      <w:bookmarkEnd w:id="70"/>
      <w:bookmarkEnd w:id="73"/>
      <w:bookmarkEnd w:id="74"/>
    </w:p>
    <w:p w:rsidR="001728C3" w:rsidRPr="00C9118E" w:rsidRDefault="001728C3" w:rsidP="001728C3">
      <w:r w:rsidRPr="00C9118E">
        <w:t>Les techniciens sur sites sont rattachés au responsable de site</w:t>
      </w:r>
    </w:p>
    <w:tbl>
      <w:tblPr>
        <w:tblStyle w:val="Tramemoyenne1-Accent1"/>
        <w:tblW w:w="10321" w:type="dxa"/>
        <w:tblLayout w:type="fixed"/>
        <w:tblLook w:val="01E0" w:firstRow="1" w:lastRow="1" w:firstColumn="1" w:lastColumn="1" w:noHBand="0" w:noVBand="0"/>
      </w:tblPr>
      <w:tblGrid>
        <w:gridCol w:w="2268"/>
        <w:gridCol w:w="250"/>
        <w:gridCol w:w="3119"/>
        <w:gridCol w:w="2416"/>
        <w:gridCol w:w="2268"/>
      </w:tblGrid>
      <w:tr w:rsidR="001728C3" w:rsidRPr="00C9118E" w:rsidTr="006278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1728C3" w:rsidRPr="004D188B" w:rsidRDefault="001728C3" w:rsidP="006278B2">
            <w:pPr>
              <w:spacing w:before="60" w:after="60"/>
              <w:jc w:val="center"/>
              <w:rPr>
                <w:rFonts w:cs="Times New Roman"/>
                <w:color w:val="FFFFFF"/>
                <w:sz w:val="24"/>
                <w:szCs w:val="24"/>
              </w:rPr>
            </w:pPr>
            <w:r w:rsidRPr="004D188B">
              <w:rPr>
                <w:rFonts w:cs="Times New Roman"/>
                <w:color w:val="FFFFFF"/>
                <w:sz w:val="24"/>
                <w:szCs w:val="24"/>
              </w:rPr>
              <w:t>Profil</w:t>
            </w:r>
          </w:p>
        </w:tc>
        <w:tc>
          <w:tcPr>
            <w:cnfStyle w:val="000010000000" w:firstRow="0" w:lastRow="0" w:firstColumn="0" w:lastColumn="0" w:oddVBand="1" w:evenVBand="0" w:oddHBand="0" w:evenHBand="0" w:firstRowFirstColumn="0" w:firstRowLastColumn="0" w:lastRowFirstColumn="0" w:lastRowLastColumn="0"/>
            <w:tcW w:w="3369" w:type="dxa"/>
            <w:gridSpan w:val="2"/>
          </w:tcPr>
          <w:p w:rsidR="001728C3" w:rsidRPr="004D188B" w:rsidRDefault="001728C3" w:rsidP="006278B2">
            <w:pPr>
              <w:spacing w:before="60" w:after="60"/>
              <w:jc w:val="center"/>
              <w:rPr>
                <w:rFonts w:cs="Times New Roman"/>
                <w:color w:val="FFFFFF"/>
                <w:sz w:val="24"/>
                <w:szCs w:val="24"/>
              </w:rPr>
            </w:pPr>
            <w:r w:rsidRPr="004D188B">
              <w:rPr>
                <w:rFonts w:cs="Times New Roman"/>
                <w:color w:val="FFFFFF"/>
                <w:sz w:val="24"/>
                <w:szCs w:val="24"/>
              </w:rPr>
              <w:t>Spécialisation / Compétences</w:t>
            </w:r>
          </w:p>
        </w:tc>
        <w:tc>
          <w:tcPr>
            <w:tcW w:w="2416" w:type="dxa"/>
          </w:tcPr>
          <w:p w:rsidR="001728C3" w:rsidRPr="004D188B" w:rsidRDefault="001728C3" w:rsidP="006278B2">
            <w:pPr>
              <w:spacing w:before="60" w:after="60"/>
              <w:jc w:val="center"/>
              <w:cnfStyle w:val="100000000000" w:firstRow="1" w:lastRow="0" w:firstColumn="0" w:lastColumn="0" w:oddVBand="0" w:evenVBand="0" w:oddHBand="0" w:evenHBand="0" w:firstRowFirstColumn="0" w:firstRowLastColumn="0" w:lastRowFirstColumn="0" w:lastRowLastColumn="0"/>
              <w:rPr>
                <w:rFonts w:cs="Times New Roman"/>
                <w:color w:val="FFFFFF"/>
                <w:sz w:val="24"/>
                <w:szCs w:val="24"/>
              </w:rPr>
            </w:pPr>
            <w:r w:rsidRPr="004D188B">
              <w:rPr>
                <w:rFonts w:cs="Times New Roman"/>
                <w:color w:val="FFFFFF"/>
                <w:sz w:val="24"/>
                <w:szCs w:val="24"/>
              </w:rPr>
              <w:t>Habilitation Qualification</w:t>
            </w:r>
          </w:p>
        </w:tc>
        <w:tc>
          <w:tcPr>
            <w:cnfStyle w:val="000100000000" w:firstRow="0" w:lastRow="0" w:firstColumn="0" w:lastColumn="1" w:oddVBand="0" w:evenVBand="0" w:oddHBand="0" w:evenHBand="0" w:firstRowFirstColumn="0" w:firstRowLastColumn="0" w:lastRowFirstColumn="0" w:lastRowLastColumn="0"/>
            <w:tcW w:w="2268" w:type="dxa"/>
          </w:tcPr>
          <w:p w:rsidR="001728C3" w:rsidRPr="004D188B" w:rsidRDefault="001728C3" w:rsidP="006278B2">
            <w:pPr>
              <w:spacing w:before="60" w:after="60"/>
              <w:jc w:val="center"/>
              <w:rPr>
                <w:rFonts w:cs="Times New Roman"/>
                <w:color w:val="FFFFFF"/>
                <w:sz w:val="24"/>
                <w:szCs w:val="24"/>
              </w:rPr>
            </w:pPr>
            <w:r w:rsidRPr="004D188B">
              <w:rPr>
                <w:rFonts w:cs="Times New Roman"/>
                <w:color w:val="FFFFFF"/>
                <w:sz w:val="24"/>
                <w:szCs w:val="24"/>
              </w:rPr>
              <w:t>Temps de présence               sur le contrat</w:t>
            </w:r>
          </w:p>
        </w:tc>
      </w:tr>
      <w:tr w:rsidR="001728C3" w:rsidRPr="00C9118E" w:rsidTr="006278B2">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518" w:type="dxa"/>
            <w:gridSpan w:val="2"/>
            <w:vAlign w:val="center"/>
          </w:tcPr>
          <w:p w:rsidR="001728C3" w:rsidRPr="00C9118E" w:rsidRDefault="001728C3" w:rsidP="006278B2">
            <w:pPr>
              <w:spacing w:before="60" w:after="60"/>
              <w:jc w:val="center"/>
              <w:rPr>
                <w:rFonts w:cs="Times New Roman"/>
              </w:rPr>
            </w:pPr>
            <w:r w:rsidRPr="00212144">
              <w:rPr>
                <w:rFonts w:cs="Times New Roman"/>
                <w:i/>
                <w:color w:val="002060"/>
                <w:rPrChange w:id="75" w:author="LOISON Jean-Marie" w:date="2016-06-24T11:55:00Z">
                  <w:rPr>
                    <w:rFonts w:cs="Times New Roman"/>
                  </w:rPr>
                </w:rPrChange>
              </w:rPr>
              <w:t>Technicien 1</w:t>
            </w:r>
            <w:r w:rsidRPr="00212144">
              <w:rPr>
                <w:rFonts w:cs="Times New Roman"/>
                <w:color w:val="002060"/>
                <w:rPrChange w:id="76" w:author="LOISON Jean-Marie" w:date="2016-06-24T11:55:00Z">
                  <w:rPr>
                    <w:rFonts w:cs="Times New Roman"/>
                  </w:rPr>
                </w:rPrChange>
              </w:rPr>
              <w:t xml:space="preserve"> </w:t>
            </w:r>
            <w:r w:rsidRPr="00C9118E">
              <w:rPr>
                <w:rFonts w:cs="Times New Roman"/>
              </w:rPr>
              <w:t xml:space="preserve">= </w:t>
            </w:r>
            <w:r>
              <w:rPr>
                <w:rFonts w:cs="Times New Roman"/>
              </w:rPr>
              <w:t>Frigoriste/chauffagiste</w:t>
            </w:r>
          </w:p>
          <w:p w:rsidR="001728C3" w:rsidRPr="00C9118E" w:rsidRDefault="001728C3" w:rsidP="006278B2">
            <w:pPr>
              <w:spacing w:before="60" w:after="60"/>
              <w:jc w:val="center"/>
              <w:rPr>
                <w:rFonts w:cs="Times New Roman"/>
              </w:rPr>
            </w:pPr>
            <w:r w:rsidRPr="00C9118E">
              <w:rPr>
                <w:rFonts w:cs="Times New Roman"/>
              </w:rPr>
              <w:t>Profil Niveau F</w:t>
            </w:r>
          </w:p>
        </w:tc>
        <w:tc>
          <w:tcPr>
            <w:cnfStyle w:val="000010000000" w:firstRow="0" w:lastRow="0" w:firstColumn="0" w:lastColumn="0" w:oddVBand="1" w:evenVBand="0" w:oddHBand="0" w:evenHBand="0" w:firstRowFirstColumn="0" w:firstRowLastColumn="0" w:lastRowFirstColumn="0" w:lastRowLastColumn="0"/>
            <w:tcW w:w="3119" w:type="dxa"/>
            <w:vAlign w:val="center"/>
          </w:tcPr>
          <w:p w:rsidR="001728C3" w:rsidRPr="00C9118E" w:rsidRDefault="001728C3" w:rsidP="006278B2">
            <w:pPr>
              <w:spacing w:before="60" w:after="60"/>
              <w:jc w:val="center"/>
              <w:rPr>
                <w:rFonts w:cs="Times New Roman"/>
                <w:lang w:val="de-DE"/>
              </w:rPr>
            </w:pPr>
            <w:r w:rsidRPr="00C9118E">
              <w:rPr>
                <w:rFonts w:cs="Times New Roman"/>
                <w:lang w:val="de-DE"/>
              </w:rPr>
              <w:t xml:space="preserve">BTS </w:t>
            </w:r>
            <w:r>
              <w:rPr>
                <w:rFonts w:cs="Times New Roman"/>
                <w:lang w:val="de-DE"/>
              </w:rPr>
              <w:t>Génie Climatique</w:t>
            </w:r>
          </w:p>
          <w:p w:rsidR="001728C3" w:rsidRPr="00C9118E" w:rsidRDefault="001728C3" w:rsidP="006278B2">
            <w:pPr>
              <w:spacing w:before="60" w:after="60"/>
              <w:jc w:val="center"/>
              <w:rPr>
                <w:rFonts w:cs="Times New Roman"/>
                <w:lang w:val="de-DE"/>
              </w:rPr>
            </w:pPr>
            <w:r>
              <w:rPr>
                <w:rFonts w:cs="Times New Roman"/>
                <w:lang w:val="de-DE"/>
              </w:rPr>
              <w:t>20</w:t>
            </w:r>
            <w:r w:rsidRPr="00C9118E">
              <w:rPr>
                <w:rFonts w:cs="Times New Roman"/>
                <w:lang w:val="de-DE"/>
              </w:rPr>
              <w:t xml:space="preserve"> ans </w:t>
            </w:r>
            <w:r w:rsidRPr="00C9118E">
              <w:rPr>
                <w:rFonts w:cs="Times New Roman"/>
              </w:rPr>
              <w:t>d‘expérience</w:t>
            </w:r>
          </w:p>
          <w:p w:rsidR="001728C3" w:rsidRDefault="001728C3" w:rsidP="006278B2">
            <w:pPr>
              <w:spacing w:before="60" w:after="60"/>
              <w:jc w:val="center"/>
              <w:rPr>
                <w:rFonts w:cs="Times New Roman"/>
              </w:rPr>
            </w:pPr>
          </w:p>
          <w:p w:rsidR="001728C3" w:rsidRPr="00C9118E" w:rsidRDefault="001728C3" w:rsidP="006278B2">
            <w:pPr>
              <w:spacing w:before="60" w:after="60"/>
              <w:jc w:val="center"/>
              <w:rPr>
                <w:rFonts w:cs="Times New Roman"/>
                <w:lang w:val="de-DE"/>
              </w:rPr>
            </w:pPr>
            <w:r>
              <w:rPr>
                <w:rFonts w:cs="Times New Roman"/>
              </w:rPr>
              <w:t>Attestation d’aptitude à la manipulation des fluides frigorigènes</w:t>
            </w:r>
          </w:p>
        </w:tc>
        <w:tc>
          <w:tcPr>
            <w:tcW w:w="2416" w:type="dxa"/>
            <w:vAlign w:val="center"/>
          </w:tcPr>
          <w:p w:rsidR="001728C3" w:rsidRPr="00BE1CA1" w:rsidRDefault="001728C3" w:rsidP="006278B2">
            <w:pPr>
              <w:spacing w:before="60" w:after="60"/>
              <w:jc w:val="center"/>
              <w:cnfStyle w:val="000000100000" w:firstRow="0" w:lastRow="0" w:firstColumn="0" w:lastColumn="0" w:oddVBand="0" w:evenVBand="0" w:oddHBand="1" w:evenHBand="0" w:firstRowFirstColumn="0" w:firstRowLastColumn="0" w:lastRowFirstColumn="0" w:lastRowLastColumn="0"/>
              <w:rPr>
                <w:rFonts w:cs="Times New Roman"/>
              </w:rPr>
            </w:pPr>
            <w:r w:rsidRPr="00BE1CA1">
              <w:rPr>
                <w:rFonts w:cs="Times New Roman"/>
              </w:rPr>
              <w:t>HC H2 - BC- BR - B2</w:t>
            </w:r>
          </w:p>
        </w:tc>
        <w:tc>
          <w:tcPr>
            <w:cnfStyle w:val="000100000000" w:firstRow="0" w:lastRow="0" w:firstColumn="0" w:lastColumn="1" w:oddVBand="0" w:evenVBand="0" w:oddHBand="0" w:evenHBand="0" w:firstRowFirstColumn="0" w:firstRowLastColumn="0" w:lastRowFirstColumn="0" w:lastRowLastColumn="0"/>
            <w:tcW w:w="2268" w:type="dxa"/>
            <w:vAlign w:val="center"/>
          </w:tcPr>
          <w:p w:rsidR="001728C3" w:rsidRPr="004D188B" w:rsidRDefault="001728C3" w:rsidP="006278B2">
            <w:pPr>
              <w:spacing w:before="60" w:after="60"/>
              <w:jc w:val="center"/>
              <w:rPr>
                <w:rFonts w:cs="Times New Roman"/>
                <w:b w:val="0"/>
              </w:rPr>
            </w:pPr>
            <w:r w:rsidRPr="004D188B">
              <w:rPr>
                <w:rFonts w:cs="Times New Roman"/>
                <w:b w:val="0"/>
              </w:rPr>
              <w:t>temps plein</w:t>
            </w:r>
          </w:p>
        </w:tc>
      </w:tr>
      <w:tr w:rsidR="001728C3" w:rsidRPr="00C9118E" w:rsidTr="006278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gridSpan w:val="2"/>
            <w:vAlign w:val="center"/>
          </w:tcPr>
          <w:p w:rsidR="001728C3" w:rsidRPr="00C9118E" w:rsidRDefault="001728C3" w:rsidP="006278B2">
            <w:pPr>
              <w:spacing w:before="60" w:after="60"/>
              <w:jc w:val="center"/>
              <w:rPr>
                <w:rFonts w:cs="Times New Roman"/>
              </w:rPr>
            </w:pPr>
            <w:r w:rsidRPr="00212144">
              <w:rPr>
                <w:rFonts w:cs="Times New Roman"/>
                <w:i/>
                <w:color w:val="002060"/>
                <w:rPrChange w:id="77" w:author="LOISON Jean-Marie" w:date="2016-06-24T11:55:00Z">
                  <w:rPr>
                    <w:rFonts w:cs="Times New Roman"/>
                  </w:rPr>
                </w:rPrChange>
              </w:rPr>
              <w:t xml:space="preserve">Technicien </w:t>
            </w:r>
            <w:del w:id="78" w:author="LOISON Jean-Marie" w:date="2016-06-24T11:56:00Z">
              <w:r w:rsidRPr="00212144" w:rsidDel="00212144">
                <w:rPr>
                  <w:rFonts w:cs="Times New Roman"/>
                  <w:i/>
                  <w:color w:val="002060"/>
                  <w:rPrChange w:id="79" w:author="LOISON Jean-Marie" w:date="2016-06-24T11:55:00Z">
                    <w:rPr>
                      <w:rFonts w:cs="Times New Roman"/>
                    </w:rPr>
                  </w:rPrChange>
                </w:rPr>
                <w:delText>3</w:delText>
              </w:r>
            </w:del>
            <w:ins w:id="80" w:author="LOISON Jean-Marie" w:date="2016-06-24T11:56:00Z">
              <w:r>
                <w:rPr>
                  <w:rFonts w:cs="Times New Roman"/>
                  <w:b w:val="0"/>
                  <w:i/>
                  <w:color w:val="002060"/>
                </w:rPr>
                <w:t>2</w:t>
              </w:r>
            </w:ins>
          </w:p>
          <w:p w:rsidR="001728C3" w:rsidRPr="00C9118E" w:rsidRDefault="001728C3" w:rsidP="006278B2">
            <w:pPr>
              <w:spacing w:before="60" w:after="60"/>
              <w:jc w:val="center"/>
              <w:rPr>
                <w:rFonts w:cs="Times New Roman"/>
              </w:rPr>
            </w:pPr>
            <w:r>
              <w:rPr>
                <w:rFonts w:cs="Times New Roman"/>
              </w:rPr>
              <w:t>Frigoriste/chauffagiste</w:t>
            </w:r>
            <w:r w:rsidRPr="00C9118E">
              <w:rPr>
                <w:rFonts w:cs="Times New Roman"/>
              </w:rPr>
              <w:t xml:space="preserve"> </w:t>
            </w:r>
            <w:r>
              <w:rPr>
                <w:rFonts w:cs="Times New Roman"/>
              </w:rPr>
              <w:t xml:space="preserve">Profil </w:t>
            </w:r>
            <w:r w:rsidRPr="00C9118E">
              <w:rPr>
                <w:rFonts w:cs="Times New Roman"/>
              </w:rPr>
              <w:t>Niveau E</w:t>
            </w:r>
          </w:p>
        </w:tc>
        <w:tc>
          <w:tcPr>
            <w:cnfStyle w:val="000010000000" w:firstRow="0" w:lastRow="0" w:firstColumn="0" w:lastColumn="0" w:oddVBand="1" w:evenVBand="0" w:oddHBand="0" w:evenHBand="0" w:firstRowFirstColumn="0" w:firstRowLastColumn="0" w:lastRowFirstColumn="0" w:lastRowLastColumn="0"/>
            <w:tcW w:w="3119" w:type="dxa"/>
            <w:vAlign w:val="center"/>
          </w:tcPr>
          <w:p w:rsidR="001728C3" w:rsidRPr="00C9118E" w:rsidRDefault="001728C3" w:rsidP="006278B2">
            <w:pPr>
              <w:spacing w:before="60" w:after="60"/>
              <w:jc w:val="center"/>
              <w:rPr>
                <w:rFonts w:cs="Times New Roman"/>
                <w:lang w:val="de-DE"/>
              </w:rPr>
            </w:pPr>
            <w:r w:rsidRPr="00C9118E">
              <w:rPr>
                <w:rFonts w:cs="Times New Roman"/>
                <w:lang w:val="de-DE"/>
              </w:rPr>
              <w:t>BTS Electro</w:t>
            </w:r>
          </w:p>
          <w:p w:rsidR="001728C3" w:rsidRPr="00C9118E" w:rsidRDefault="001728C3" w:rsidP="006278B2">
            <w:pPr>
              <w:spacing w:before="60" w:after="60"/>
              <w:jc w:val="center"/>
              <w:rPr>
                <w:rFonts w:cs="Times New Roman"/>
                <w:lang w:val="de-DE"/>
              </w:rPr>
            </w:pPr>
            <w:r w:rsidRPr="00C9118E">
              <w:rPr>
                <w:rFonts w:cs="Times New Roman"/>
                <w:lang w:val="de-DE"/>
              </w:rPr>
              <w:t xml:space="preserve">5 à 10 ans </w:t>
            </w:r>
            <w:r w:rsidRPr="00C9118E">
              <w:rPr>
                <w:rFonts w:cs="Times New Roman"/>
              </w:rPr>
              <w:t>d‘expérience</w:t>
            </w:r>
          </w:p>
          <w:p w:rsidR="001728C3" w:rsidRDefault="001728C3" w:rsidP="006278B2">
            <w:pPr>
              <w:jc w:val="center"/>
              <w:rPr>
                <w:rFonts w:cs="Times New Roman"/>
              </w:rPr>
            </w:pPr>
          </w:p>
          <w:p w:rsidR="001728C3" w:rsidRPr="00C9118E" w:rsidRDefault="001728C3" w:rsidP="006278B2">
            <w:pPr>
              <w:jc w:val="center"/>
              <w:rPr>
                <w:rFonts w:cs="Times New Roman"/>
              </w:rPr>
            </w:pPr>
            <w:r>
              <w:rPr>
                <w:rFonts w:cs="Times New Roman"/>
              </w:rPr>
              <w:t>Attestation d’aptitude à la manipulation des fluides frigorigènes</w:t>
            </w:r>
          </w:p>
        </w:tc>
        <w:tc>
          <w:tcPr>
            <w:tcW w:w="2416" w:type="dxa"/>
            <w:vAlign w:val="center"/>
          </w:tcPr>
          <w:p w:rsidR="001728C3" w:rsidRPr="00BE1CA1" w:rsidRDefault="001728C3" w:rsidP="006278B2">
            <w:pPr>
              <w:spacing w:before="60" w:after="60"/>
              <w:jc w:val="center"/>
              <w:cnfStyle w:val="000000010000" w:firstRow="0" w:lastRow="0" w:firstColumn="0" w:lastColumn="0" w:oddVBand="0" w:evenVBand="0" w:oddHBand="0" w:evenHBand="1" w:firstRowFirstColumn="0" w:firstRowLastColumn="0" w:lastRowFirstColumn="0" w:lastRowLastColumn="0"/>
              <w:rPr>
                <w:rFonts w:cs="Times New Roman"/>
              </w:rPr>
            </w:pPr>
            <w:r w:rsidRPr="00BE1CA1">
              <w:rPr>
                <w:rFonts w:cs="Times New Roman"/>
              </w:rPr>
              <w:t>H1 - BC- BR - B2</w:t>
            </w:r>
          </w:p>
        </w:tc>
        <w:tc>
          <w:tcPr>
            <w:cnfStyle w:val="000100000000" w:firstRow="0" w:lastRow="0" w:firstColumn="0" w:lastColumn="1" w:oddVBand="0" w:evenVBand="0" w:oddHBand="0" w:evenHBand="0" w:firstRowFirstColumn="0" w:firstRowLastColumn="0" w:lastRowFirstColumn="0" w:lastRowLastColumn="0"/>
            <w:tcW w:w="2268" w:type="dxa"/>
            <w:vAlign w:val="center"/>
          </w:tcPr>
          <w:p w:rsidR="001728C3" w:rsidRPr="004D188B" w:rsidRDefault="001728C3" w:rsidP="006278B2">
            <w:pPr>
              <w:jc w:val="center"/>
              <w:rPr>
                <w:rFonts w:cs="Times New Roman"/>
                <w:b w:val="0"/>
                <w:i/>
                <w:lang w:val="en-GB"/>
              </w:rPr>
            </w:pPr>
            <w:r w:rsidRPr="004D188B">
              <w:rPr>
                <w:rFonts w:cs="Times New Roman"/>
                <w:b w:val="0"/>
                <w:lang w:val="en-GB"/>
              </w:rPr>
              <w:t>temps plein</w:t>
            </w:r>
          </w:p>
        </w:tc>
      </w:tr>
      <w:tr w:rsidR="001728C3" w:rsidRPr="00C9118E" w:rsidTr="006278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gridSpan w:val="2"/>
            <w:vAlign w:val="center"/>
          </w:tcPr>
          <w:p w:rsidR="001728C3" w:rsidRPr="00C9118E" w:rsidRDefault="001728C3" w:rsidP="006278B2">
            <w:pPr>
              <w:spacing w:before="60" w:after="60"/>
              <w:jc w:val="center"/>
              <w:rPr>
                <w:rFonts w:cs="Times New Roman"/>
              </w:rPr>
            </w:pPr>
            <w:r w:rsidRPr="00212144">
              <w:rPr>
                <w:rFonts w:cs="Times New Roman"/>
                <w:i/>
                <w:color w:val="002060"/>
                <w:rPrChange w:id="81" w:author="LOISON Jean-Marie" w:date="2016-06-24T11:55:00Z">
                  <w:rPr>
                    <w:rFonts w:cs="Times New Roman"/>
                  </w:rPr>
                </w:rPrChange>
              </w:rPr>
              <w:t xml:space="preserve">Technicien </w:t>
            </w:r>
            <w:r>
              <w:rPr>
                <w:rFonts w:cs="Times New Roman"/>
                <w:i/>
                <w:color w:val="002060"/>
              </w:rPr>
              <w:t>base arrière</w:t>
            </w:r>
            <w:r w:rsidRPr="00C9118E">
              <w:rPr>
                <w:rFonts w:cs="Times New Roman"/>
              </w:rPr>
              <w:t xml:space="preserve"> </w:t>
            </w:r>
          </w:p>
          <w:p w:rsidR="001728C3" w:rsidRDefault="001728C3" w:rsidP="006278B2">
            <w:pPr>
              <w:spacing w:before="60" w:after="60"/>
              <w:jc w:val="center"/>
              <w:rPr>
                <w:rFonts w:cs="Times New Roman"/>
              </w:rPr>
            </w:pPr>
            <w:r w:rsidRPr="00C9118E">
              <w:rPr>
                <w:rFonts w:cs="Times New Roman"/>
              </w:rPr>
              <w:t xml:space="preserve">Electrotechnique </w:t>
            </w:r>
          </w:p>
          <w:p w:rsidR="001728C3" w:rsidRPr="00212144" w:rsidRDefault="001728C3" w:rsidP="006278B2">
            <w:pPr>
              <w:spacing w:before="60" w:after="60"/>
              <w:jc w:val="center"/>
              <w:rPr>
                <w:rFonts w:cs="Times New Roman"/>
                <w:b w:val="0"/>
                <w:i/>
                <w:color w:val="002060"/>
              </w:rPr>
            </w:pPr>
            <w:r>
              <w:rPr>
                <w:rFonts w:cs="Times New Roman"/>
              </w:rPr>
              <w:t xml:space="preserve">Profil </w:t>
            </w:r>
            <w:r w:rsidRPr="00C9118E">
              <w:rPr>
                <w:rFonts w:cs="Times New Roman"/>
              </w:rPr>
              <w:t>Niveau F</w:t>
            </w:r>
          </w:p>
        </w:tc>
        <w:tc>
          <w:tcPr>
            <w:cnfStyle w:val="000010000000" w:firstRow="0" w:lastRow="0" w:firstColumn="0" w:lastColumn="0" w:oddVBand="1" w:evenVBand="0" w:oddHBand="0" w:evenHBand="0" w:firstRowFirstColumn="0" w:firstRowLastColumn="0" w:lastRowFirstColumn="0" w:lastRowLastColumn="0"/>
            <w:tcW w:w="3119" w:type="dxa"/>
            <w:vAlign w:val="center"/>
          </w:tcPr>
          <w:p w:rsidR="001728C3" w:rsidRPr="00C9118E" w:rsidRDefault="001728C3" w:rsidP="006278B2">
            <w:pPr>
              <w:spacing w:before="60" w:after="60"/>
              <w:jc w:val="center"/>
              <w:rPr>
                <w:rFonts w:cs="Times New Roman"/>
                <w:lang w:val="de-DE"/>
              </w:rPr>
            </w:pPr>
            <w:r w:rsidRPr="00C9118E">
              <w:rPr>
                <w:rFonts w:cs="Times New Roman"/>
                <w:lang w:val="de-DE"/>
              </w:rPr>
              <w:t>BTS Electrotechnique</w:t>
            </w:r>
          </w:p>
          <w:p w:rsidR="001728C3" w:rsidRPr="00C9118E" w:rsidRDefault="001728C3" w:rsidP="006278B2">
            <w:pPr>
              <w:spacing w:before="60" w:after="60"/>
              <w:jc w:val="center"/>
              <w:rPr>
                <w:rFonts w:cs="Times New Roman"/>
                <w:lang w:val="de-DE"/>
              </w:rPr>
            </w:pPr>
            <w:r w:rsidRPr="00C9118E">
              <w:rPr>
                <w:rFonts w:cs="Times New Roman"/>
                <w:lang w:val="de-DE"/>
              </w:rPr>
              <w:t xml:space="preserve">15 ans </w:t>
            </w:r>
            <w:r w:rsidRPr="00C9118E">
              <w:rPr>
                <w:rFonts w:cs="Times New Roman"/>
              </w:rPr>
              <w:t>d‘expérience</w:t>
            </w:r>
          </w:p>
          <w:p w:rsidR="001728C3" w:rsidRPr="00C9118E" w:rsidRDefault="001728C3" w:rsidP="006278B2">
            <w:pPr>
              <w:spacing w:before="60" w:after="60"/>
              <w:jc w:val="center"/>
              <w:rPr>
                <w:rFonts w:cs="Times New Roman"/>
                <w:lang w:val="de-DE"/>
              </w:rPr>
            </w:pPr>
            <w:r w:rsidRPr="00C9118E">
              <w:rPr>
                <w:rFonts w:cs="Times New Roman"/>
              </w:rPr>
              <w:t xml:space="preserve">Formations: </w:t>
            </w:r>
            <w:r w:rsidRPr="00C9118E">
              <w:rPr>
                <w:rFonts w:cs="Times New Roman"/>
                <w:lang w:val="de-DE"/>
              </w:rPr>
              <w:t>GTC</w:t>
            </w:r>
          </w:p>
        </w:tc>
        <w:tc>
          <w:tcPr>
            <w:tcW w:w="2416" w:type="dxa"/>
            <w:vAlign w:val="center"/>
          </w:tcPr>
          <w:p w:rsidR="001728C3" w:rsidRPr="00BE1CA1" w:rsidRDefault="001728C3" w:rsidP="006278B2">
            <w:pPr>
              <w:spacing w:before="60" w:after="60"/>
              <w:jc w:val="center"/>
              <w:cnfStyle w:val="000000100000" w:firstRow="0" w:lastRow="0" w:firstColumn="0" w:lastColumn="0" w:oddVBand="0" w:evenVBand="0" w:oddHBand="1" w:evenHBand="0" w:firstRowFirstColumn="0" w:firstRowLastColumn="0" w:lastRowFirstColumn="0" w:lastRowLastColumn="0"/>
              <w:rPr>
                <w:rFonts w:cs="Times New Roman"/>
              </w:rPr>
            </w:pPr>
            <w:r w:rsidRPr="00BE1CA1">
              <w:rPr>
                <w:rFonts w:cs="Times New Roman"/>
              </w:rPr>
              <w:t>HC H2 - BC- BR - B2</w:t>
            </w:r>
          </w:p>
        </w:tc>
        <w:tc>
          <w:tcPr>
            <w:cnfStyle w:val="000100000000" w:firstRow="0" w:lastRow="0" w:firstColumn="0" w:lastColumn="1" w:oddVBand="0" w:evenVBand="0" w:oddHBand="0" w:evenHBand="0" w:firstRowFirstColumn="0" w:firstRowLastColumn="0" w:lastRowFirstColumn="0" w:lastRowLastColumn="0"/>
            <w:tcW w:w="2268" w:type="dxa"/>
            <w:vAlign w:val="center"/>
          </w:tcPr>
          <w:p w:rsidR="001728C3" w:rsidRPr="004D188B" w:rsidRDefault="001728C3" w:rsidP="006278B2">
            <w:pPr>
              <w:jc w:val="center"/>
              <w:rPr>
                <w:rFonts w:cs="Times New Roman"/>
                <w:b w:val="0"/>
                <w:lang w:val="en-GB"/>
              </w:rPr>
            </w:pPr>
            <w:r>
              <w:rPr>
                <w:rFonts w:cs="Times New Roman"/>
                <w:b w:val="0"/>
                <w:lang w:val="en-GB"/>
              </w:rPr>
              <w:t>Au besoin</w:t>
            </w:r>
          </w:p>
        </w:tc>
      </w:tr>
      <w:tr w:rsidR="001728C3" w:rsidRPr="00C9118E" w:rsidTr="006278B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gridSpan w:val="2"/>
            <w:vAlign w:val="center"/>
          </w:tcPr>
          <w:p w:rsidR="001728C3" w:rsidRPr="00C9118E" w:rsidRDefault="001728C3" w:rsidP="006278B2">
            <w:pPr>
              <w:spacing w:before="60" w:after="60"/>
              <w:jc w:val="center"/>
              <w:rPr>
                <w:rFonts w:cs="Times New Roman"/>
              </w:rPr>
            </w:pPr>
            <w:r w:rsidRPr="00C9118E">
              <w:rPr>
                <w:rFonts w:cs="Times New Roman"/>
              </w:rPr>
              <w:t>Spécialiste itinérant</w:t>
            </w:r>
          </w:p>
          <w:p w:rsidR="001728C3" w:rsidRPr="00C9118E" w:rsidRDefault="001728C3" w:rsidP="006278B2">
            <w:pPr>
              <w:spacing w:before="60" w:after="60"/>
              <w:jc w:val="center"/>
              <w:rPr>
                <w:rFonts w:cs="Times New Roman"/>
              </w:rPr>
            </w:pPr>
            <w:r w:rsidRPr="00C9118E">
              <w:rPr>
                <w:rFonts w:cs="Times New Roman"/>
              </w:rPr>
              <w:t>Thermographie IR</w:t>
            </w:r>
          </w:p>
        </w:tc>
        <w:tc>
          <w:tcPr>
            <w:cnfStyle w:val="000010000000" w:firstRow="0" w:lastRow="0" w:firstColumn="0" w:lastColumn="0" w:oddVBand="1" w:evenVBand="0" w:oddHBand="0" w:evenHBand="0" w:firstRowFirstColumn="0" w:firstRowLastColumn="0" w:lastRowFirstColumn="0" w:lastRowLastColumn="0"/>
            <w:tcW w:w="3119" w:type="dxa"/>
            <w:vAlign w:val="center"/>
          </w:tcPr>
          <w:p w:rsidR="001728C3" w:rsidRPr="004D188B" w:rsidRDefault="001728C3" w:rsidP="006278B2">
            <w:pPr>
              <w:spacing w:before="60" w:after="60"/>
              <w:jc w:val="center"/>
              <w:rPr>
                <w:rFonts w:cs="Times New Roman"/>
                <w:b w:val="0"/>
                <w:bCs w:val="0"/>
                <w:lang w:val="de-DE"/>
              </w:rPr>
            </w:pPr>
            <w:r w:rsidRPr="004D188B">
              <w:rPr>
                <w:rFonts w:cs="Times New Roman"/>
                <w:b w:val="0"/>
                <w:bCs w:val="0"/>
                <w:lang w:val="de-DE"/>
              </w:rPr>
              <w:t>BTS</w:t>
            </w:r>
          </w:p>
          <w:p w:rsidR="001728C3" w:rsidRPr="004D188B" w:rsidRDefault="001728C3" w:rsidP="006278B2">
            <w:pPr>
              <w:spacing w:before="60" w:after="60"/>
              <w:jc w:val="center"/>
              <w:rPr>
                <w:rFonts w:cs="Times New Roman"/>
                <w:b w:val="0"/>
                <w:bCs w:val="0"/>
                <w:lang w:val="de-DE"/>
              </w:rPr>
            </w:pPr>
            <w:r w:rsidRPr="004D188B">
              <w:rPr>
                <w:rFonts w:cs="Times New Roman"/>
                <w:b w:val="0"/>
                <w:bCs w:val="0"/>
                <w:lang w:val="de-DE"/>
              </w:rPr>
              <w:t>5 à 10 ans d‘expérience</w:t>
            </w:r>
          </w:p>
        </w:tc>
        <w:tc>
          <w:tcPr>
            <w:tcW w:w="2416" w:type="dxa"/>
            <w:vAlign w:val="center"/>
          </w:tcPr>
          <w:p w:rsidR="001728C3" w:rsidRPr="00BE1CA1" w:rsidRDefault="001728C3" w:rsidP="006278B2">
            <w:pPr>
              <w:spacing w:before="60" w:after="60"/>
              <w:jc w:val="center"/>
              <w:cnfStyle w:val="010000000000" w:firstRow="0" w:lastRow="1" w:firstColumn="0" w:lastColumn="0" w:oddVBand="0" w:evenVBand="0" w:oddHBand="0" w:evenHBand="0" w:firstRowFirstColumn="0" w:firstRowLastColumn="0" w:lastRowFirstColumn="0" w:lastRowLastColumn="0"/>
              <w:rPr>
                <w:rFonts w:cs="Times New Roman"/>
                <w:b w:val="0"/>
                <w:bCs w:val="0"/>
                <w:lang w:val="de-DE"/>
              </w:rPr>
            </w:pPr>
            <w:r w:rsidRPr="00BE1CA1">
              <w:rPr>
                <w:rFonts w:cs="Times New Roman"/>
                <w:b w:val="0"/>
                <w:bCs w:val="0"/>
                <w:lang w:val="de-DE"/>
              </w:rPr>
              <w:t>HC H2 - BC- BR - B2</w:t>
            </w:r>
          </w:p>
        </w:tc>
        <w:tc>
          <w:tcPr>
            <w:cnfStyle w:val="000100000000" w:firstRow="0" w:lastRow="0" w:firstColumn="0" w:lastColumn="1" w:oddVBand="0" w:evenVBand="0" w:oddHBand="0" w:evenHBand="0" w:firstRowFirstColumn="0" w:firstRowLastColumn="0" w:lastRowFirstColumn="0" w:lastRowLastColumn="0"/>
            <w:tcW w:w="2268" w:type="dxa"/>
            <w:vAlign w:val="center"/>
          </w:tcPr>
          <w:p w:rsidR="001728C3" w:rsidRPr="004D188B" w:rsidRDefault="001728C3" w:rsidP="006278B2">
            <w:pPr>
              <w:jc w:val="center"/>
              <w:rPr>
                <w:rFonts w:cs="Times New Roman"/>
                <w:b w:val="0"/>
                <w:bCs w:val="0"/>
                <w:lang w:val="de-DE"/>
              </w:rPr>
            </w:pPr>
            <w:r w:rsidRPr="004D188B">
              <w:rPr>
                <w:rFonts w:cs="Times New Roman"/>
                <w:b w:val="0"/>
                <w:bCs w:val="0"/>
                <w:lang w:val="de-DE"/>
              </w:rPr>
              <w:t>Suivant plan de maintenance</w:t>
            </w:r>
          </w:p>
        </w:tc>
      </w:tr>
    </w:tbl>
    <w:p w:rsidR="001728C3" w:rsidRDefault="001728C3" w:rsidP="001728C3">
      <w:pPr>
        <w:rPr>
          <w:rFonts w:cs="Times New Roman"/>
          <w:b/>
          <w:color w:val="365F91" w:themeColor="accent1" w:themeShade="BF"/>
          <w:u w:val="single"/>
        </w:rPr>
      </w:pPr>
    </w:p>
    <w:p w:rsidR="00791806" w:rsidRDefault="00791806" w:rsidP="001728C3">
      <w:pPr>
        <w:rPr>
          <w:rFonts w:cs="Times New Roman"/>
          <w:b/>
          <w:color w:val="365F91" w:themeColor="accent1" w:themeShade="BF"/>
          <w:u w:val="single"/>
        </w:rPr>
      </w:pPr>
    </w:p>
    <w:p w:rsidR="00791806" w:rsidRDefault="00791806">
      <w:pPr>
        <w:rPr>
          <w:rFonts w:cs="Times New Roman"/>
          <w:b/>
          <w:color w:val="365F91" w:themeColor="accent1" w:themeShade="BF"/>
          <w:u w:val="single"/>
        </w:rPr>
      </w:pPr>
      <w:r>
        <w:rPr>
          <w:rFonts w:cs="Times New Roman"/>
          <w:b/>
          <w:color w:val="365F91" w:themeColor="accent1" w:themeShade="BF"/>
          <w:u w:val="single"/>
        </w:rPr>
        <w:br w:type="page"/>
      </w:r>
    </w:p>
    <w:p w:rsidR="00791806" w:rsidRDefault="00791806" w:rsidP="00791806">
      <w:pPr>
        <w:pStyle w:val="Titre2"/>
        <w:numPr>
          <w:ilvl w:val="1"/>
          <w:numId w:val="3"/>
        </w:numPr>
        <w:rPr>
          <w:rFonts w:cs="Times New Roman"/>
        </w:rPr>
      </w:pPr>
      <w:bookmarkStart w:id="82" w:name="_Toc456963958"/>
      <w:bookmarkStart w:id="83" w:name="_Toc456971920"/>
      <w:r>
        <w:rPr>
          <w:rFonts w:cs="Times New Roman"/>
        </w:rPr>
        <w:t>Politique de formation de l’entreprise</w:t>
      </w:r>
      <w:bookmarkEnd w:id="82"/>
      <w:bookmarkEnd w:id="83"/>
    </w:p>
    <w:p w:rsidR="00791806" w:rsidRPr="006F1F2B" w:rsidRDefault="00791806" w:rsidP="00791806">
      <w:pPr>
        <w:pStyle w:val="DRAOnormal"/>
        <w:jc w:val="both"/>
        <w:rPr>
          <w:rFonts w:asciiTheme="minorHAnsi" w:hAnsiTheme="minorHAnsi"/>
          <w:color w:val="auto"/>
        </w:rPr>
      </w:pPr>
      <w:r w:rsidRPr="006F1F2B">
        <w:rPr>
          <w:rFonts w:asciiTheme="minorHAnsi" w:hAnsiTheme="minorHAnsi"/>
          <w:color w:val="auto"/>
        </w:rPr>
        <w:t>Deux objectifs sont assignés à la gestion des compétences du contrat :</w:t>
      </w:r>
    </w:p>
    <w:p w:rsidR="000472BD" w:rsidRPr="000472BD" w:rsidRDefault="00791806" w:rsidP="000472BD">
      <w:pPr>
        <w:pStyle w:val="Paragraphedeliste"/>
        <w:numPr>
          <w:ilvl w:val="0"/>
          <w:numId w:val="157"/>
        </w:numPr>
        <w:spacing w:before="60" w:after="0" w:line="240" w:lineRule="auto"/>
        <w:jc w:val="both"/>
      </w:pPr>
      <w:r w:rsidRPr="000472BD">
        <w:rPr>
          <w:rFonts w:cs="Times New Roman"/>
        </w:rPr>
        <w:t>Garantir la maîtrise du périm</w:t>
      </w:r>
      <w:r w:rsidR="000472BD">
        <w:rPr>
          <w:rFonts w:cs="Times New Roman"/>
        </w:rPr>
        <w:t>ètre technique présent et futur</w:t>
      </w:r>
    </w:p>
    <w:p w:rsidR="00791806" w:rsidRPr="000472BD" w:rsidRDefault="00791806" w:rsidP="000472BD">
      <w:pPr>
        <w:pStyle w:val="Paragraphedeliste"/>
        <w:numPr>
          <w:ilvl w:val="0"/>
          <w:numId w:val="157"/>
        </w:numPr>
        <w:spacing w:before="60" w:after="0" w:line="240" w:lineRule="auto"/>
        <w:jc w:val="both"/>
      </w:pPr>
      <w:r w:rsidRPr="000472BD">
        <w:t>Gérer les évolutions du personnel affecté au contrat.</w:t>
      </w:r>
    </w:p>
    <w:p w:rsidR="00791806" w:rsidRPr="00C9118E" w:rsidRDefault="00791806" w:rsidP="00791806">
      <w:pPr>
        <w:pStyle w:val="DRAOnormal"/>
        <w:jc w:val="both"/>
        <w:rPr>
          <w:rFonts w:asciiTheme="minorHAnsi" w:hAnsiTheme="minorHAnsi"/>
        </w:rPr>
      </w:pPr>
    </w:p>
    <w:p w:rsidR="00791806" w:rsidRPr="00C9118E" w:rsidRDefault="00791806" w:rsidP="00791806">
      <w:pPr>
        <w:pStyle w:val="DRAOnormal"/>
        <w:jc w:val="both"/>
        <w:rPr>
          <w:rFonts w:asciiTheme="minorHAnsi" w:hAnsiTheme="minorHAnsi"/>
        </w:rPr>
      </w:pPr>
      <w:r w:rsidRPr="00C9118E">
        <w:rPr>
          <w:rFonts w:asciiTheme="minorHAnsi" w:hAnsiTheme="minorHAnsi"/>
          <w:noProof/>
        </w:rPr>
        <w:drawing>
          <wp:inline distT="0" distB="0" distL="0" distR="0" wp14:anchorId="6AACEBD7" wp14:editId="06E08E05">
            <wp:extent cx="5753528" cy="4982966"/>
            <wp:effectExtent l="19050" t="19050" r="19050" b="2730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261" cy="4985333"/>
                    </a:xfrm>
                    <a:prstGeom prst="rect">
                      <a:avLst/>
                    </a:prstGeom>
                    <a:noFill/>
                    <a:ln>
                      <a:solidFill>
                        <a:schemeClr val="bg1"/>
                      </a:solidFill>
                    </a:ln>
                  </pic:spPr>
                </pic:pic>
              </a:graphicData>
            </a:graphic>
          </wp:inline>
        </w:drawing>
      </w:r>
    </w:p>
    <w:p w:rsidR="00791806" w:rsidRPr="00C9118E" w:rsidRDefault="00791806" w:rsidP="00791806">
      <w:pPr>
        <w:pStyle w:val="DRAOnormal"/>
        <w:jc w:val="both"/>
        <w:rPr>
          <w:rFonts w:asciiTheme="minorHAnsi" w:hAnsiTheme="minorHAnsi"/>
        </w:rPr>
      </w:pPr>
    </w:p>
    <w:p w:rsidR="00791806" w:rsidRPr="00C9118E" w:rsidRDefault="00791806" w:rsidP="00791806">
      <w:pPr>
        <w:pStyle w:val="DRAOnormal"/>
        <w:jc w:val="both"/>
        <w:rPr>
          <w:rFonts w:asciiTheme="minorHAnsi" w:hAnsiTheme="minorHAnsi"/>
        </w:rPr>
      </w:pPr>
    </w:p>
    <w:p w:rsidR="00791806" w:rsidRPr="00C9118E" w:rsidRDefault="00791806" w:rsidP="00791806">
      <w:pPr>
        <w:pStyle w:val="DRAOnormal"/>
        <w:jc w:val="both"/>
        <w:rPr>
          <w:rFonts w:asciiTheme="minorHAnsi" w:hAnsiTheme="minorHAnsi"/>
        </w:rPr>
      </w:pPr>
    </w:p>
    <w:p w:rsidR="00791806" w:rsidRPr="006F1F2B" w:rsidRDefault="00791806" w:rsidP="00791806">
      <w:pPr>
        <w:pStyle w:val="DRAOnormal"/>
        <w:jc w:val="both"/>
        <w:rPr>
          <w:rFonts w:asciiTheme="minorHAnsi" w:hAnsiTheme="minorHAnsi"/>
        </w:rPr>
      </w:pPr>
      <w:r w:rsidRPr="006F1F2B">
        <w:rPr>
          <w:rFonts w:asciiTheme="minorHAnsi" w:hAnsiTheme="minorHAnsi"/>
        </w:rPr>
        <w:t>Nous mettons en œuvre une méthode de gestion des compétences du contrat basé sur une matrice de maîtrise du périmètre technique et réglementaire (habilitations, équipements, technologies, outillages spéciaux, etc.) et une matrice de maîtrise du métier. Les images ci-dessous illustrent notre métrologie.</w:t>
      </w:r>
    </w:p>
    <w:p w:rsidR="00791806" w:rsidRPr="006F1F2B" w:rsidRDefault="00791806" w:rsidP="00791806">
      <w:pPr>
        <w:pStyle w:val="DRAOnormal"/>
        <w:jc w:val="both"/>
        <w:rPr>
          <w:rFonts w:asciiTheme="minorHAnsi" w:hAnsiTheme="minorHAnsi"/>
        </w:rPr>
      </w:pPr>
    </w:p>
    <w:p w:rsidR="00791806" w:rsidRPr="006F1F2B" w:rsidRDefault="00791806" w:rsidP="00791806">
      <w:pPr>
        <w:pStyle w:val="DRAOnormal"/>
        <w:jc w:val="both"/>
        <w:rPr>
          <w:rFonts w:asciiTheme="minorHAnsi" w:hAnsiTheme="minorHAnsi"/>
        </w:rPr>
      </w:pPr>
      <w:r w:rsidRPr="006F1F2B">
        <w:rPr>
          <w:rFonts w:asciiTheme="minorHAnsi" w:hAnsiTheme="minorHAnsi"/>
        </w:rPr>
        <w:t>La matrice de maîtrise technique du périmètre permet de définir les actions de formations nécessaires à « l’équipe » en charge du contrat pour obtenir une couverture technique optimum en heure ouvrée et en astreinte.</w:t>
      </w:r>
    </w:p>
    <w:p w:rsidR="00791806" w:rsidRPr="006F1F2B" w:rsidRDefault="00791806" w:rsidP="00791806">
      <w:pPr>
        <w:pStyle w:val="DRAOnormal"/>
        <w:jc w:val="both"/>
        <w:rPr>
          <w:rFonts w:asciiTheme="minorHAnsi" w:hAnsiTheme="minorHAnsi"/>
        </w:rPr>
      </w:pPr>
      <w:r w:rsidRPr="006F1F2B">
        <w:rPr>
          <w:rFonts w:asciiTheme="minorHAnsi" w:hAnsiTheme="minorHAnsi"/>
        </w:rPr>
        <w:t>La matrice des compétences, établit, conjointement en entretien individuel, permet de définir les actions de formation nécessaires à chaque membre de l’’équipe en charge du contrat pour améliorer ses compétences.</w:t>
      </w:r>
      <w:r w:rsidRPr="006F1F2B">
        <w:rPr>
          <w:rFonts w:asciiTheme="minorHAnsi" w:hAnsiTheme="minorHAnsi"/>
          <w:noProof/>
        </w:rPr>
        <w:t xml:space="preserve"> </w:t>
      </w:r>
    </w:p>
    <w:p w:rsidR="00791806" w:rsidRPr="00C9118E" w:rsidRDefault="00791806" w:rsidP="00791806">
      <w:pPr>
        <w:pStyle w:val="DRAOnormal"/>
        <w:jc w:val="both"/>
        <w:rPr>
          <w:rFonts w:asciiTheme="minorHAnsi" w:hAnsiTheme="minorHAnsi"/>
        </w:rPr>
      </w:pPr>
    </w:p>
    <w:p w:rsidR="00791806" w:rsidRPr="00C9118E" w:rsidRDefault="000472BD" w:rsidP="00791806">
      <w:pPr>
        <w:pStyle w:val="DRAOnormal"/>
        <w:jc w:val="both"/>
        <w:rPr>
          <w:rFonts w:asciiTheme="minorHAnsi" w:hAnsiTheme="minorHAnsi"/>
        </w:rPr>
      </w:pPr>
      <w:r>
        <w:rPr>
          <w:noProof/>
        </w:rPr>
        <w:drawing>
          <wp:inline distT="0" distB="0" distL="0" distR="0" wp14:anchorId="6FB51368" wp14:editId="10B66276">
            <wp:extent cx="5705475" cy="7400925"/>
            <wp:effectExtent l="0" t="0" r="9525"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05475" cy="7400925"/>
                    </a:xfrm>
                    <a:prstGeom prst="rect">
                      <a:avLst/>
                    </a:prstGeom>
                  </pic:spPr>
                </pic:pic>
              </a:graphicData>
            </a:graphic>
          </wp:inline>
        </w:drawing>
      </w:r>
    </w:p>
    <w:p w:rsidR="00791806" w:rsidRPr="00C9118E" w:rsidRDefault="00791806" w:rsidP="00791806">
      <w:pPr>
        <w:rPr>
          <w:rFonts w:eastAsiaTheme="majorEastAsia" w:cs="Times New Roman"/>
          <w:b/>
          <w:bCs/>
          <w:color w:val="4F81BD" w:themeColor="accent1"/>
        </w:rPr>
      </w:pPr>
      <w:bookmarkStart w:id="84" w:name="_Toc370834364"/>
      <w:r w:rsidRPr="00C9118E">
        <w:rPr>
          <w:rFonts w:cs="Times New Roman"/>
        </w:rPr>
        <w:br w:type="page"/>
      </w:r>
      <w:bookmarkEnd w:id="84"/>
    </w:p>
    <w:p w:rsidR="00791806" w:rsidRPr="006F1F2B" w:rsidRDefault="00791806" w:rsidP="009152B8">
      <w:pPr>
        <w:pStyle w:val="Titre3"/>
      </w:pPr>
      <w:bookmarkStart w:id="85" w:name="_Toc456963959"/>
      <w:bookmarkStart w:id="86" w:name="_Toc456971921"/>
      <w:r w:rsidRPr="006F1F2B">
        <w:t>Formation</w:t>
      </w:r>
      <w:bookmarkEnd w:id="85"/>
      <w:bookmarkEnd w:id="86"/>
    </w:p>
    <w:p w:rsidR="00791806" w:rsidRPr="006F1F2B" w:rsidRDefault="00791806" w:rsidP="00791806">
      <w:pPr>
        <w:pStyle w:val="DRAOnormal"/>
        <w:jc w:val="both"/>
        <w:rPr>
          <w:rFonts w:asciiTheme="minorHAnsi" w:hAnsiTheme="minorHAnsi"/>
        </w:rPr>
      </w:pPr>
      <w:r w:rsidRPr="006F1F2B">
        <w:rPr>
          <w:rFonts w:asciiTheme="minorHAnsi" w:hAnsiTheme="minorHAnsi"/>
        </w:rPr>
        <w:t xml:space="preserve">Le budget formation SPIE Sud Ouest représente environ 4% de la masse salariale (le montant obligatoire est de 0.9%). </w:t>
      </w:r>
    </w:p>
    <w:p w:rsidR="00791806" w:rsidRPr="006F1F2B" w:rsidRDefault="00791806" w:rsidP="00791806">
      <w:pPr>
        <w:pStyle w:val="DRAOnormal"/>
        <w:jc w:val="both"/>
        <w:rPr>
          <w:rFonts w:asciiTheme="minorHAnsi" w:hAnsiTheme="minorHAnsi"/>
        </w:rPr>
      </w:pPr>
      <w:r w:rsidRPr="006F1F2B">
        <w:rPr>
          <w:rFonts w:asciiTheme="minorHAnsi" w:hAnsiTheme="minorHAnsi"/>
        </w:rPr>
        <w:t>Le plan de formation du personnel affecté au contrat est naturellement alimenté par les analyses de la matrice de maîtrises techniques et la matrice des compétences, les entretiens d’évaluation annuels et les CEDRES.</w:t>
      </w:r>
    </w:p>
    <w:p w:rsidR="00791806" w:rsidRPr="006F1F2B" w:rsidRDefault="00791806" w:rsidP="009152B8">
      <w:pPr>
        <w:pStyle w:val="Titre3"/>
      </w:pPr>
      <w:bookmarkStart w:id="87" w:name="_Toc456963960"/>
      <w:bookmarkStart w:id="88" w:name="_Toc456971922"/>
      <w:r w:rsidRPr="006F1F2B">
        <w:t>Recrutement et promotion interne</w:t>
      </w:r>
      <w:bookmarkEnd w:id="87"/>
      <w:bookmarkEnd w:id="88"/>
    </w:p>
    <w:p w:rsidR="00791806" w:rsidRPr="006F1F2B" w:rsidRDefault="00791806" w:rsidP="00791806">
      <w:pPr>
        <w:pStyle w:val="DRAOnormal"/>
        <w:jc w:val="both"/>
        <w:rPr>
          <w:rFonts w:asciiTheme="minorHAnsi" w:hAnsiTheme="minorHAnsi"/>
        </w:rPr>
      </w:pPr>
      <w:r w:rsidRPr="006F1F2B">
        <w:rPr>
          <w:rFonts w:asciiTheme="minorHAnsi" w:hAnsiTheme="minorHAnsi"/>
        </w:rPr>
        <w:t>Comment préparer l’entreprise et ses collaborateurs aux métiers de demain ?</w:t>
      </w:r>
    </w:p>
    <w:p w:rsidR="00791806" w:rsidRPr="006F1F2B" w:rsidRDefault="00791806" w:rsidP="00791806">
      <w:pPr>
        <w:pStyle w:val="DRAOnormal"/>
        <w:jc w:val="both"/>
        <w:rPr>
          <w:rFonts w:asciiTheme="minorHAnsi" w:hAnsiTheme="minorHAnsi"/>
        </w:rPr>
      </w:pPr>
    </w:p>
    <w:p w:rsidR="00791806" w:rsidRPr="006F1F2B" w:rsidRDefault="00791806" w:rsidP="00791806">
      <w:pPr>
        <w:pStyle w:val="DRAOnormal"/>
        <w:jc w:val="both"/>
        <w:rPr>
          <w:rFonts w:asciiTheme="minorHAnsi" w:hAnsiTheme="minorHAnsi"/>
        </w:rPr>
      </w:pPr>
      <w:r w:rsidRPr="006F1F2B">
        <w:rPr>
          <w:rFonts w:asciiTheme="minorHAnsi" w:hAnsiTheme="minorHAnsi"/>
        </w:rPr>
        <w:t xml:space="preserve">C’est la question à laquelle répond la Gestion Prévisionnelle des Emplois et Compétences (GPEC). Cette démarche vise en effet à anticiper l’évolution des emplois et des compétences et a pour finalité de développer l’employabilité de ses salariés. Elle repose sur la construction de parcours professionnels visant à assurer l’évolution du salarié dans son emploi ou vers d’autres emplois. </w:t>
      </w:r>
    </w:p>
    <w:p w:rsidR="00791806" w:rsidRPr="00C9118E" w:rsidRDefault="00791806" w:rsidP="00791806">
      <w:pPr>
        <w:pStyle w:val="DRAOnormal"/>
        <w:jc w:val="both"/>
        <w:rPr>
          <w:rFonts w:asciiTheme="minorHAnsi" w:hAnsiTheme="minorHAnsi"/>
        </w:rPr>
      </w:pPr>
      <w:r w:rsidRPr="00C9118E">
        <w:rPr>
          <w:rFonts w:asciiTheme="minorHAnsi" w:hAnsiTheme="minorHAnsi"/>
          <w:noProof/>
        </w:rPr>
        <w:drawing>
          <wp:anchor distT="0" distB="0" distL="114300" distR="114300" simplePos="0" relativeHeight="251657216" behindDoc="0" locked="0" layoutInCell="1" allowOverlap="1" wp14:anchorId="34429371" wp14:editId="791F35BB">
            <wp:simplePos x="0" y="0"/>
            <wp:positionH relativeFrom="column">
              <wp:align>center</wp:align>
            </wp:positionH>
            <wp:positionV relativeFrom="paragraph">
              <wp:posOffset>114300</wp:posOffset>
            </wp:positionV>
            <wp:extent cx="5753100" cy="3343275"/>
            <wp:effectExtent l="19050" t="19050" r="19050" b="2857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w="9525">
                      <a:solidFill>
                        <a:srgbClr val="B4C800"/>
                      </a:solidFill>
                      <a:miter lim="800000"/>
                      <a:headEnd/>
                      <a:tailEnd/>
                    </a:ln>
                  </pic:spPr>
                </pic:pic>
              </a:graphicData>
            </a:graphic>
            <wp14:sizeRelH relativeFrom="page">
              <wp14:pctWidth>0</wp14:pctWidth>
            </wp14:sizeRelH>
            <wp14:sizeRelV relativeFrom="page">
              <wp14:pctHeight>0</wp14:pctHeight>
            </wp14:sizeRelV>
          </wp:anchor>
        </w:drawing>
      </w:r>
    </w:p>
    <w:p w:rsidR="00791806" w:rsidRPr="00C9118E" w:rsidRDefault="00791806" w:rsidP="00791806">
      <w:pPr>
        <w:pStyle w:val="DRAOnormal"/>
        <w:jc w:val="both"/>
        <w:rPr>
          <w:rFonts w:asciiTheme="minorHAnsi" w:hAnsiTheme="minorHAnsi"/>
        </w:rPr>
      </w:pPr>
      <w:r w:rsidRPr="00C9118E">
        <w:rPr>
          <w:rFonts w:asciiTheme="minorHAnsi" w:hAnsiTheme="minorHAnsi"/>
        </w:rPr>
        <w:t>Nous élaborons annuellement une étude de GPEC. Elle permet notamment de préparer les promotions internes, d’anticiper les recrutements futurs et la mise en place de plans d’actions spécifiques (partenariat avec les lycées, IUT, écoles d’ingénieurs, AFPA, etc.).</w:t>
      </w:r>
    </w:p>
    <w:p w:rsidR="00791806" w:rsidRPr="00C9118E" w:rsidRDefault="00791806" w:rsidP="00791806">
      <w:pPr>
        <w:pStyle w:val="DRAOnormal"/>
        <w:jc w:val="both"/>
        <w:rPr>
          <w:rFonts w:asciiTheme="minorHAnsi" w:hAnsiTheme="minorHAnsi"/>
        </w:rPr>
      </w:pPr>
    </w:p>
    <w:p w:rsidR="00791806" w:rsidRPr="00C9118E" w:rsidRDefault="00791806" w:rsidP="00791806">
      <w:pPr>
        <w:pStyle w:val="DRAOnormal"/>
        <w:jc w:val="both"/>
        <w:rPr>
          <w:rFonts w:asciiTheme="minorHAnsi" w:hAnsiTheme="minorHAnsi"/>
        </w:rPr>
      </w:pPr>
      <w:r w:rsidRPr="00C9118E">
        <w:rPr>
          <w:rFonts w:asciiTheme="minorHAnsi" w:hAnsiTheme="minorHAnsi"/>
        </w:rPr>
        <w:t>SPIE Sud Ouest développe une politique de formation et d’intégration des jeunes à travers des formations en alternance (contrats d’apprentissages et de professionnalisations). Ces jeunes en formation représentent 5% des effectifs.</w:t>
      </w:r>
    </w:p>
    <w:p w:rsidR="00791806" w:rsidRPr="00C9118E" w:rsidRDefault="00791806" w:rsidP="00791806">
      <w:pPr>
        <w:pStyle w:val="DRAOnormal"/>
        <w:jc w:val="both"/>
        <w:rPr>
          <w:rFonts w:asciiTheme="minorHAnsi" w:hAnsiTheme="minorHAnsi"/>
        </w:rPr>
      </w:pPr>
      <w:r w:rsidRPr="00C9118E">
        <w:rPr>
          <w:rFonts w:asciiTheme="minorHAnsi" w:hAnsiTheme="minorHAnsi"/>
        </w:rPr>
        <w:br w:type="page"/>
      </w:r>
    </w:p>
    <w:p w:rsidR="00791806" w:rsidRPr="000472BD" w:rsidRDefault="002D6A7C" w:rsidP="009152B8">
      <w:pPr>
        <w:pStyle w:val="Titre3"/>
      </w:pPr>
      <w:bookmarkStart w:id="89" w:name="_Toc456963961"/>
      <w:bookmarkStart w:id="90" w:name="_Toc456971923"/>
      <w:r>
        <w:t>Ingénie</w:t>
      </w:r>
      <w:r w:rsidR="00791806" w:rsidRPr="000472BD">
        <w:t>r</w:t>
      </w:r>
      <w:r>
        <w:t>i</w:t>
      </w:r>
      <w:r w:rsidR="00791806" w:rsidRPr="000472BD">
        <w:t>e sociale</w:t>
      </w:r>
      <w:bookmarkEnd w:id="89"/>
      <w:bookmarkEnd w:id="90"/>
    </w:p>
    <w:p w:rsidR="00791806" w:rsidRPr="00C9118E" w:rsidRDefault="00791806" w:rsidP="00791806">
      <w:pPr>
        <w:pStyle w:val="DRAOnormal"/>
        <w:jc w:val="both"/>
        <w:rPr>
          <w:rFonts w:asciiTheme="minorHAnsi" w:hAnsiTheme="minorHAnsi"/>
        </w:rPr>
      </w:pPr>
      <w:r w:rsidRPr="00C9118E">
        <w:rPr>
          <w:rFonts w:asciiTheme="minorHAnsi" w:hAnsiTheme="minorHAnsi"/>
        </w:rPr>
        <w:t xml:space="preserve">SPIE est en capacité de recruter très rapidement des profils spécifiques sur ses contrats de maintenance. Le rapprochement avec son client est alors très important pour définir les besoins. Une cellule spécifique est créée dès connaissance de l’obtention du contrat pour permettre de garantir une continuité de services dès le démarrage. Elle est composée du chef de département et du responsable RH de la région et est basée sur Talence. La direction des ressources humaines est prévenue quotidiennement des avancées afin de rédiger un contrat sous 24heures.  </w:t>
      </w:r>
    </w:p>
    <w:p w:rsidR="00791806" w:rsidRDefault="00791806" w:rsidP="001728C3">
      <w:pPr>
        <w:rPr>
          <w:rFonts w:cs="Times New Roman"/>
          <w:b/>
          <w:color w:val="365F91" w:themeColor="accent1" w:themeShade="BF"/>
          <w:u w:val="single"/>
        </w:rPr>
      </w:pPr>
    </w:p>
    <w:p w:rsidR="001728C3" w:rsidRDefault="001728C3" w:rsidP="009152B8">
      <w:pPr>
        <w:pStyle w:val="Titre3"/>
        <w:numPr>
          <w:ilvl w:val="0"/>
          <w:numId w:val="0"/>
        </w:numPr>
        <w:ind w:left="1440"/>
      </w:pPr>
    </w:p>
    <w:p w:rsidR="00451C03" w:rsidRDefault="00451C03" w:rsidP="00451C03">
      <w:pPr>
        <w:pStyle w:val="Titre2"/>
        <w:numPr>
          <w:ilvl w:val="1"/>
          <w:numId w:val="3"/>
        </w:numPr>
        <w:rPr>
          <w:rFonts w:cs="Times New Roman"/>
        </w:rPr>
      </w:pPr>
      <w:bookmarkStart w:id="91" w:name="_Toc456963962"/>
      <w:bookmarkStart w:id="92" w:name="_Toc456971924"/>
      <w:r>
        <w:rPr>
          <w:rFonts w:cs="Times New Roman"/>
        </w:rPr>
        <w:t>Sites gérés par SPIE proche des sites FINAERO</w:t>
      </w:r>
      <w:bookmarkEnd w:id="91"/>
      <w:bookmarkEnd w:id="92"/>
    </w:p>
    <w:p w:rsidR="00791806" w:rsidRDefault="00791806" w:rsidP="00791806"/>
    <w:p w:rsidR="005F0176" w:rsidRDefault="005F0176" w:rsidP="005F0176">
      <w:pPr>
        <w:spacing w:after="0"/>
        <w:jc w:val="both"/>
        <w:rPr>
          <w:rFonts w:cs="Times New Roman"/>
        </w:rPr>
      </w:pPr>
      <w:r>
        <w:rPr>
          <w:rFonts w:cs="Times New Roman"/>
        </w:rPr>
        <w:t xml:space="preserve">L’implantation géographique de nos contrats de maintenance proche de FINAERO BLAGNAC: </w:t>
      </w:r>
    </w:p>
    <w:p w:rsidR="005F0176" w:rsidRDefault="005F0176" w:rsidP="005F0176">
      <w:pPr>
        <w:spacing w:after="0"/>
        <w:jc w:val="both"/>
        <w:rPr>
          <w:rFonts w:cs="Times New Roman"/>
        </w:rPr>
      </w:pPr>
      <w:r>
        <w:rPr>
          <w:noProof/>
          <w:lang w:eastAsia="fr-FR"/>
        </w:rPr>
        <mc:AlternateContent>
          <mc:Choice Requires="wps">
            <w:drawing>
              <wp:anchor distT="0" distB="0" distL="114300" distR="114300" simplePos="0" relativeHeight="251667456" behindDoc="0" locked="0" layoutInCell="1" allowOverlap="1" wp14:anchorId="6259383D" wp14:editId="13CF6D01">
                <wp:simplePos x="0" y="0"/>
                <wp:positionH relativeFrom="column">
                  <wp:posOffset>4815205</wp:posOffset>
                </wp:positionH>
                <wp:positionV relativeFrom="paragraph">
                  <wp:posOffset>104775</wp:posOffset>
                </wp:positionV>
                <wp:extent cx="1495425" cy="534035"/>
                <wp:effectExtent l="0" t="0" r="28575" b="18415"/>
                <wp:wrapNone/>
                <wp:docPr id="125" name="Rogner un rectangle avec un coin diagonal 125"/>
                <wp:cNvGraphicFramePr/>
                <a:graphic xmlns:a="http://schemas.openxmlformats.org/drawingml/2006/main">
                  <a:graphicData uri="http://schemas.microsoft.com/office/word/2010/wordprocessingShape">
                    <wps:wsp>
                      <wps:cNvSpPr/>
                      <wps:spPr>
                        <a:xfrm>
                          <a:off x="0" y="0"/>
                          <a:ext cx="1495425" cy="534035"/>
                        </a:xfrm>
                        <a:prstGeom prst="snip2Diag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3475" w:rsidRDefault="00813475" w:rsidP="005F0176">
                            <w:pPr>
                              <w:jc w:val="center"/>
                            </w:pPr>
                            <w:r>
                              <w:t>Agence Negrepelisse (45min)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gner un rectangle avec un coin diagonal 125" o:spid="_x0000_s1034" style="position:absolute;left:0;text-align:left;margin-left:379.15pt;margin-top:8.25pt;width:117.75pt;height:4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5425,534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" adj="-11796480,,5400" path="m,l1406417,r89008,89008l1495425,534035r,l89008,534035,,445027,,xe" fillcolor="#4f81bd [3204]" strokecolor="#243f60 [1604]" strokeweight="2pt">
                <v:stroke joinstyle="miter"/>
                <v:formulas/>
                <v:path arrowok="t" o:connecttype="custom" o:connectlocs="0,0;1406417,0;1495425,89008;1495425,534035;1495425,534035;89008,534035;0,445027;0,0" o:connectangles="0,0,0,0,0,0,0,0" textboxrect="0,0,1495425,534035"/>
                <v:textbox>
                  <w:txbxContent>
                    <w:p w:rsidR="00813475" w:rsidRDefault="00813475" w:rsidP="005F0176">
                      <w:pPr>
                        <w:jc w:val="center"/>
                      </w:pPr>
                      <w:r>
                        <w:t xml:space="preserve">Agence </w:t>
                      </w:r>
                      <w:proofErr w:type="spellStart"/>
                      <w:r>
                        <w:t>Negrepelisse</w:t>
                      </w:r>
                      <w:proofErr w:type="spellEnd"/>
                      <w:r>
                        <w:t xml:space="preserve"> (45min)</w:t>
                      </w:r>
                    </w:p>
                  </w:txbxContent>
                </v:textbox>
              </v:shape>
            </w:pict>
          </mc:Fallback>
        </mc:AlternateContent>
      </w:r>
    </w:p>
    <w:p w:rsidR="005F0176" w:rsidRDefault="005F0176" w:rsidP="005F0176">
      <w:pPr>
        <w:spacing w:after="0"/>
        <w:jc w:val="both"/>
        <w:rPr>
          <w:rFonts w:cs="Times New Roman"/>
        </w:rPr>
      </w:pPr>
      <w:r>
        <w:rPr>
          <w:noProof/>
          <w:lang w:eastAsia="fr-FR"/>
        </w:rPr>
        <w:drawing>
          <wp:inline distT="0" distB="0" distL="0" distR="0" wp14:anchorId="179587F9" wp14:editId="5E8E0F4E">
            <wp:extent cx="6430267" cy="3586348"/>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53129" cy="3599099"/>
                    </a:xfrm>
                    <a:prstGeom prst="rect">
                      <a:avLst/>
                    </a:prstGeom>
                    <a:ln>
                      <a:noFill/>
                    </a:ln>
                    <a:effectLst>
                      <a:softEdge rad="112500"/>
                    </a:effectLst>
                  </pic:spPr>
                </pic:pic>
              </a:graphicData>
            </a:graphic>
          </wp:inline>
        </w:drawing>
      </w:r>
    </w:p>
    <w:p w:rsidR="005F0176" w:rsidRDefault="005F0176" w:rsidP="005F0176">
      <w:pPr>
        <w:spacing w:after="0"/>
        <w:jc w:val="both"/>
        <w:rPr>
          <w:rFonts w:cs="Times New Roman"/>
          <w:i/>
          <w:u w:val="single"/>
        </w:rPr>
      </w:pPr>
      <w:r w:rsidRPr="00263683">
        <w:rPr>
          <w:rFonts w:cs="Times New Roman"/>
          <w:i/>
          <w:u w:val="single"/>
        </w:rPr>
        <w:t>Légende </w:t>
      </w:r>
      <w:r>
        <w:rPr>
          <w:rFonts w:cs="Times New Roman"/>
          <w:i/>
          <w:u w:val="single"/>
        </w:rPr>
        <w:t>carte</w:t>
      </w:r>
      <w:r w:rsidRPr="00263683">
        <w:rPr>
          <w:rFonts w:cs="Times New Roman"/>
          <w:i/>
          <w:u w:val="single"/>
        </w:rPr>
        <w:t>:</w:t>
      </w:r>
    </w:p>
    <w:tbl>
      <w:tblPr>
        <w:tblStyle w:val="Grilledutableau"/>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0"/>
        <w:gridCol w:w="2263"/>
        <w:gridCol w:w="4678"/>
      </w:tblGrid>
      <w:tr w:rsidR="005F0176" w:rsidTr="00F57CE7">
        <w:tc>
          <w:tcPr>
            <w:tcW w:w="3090" w:type="dxa"/>
          </w:tcPr>
          <w:p w:rsidR="005F0176" w:rsidRDefault="005F0176" w:rsidP="00F57CE7">
            <w:pPr>
              <w:jc w:val="both"/>
              <w:rPr>
                <w:rFonts w:cs="Times New Roman"/>
                <w:i/>
                <w:u w:val="single"/>
              </w:rPr>
            </w:pPr>
            <w:r>
              <w:rPr>
                <w:noProof/>
                <w:lang w:eastAsia="fr-FR"/>
              </w:rPr>
              <w:drawing>
                <wp:inline distT="0" distB="0" distL="0" distR="0" wp14:anchorId="0AEE17DA" wp14:editId="6B15CAFA">
                  <wp:extent cx="346213" cy="3619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6213" cy="361950"/>
                          </a:xfrm>
                          <a:prstGeom prst="rect">
                            <a:avLst/>
                          </a:prstGeom>
                        </pic:spPr>
                      </pic:pic>
                    </a:graphicData>
                  </a:graphic>
                </wp:inline>
              </w:drawing>
            </w:r>
          </w:p>
        </w:tc>
        <w:tc>
          <w:tcPr>
            <w:tcW w:w="2263" w:type="dxa"/>
          </w:tcPr>
          <w:p w:rsidR="005F0176" w:rsidRDefault="005F0176" w:rsidP="00F57CE7">
            <w:pPr>
              <w:jc w:val="both"/>
              <w:rPr>
                <w:rFonts w:cs="Times New Roman"/>
                <w:i/>
                <w:u w:val="single"/>
              </w:rPr>
            </w:pPr>
            <w:r>
              <w:rPr>
                <w:noProof/>
                <w:lang w:eastAsia="fr-FR"/>
              </w:rPr>
              <w:drawing>
                <wp:inline distT="0" distB="0" distL="0" distR="0" wp14:anchorId="3E18CF48" wp14:editId="58D4DDBD">
                  <wp:extent cx="264126" cy="342900"/>
                  <wp:effectExtent l="0" t="0" r="3175" b="0"/>
                  <wp:docPr id="53920" name="Image 5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4126" cy="342900"/>
                          </a:xfrm>
                          <a:prstGeom prst="rect">
                            <a:avLst/>
                          </a:prstGeom>
                        </pic:spPr>
                      </pic:pic>
                    </a:graphicData>
                  </a:graphic>
                </wp:inline>
              </w:drawing>
            </w:r>
          </w:p>
        </w:tc>
        <w:tc>
          <w:tcPr>
            <w:tcW w:w="4678" w:type="dxa"/>
          </w:tcPr>
          <w:p w:rsidR="005F0176" w:rsidRDefault="005F0176" w:rsidP="00F57CE7">
            <w:pPr>
              <w:jc w:val="both"/>
              <w:rPr>
                <w:rFonts w:cs="Times New Roman"/>
                <w:i/>
                <w:u w:val="single"/>
              </w:rPr>
            </w:pPr>
            <w:r>
              <w:rPr>
                <w:noProof/>
                <w:lang w:eastAsia="fr-FR"/>
              </w:rPr>
              <w:drawing>
                <wp:inline distT="0" distB="0" distL="0" distR="0" wp14:anchorId="794B7AAB" wp14:editId="5FADD83F">
                  <wp:extent cx="314325" cy="359953"/>
                  <wp:effectExtent l="0" t="0" r="0" b="2540"/>
                  <wp:docPr id="53921" name="Image 5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7065" cy="363091"/>
                          </a:xfrm>
                          <a:prstGeom prst="rect">
                            <a:avLst/>
                          </a:prstGeom>
                        </pic:spPr>
                      </pic:pic>
                    </a:graphicData>
                  </a:graphic>
                </wp:inline>
              </w:drawing>
            </w:r>
          </w:p>
        </w:tc>
      </w:tr>
      <w:tr w:rsidR="005F0176" w:rsidTr="00F57CE7">
        <w:tc>
          <w:tcPr>
            <w:tcW w:w="3090" w:type="dxa"/>
          </w:tcPr>
          <w:p w:rsidR="005F0176" w:rsidRDefault="005F0176" w:rsidP="00F57CE7">
            <w:pPr>
              <w:jc w:val="both"/>
              <w:rPr>
                <w:rFonts w:cs="Times New Roman"/>
                <w:i/>
                <w:u w:val="single"/>
              </w:rPr>
            </w:pPr>
            <w:r>
              <w:rPr>
                <w:rFonts w:cs="Times New Roman"/>
              </w:rPr>
              <w:t>Agence SPIE </w:t>
            </w:r>
          </w:p>
        </w:tc>
        <w:tc>
          <w:tcPr>
            <w:tcW w:w="2263" w:type="dxa"/>
          </w:tcPr>
          <w:p w:rsidR="005F0176" w:rsidRDefault="005F0176" w:rsidP="00F57CE7">
            <w:pPr>
              <w:jc w:val="both"/>
              <w:rPr>
                <w:rFonts w:cs="Times New Roman"/>
                <w:i/>
                <w:u w:val="single"/>
              </w:rPr>
            </w:pPr>
            <w:r>
              <w:rPr>
                <w:rFonts w:cs="Times New Roman"/>
              </w:rPr>
              <w:t>Site FINAERO </w:t>
            </w:r>
          </w:p>
        </w:tc>
        <w:tc>
          <w:tcPr>
            <w:tcW w:w="4678" w:type="dxa"/>
          </w:tcPr>
          <w:p w:rsidR="005F0176" w:rsidRDefault="005F0176" w:rsidP="00F57CE7">
            <w:pPr>
              <w:jc w:val="both"/>
              <w:rPr>
                <w:rFonts w:cs="Times New Roman"/>
                <w:i/>
                <w:u w:val="single"/>
              </w:rPr>
            </w:pPr>
            <w:r>
              <w:rPr>
                <w:rFonts w:cs="Times New Roman"/>
              </w:rPr>
              <w:t>Sites en contrat de maintenance SPIE</w:t>
            </w:r>
          </w:p>
        </w:tc>
      </w:tr>
    </w:tbl>
    <w:p w:rsidR="005F0176" w:rsidRDefault="005F0176" w:rsidP="005F0176">
      <w:pPr>
        <w:rPr>
          <w:rFonts w:cs="Times New Roman"/>
        </w:rPr>
      </w:pPr>
    </w:p>
    <w:p w:rsidR="00902F87" w:rsidRDefault="00902F87">
      <w:pPr>
        <w:rPr>
          <w:rFonts w:cs="Times New Roman"/>
        </w:rPr>
      </w:pPr>
      <w:r>
        <w:rPr>
          <w:rFonts w:cs="Times New Roman"/>
        </w:rPr>
        <w:br w:type="page"/>
      </w:r>
    </w:p>
    <w:p w:rsidR="005F0176" w:rsidRPr="005F0176" w:rsidRDefault="005F0176" w:rsidP="005F0176">
      <w:pPr>
        <w:pStyle w:val="Titre2"/>
        <w:numPr>
          <w:ilvl w:val="1"/>
          <w:numId w:val="3"/>
        </w:numPr>
        <w:rPr>
          <w:rFonts w:cs="Times New Roman"/>
        </w:rPr>
      </w:pPr>
      <w:bookmarkStart w:id="93" w:name="_Toc456963963"/>
      <w:bookmarkStart w:id="94" w:name="_Toc456971925"/>
      <w:r w:rsidRPr="005F0176">
        <w:rPr>
          <w:rFonts w:cs="Times New Roman"/>
        </w:rPr>
        <w:t>Management des astreintes et des demandes interventions</w:t>
      </w:r>
      <w:bookmarkEnd w:id="93"/>
      <w:bookmarkEnd w:id="94"/>
    </w:p>
    <w:p w:rsidR="005F0176" w:rsidRPr="006F1F2B" w:rsidRDefault="005F0176" w:rsidP="005F0176">
      <w:pPr>
        <w:jc w:val="both"/>
        <w:rPr>
          <w:rFonts w:cs="Times New Roman"/>
        </w:rPr>
      </w:pPr>
      <w:r w:rsidRPr="006F1F2B">
        <w:rPr>
          <w:rFonts w:cs="Times New Roman"/>
        </w:rPr>
        <w:t xml:space="preserve">Nous avons décrit dans ce chapitre les fonctionnements généraux de l’entreprise pour assurer les permanences et astreintes car ces procédures seront implémentées par rapport au site de </w:t>
      </w:r>
      <w:r w:rsidRPr="006F1F2B">
        <w:rPr>
          <w:rFonts w:cs="Times New Roman"/>
          <w:b/>
        </w:rPr>
        <w:t>FINAERO.</w:t>
      </w:r>
    </w:p>
    <w:p w:rsidR="005F0176" w:rsidRPr="006F1F2B" w:rsidRDefault="005F0176" w:rsidP="005F0176">
      <w:pPr>
        <w:jc w:val="both"/>
        <w:rPr>
          <w:rFonts w:cs="Times New Roman"/>
        </w:rPr>
      </w:pPr>
      <w:r w:rsidRPr="006F1F2B">
        <w:rPr>
          <w:rFonts w:cs="Times New Roman"/>
        </w:rPr>
        <w:t xml:space="preserve">Afin de garantir un très haut niveau de continuité de fonctionnement des installations 24h/24h et 365 j/an, </w:t>
      </w:r>
      <w:r w:rsidRPr="006F1F2B">
        <w:rPr>
          <w:rFonts w:cs="Times New Roman"/>
          <w:b/>
        </w:rPr>
        <w:t>SPIE</w:t>
      </w:r>
      <w:r w:rsidRPr="006F1F2B">
        <w:rPr>
          <w:rFonts w:cs="Times New Roman"/>
        </w:rPr>
        <w:t xml:space="preserve"> s’organisera pour assurer la permanence et l’astreinte comme suit :</w:t>
      </w:r>
    </w:p>
    <w:p w:rsidR="005F0176" w:rsidRPr="006F1F2B" w:rsidRDefault="005F0176" w:rsidP="009152B8">
      <w:pPr>
        <w:pStyle w:val="Titre3"/>
        <w:numPr>
          <w:ilvl w:val="0"/>
          <w:numId w:val="244"/>
        </w:numPr>
      </w:pPr>
      <w:bookmarkStart w:id="95" w:name="_Toc456963964"/>
      <w:bookmarkStart w:id="96" w:name="_Toc456971926"/>
      <w:r w:rsidRPr="006F1F2B">
        <w:t>La Permanence</w:t>
      </w:r>
      <w:bookmarkEnd w:id="95"/>
      <w:bookmarkEnd w:id="96"/>
    </w:p>
    <w:p w:rsidR="005F0176" w:rsidRPr="006F1F2B" w:rsidRDefault="005F0176" w:rsidP="005F0176">
      <w:pPr>
        <w:spacing w:after="0" w:line="240" w:lineRule="auto"/>
        <w:ind w:left="708"/>
        <w:rPr>
          <w:rFonts w:cs="Times New Roman"/>
        </w:rPr>
      </w:pPr>
      <w:r w:rsidRPr="006F1F2B">
        <w:rPr>
          <w:rFonts w:cs="Times New Roman"/>
        </w:rPr>
        <w:t>24h/24 et 7j/7 y compris week-end et jours fériés</w:t>
      </w:r>
    </w:p>
    <w:p w:rsidR="005F0176" w:rsidRPr="006F1F2B" w:rsidRDefault="005F0176" w:rsidP="009152B8">
      <w:pPr>
        <w:pStyle w:val="Titre3"/>
      </w:pPr>
      <w:bookmarkStart w:id="97" w:name="_Toc456963965"/>
      <w:bookmarkStart w:id="98" w:name="_Toc456971927"/>
      <w:r w:rsidRPr="006F1F2B">
        <w:t>Les dispositions prises en cas d’absence</w:t>
      </w:r>
      <w:bookmarkEnd w:id="97"/>
      <w:bookmarkEnd w:id="98"/>
    </w:p>
    <w:p w:rsidR="006F1F2B" w:rsidRDefault="006F1F2B" w:rsidP="005F0176">
      <w:pPr>
        <w:pStyle w:val="Titre4"/>
        <w:numPr>
          <w:ilvl w:val="0"/>
          <w:numId w:val="0"/>
        </w:numPr>
      </w:pPr>
      <w:bookmarkStart w:id="99" w:name="_Toc433789139"/>
    </w:p>
    <w:p w:rsidR="005F0176" w:rsidRPr="006F1F2B" w:rsidRDefault="005F0176" w:rsidP="005F0176">
      <w:pPr>
        <w:pStyle w:val="Titre4"/>
        <w:numPr>
          <w:ilvl w:val="0"/>
          <w:numId w:val="0"/>
        </w:numPr>
      </w:pPr>
      <w:r w:rsidRPr="006F1F2B">
        <w:t>Absences programmées</w:t>
      </w:r>
      <w:bookmarkEnd w:id="99"/>
    </w:p>
    <w:p w:rsidR="005F0176" w:rsidRPr="006F1F2B" w:rsidRDefault="005F0176" w:rsidP="005F0176">
      <w:pPr>
        <w:pStyle w:val="texte1"/>
        <w:spacing w:before="120"/>
        <w:ind w:left="0" w:right="0"/>
        <w:rPr>
          <w:rFonts w:asciiTheme="minorHAnsi" w:hAnsiTheme="minorHAnsi"/>
          <w:szCs w:val="22"/>
        </w:rPr>
      </w:pPr>
      <w:r w:rsidRPr="006F1F2B">
        <w:rPr>
          <w:rFonts w:asciiTheme="minorHAnsi" w:hAnsiTheme="minorHAnsi"/>
          <w:szCs w:val="22"/>
        </w:rPr>
        <w:t xml:space="preserve">Pendant les congés, l’équipe de site, sera présente de manière à assurer la </w:t>
      </w:r>
      <w:r w:rsidRPr="006F1F2B">
        <w:rPr>
          <w:rFonts w:asciiTheme="minorHAnsi" w:hAnsiTheme="minorHAnsi"/>
          <w:b/>
          <w:szCs w:val="22"/>
        </w:rPr>
        <w:t xml:space="preserve">couverture de la plage horaire de </w:t>
      </w:r>
      <w:r w:rsidR="00D66962">
        <w:rPr>
          <w:rFonts w:asciiTheme="minorHAnsi" w:hAnsiTheme="minorHAnsi"/>
          <w:b/>
          <w:szCs w:val="22"/>
        </w:rPr>
        <w:t>6</w:t>
      </w:r>
      <w:r w:rsidRPr="006F1F2B">
        <w:rPr>
          <w:rFonts w:asciiTheme="minorHAnsi" w:hAnsiTheme="minorHAnsi"/>
          <w:b/>
          <w:szCs w:val="22"/>
        </w:rPr>
        <w:t xml:space="preserve">h à </w:t>
      </w:r>
      <w:r w:rsidR="00D66962">
        <w:rPr>
          <w:rFonts w:asciiTheme="minorHAnsi" w:hAnsiTheme="minorHAnsi"/>
          <w:b/>
          <w:szCs w:val="22"/>
        </w:rPr>
        <w:t>21h</w:t>
      </w:r>
      <w:r w:rsidRPr="006F1F2B">
        <w:rPr>
          <w:rFonts w:asciiTheme="minorHAnsi" w:hAnsiTheme="minorHAnsi"/>
          <w:b/>
          <w:szCs w:val="22"/>
        </w:rPr>
        <w:t>, du lundi au vendredi, 52 semaines par an</w:t>
      </w:r>
      <w:r w:rsidRPr="006F1F2B">
        <w:rPr>
          <w:rFonts w:asciiTheme="minorHAnsi" w:hAnsiTheme="minorHAnsi"/>
          <w:szCs w:val="22"/>
        </w:rPr>
        <w:t>, afin de maintenir la qualité des prestations et de garantir le respect des délais d’intervention.</w:t>
      </w:r>
    </w:p>
    <w:p w:rsidR="005F0176" w:rsidRPr="006F1F2B" w:rsidRDefault="005F0176" w:rsidP="005F0176">
      <w:pPr>
        <w:spacing w:before="120"/>
        <w:ind w:left="423" w:right="567" w:hanging="423"/>
        <w:jc w:val="both"/>
        <w:rPr>
          <w:rFonts w:cs="Times New Roman"/>
        </w:rPr>
      </w:pPr>
      <w:r w:rsidRPr="006F1F2B">
        <w:rPr>
          <w:rFonts w:cs="Times New Roman"/>
        </w:rPr>
        <w:t xml:space="preserve">Le planning de congés sera préalablement soumis à validation de </w:t>
      </w:r>
      <w:r w:rsidRPr="006F1F2B">
        <w:rPr>
          <w:rFonts w:cs="Times New Roman"/>
          <w:b/>
        </w:rPr>
        <w:t>FINAERO</w:t>
      </w:r>
      <w:r w:rsidRPr="006F1F2B">
        <w:rPr>
          <w:rFonts w:cs="Times New Roman"/>
        </w:rPr>
        <w:t>.</w:t>
      </w:r>
    </w:p>
    <w:p w:rsidR="005F0176" w:rsidRPr="006F1F2B" w:rsidRDefault="005F0176" w:rsidP="005F0176">
      <w:pPr>
        <w:tabs>
          <w:tab w:val="left" w:pos="9498"/>
        </w:tabs>
        <w:spacing w:before="120"/>
        <w:jc w:val="both"/>
        <w:rPr>
          <w:rFonts w:cs="Times New Roman"/>
          <w:b/>
          <w:color w:val="365F91" w:themeColor="accent1" w:themeShade="BF"/>
        </w:rPr>
      </w:pPr>
      <w:r w:rsidRPr="006F1F2B">
        <w:rPr>
          <w:rFonts w:cs="Times New Roman"/>
          <w:b/>
          <w:color w:val="365F91" w:themeColor="accent1" w:themeShade="BF"/>
        </w:rPr>
        <w:t>D’une manière générale, SPIE s’inscrit dans le cadre d’une obligation de résultats et maintiendra l’effectif et les moyens nécessaires à la réalisation des prestations dans le cadre du forfait du marché.</w:t>
      </w:r>
    </w:p>
    <w:p w:rsidR="005F0176" w:rsidRPr="006F1F2B" w:rsidRDefault="005F0176" w:rsidP="005F0176">
      <w:pPr>
        <w:pStyle w:val="Normalcentr"/>
        <w:ind w:left="0" w:right="0"/>
        <w:rPr>
          <w:rFonts w:asciiTheme="minorHAnsi" w:hAnsiTheme="minorHAnsi"/>
          <w:sz w:val="22"/>
          <w:szCs w:val="22"/>
        </w:rPr>
      </w:pPr>
      <w:r w:rsidRPr="006F1F2B">
        <w:rPr>
          <w:rFonts w:asciiTheme="minorHAnsi" w:hAnsiTheme="minorHAnsi"/>
          <w:b/>
          <w:sz w:val="22"/>
          <w:szCs w:val="22"/>
        </w:rPr>
        <w:t>SPIE</w:t>
      </w:r>
      <w:r w:rsidRPr="006F1F2B">
        <w:rPr>
          <w:rFonts w:asciiTheme="minorHAnsi" w:hAnsiTheme="minorHAnsi"/>
          <w:sz w:val="22"/>
          <w:szCs w:val="22"/>
        </w:rPr>
        <w:t xml:space="preserve"> s'engage à affecter</w:t>
      </w:r>
      <w:ins w:id="100" w:author="LOISON Jean-Marie" w:date="2016-06-24T14:59:00Z">
        <w:r w:rsidRPr="006F1F2B">
          <w:rPr>
            <w:rFonts w:asciiTheme="minorHAnsi" w:hAnsiTheme="minorHAnsi"/>
            <w:sz w:val="22"/>
            <w:szCs w:val="22"/>
          </w:rPr>
          <w:t xml:space="preserve"> un personnel compétent</w:t>
        </w:r>
      </w:ins>
      <w:r w:rsidRPr="006F1F2B">
        <w:rPr>
          <w:rFonts w:asciiTheme="minorHAnsi" w:hAnsiTheme="minorHAnsi"/>
          <w:sz w:val="22"/>
          <w:szCs w:val="22"/>
        </w:rPr>
        <w:t>, pour la bonne exécution du contrat</w:t>
      </w:r>
      <w:del w:id="101" w:author="LOISON Jean-Marie" w:date="2016-06-24T14:59:00Z">
        <w:r w:rsidRPr="006F1F2B" w:rsidDel="00AF3F21">
          <w:rPr>
            <w:rFonts w:asciiTheme="minorHAnsi" w:hAnsiTheme="minorHAnsi"/>
            <w:sz w:val="22"/>
            <w:szCs w:val="22"/>
          </w:rPr>
          <w:delText>, un personnel compétent</w:delText>
        </w:r>
      </w:del>
      <w:r w:rsidRPr="006F1F2B">
        <w:rPr>
          <w:rFonts w:asciiTheme="minorHAnsi" w:hAnsiTheme="minorHAnsi"/>
          <w:sz w:val="22"/>
          <w:szCs w:val="22"/>
        </w:rPr>
        <w:t xml:space="preserve">. Il devra posséder la qualification requise pour le travail </w:t>
      </w:r>
      <w:r w:rsidRPr="00902F87">
        <w:rPr>
          <w:rFonts w:asciiTheme="minorHAnsi" w:hAnsiTheme="minorHAnsi"/>
          <w:sz w:val="22"/>
          <w:szCs w:val="22"/>
        </w:rPr>
        <w:t xml:space="preserve">demandé, faute de quoi </w:t>
      </w:r>
      <w:r w:rsidRPr="00902F87">
        <w:rPr>
          <w:rFonts w:asciiTheme="minorHAnsi" w:hAnsiTheme="minorHAnsi"/>
          <w:b/>
          <w:sz w:val="22"/>
          <w:szCs w:val="22"/>
        </w:rPr>
        <w:t>FINAERO</w:t>
      </w:r>
      <w:ins w:id="102" w:author="LOISON Jean-Marie" w:date="2016-06-24T15:02:00Z">
        <w:r w:rsidRPr="00902F87">
          <w:rPr>
            <w:rFonts w:asciiTheme="minorHAnsi" w:hAnsiTheme="minorHAnsi"/>
            <w:b/>
            <w:sz w:val="22"/>
            <w:szCs w:val="22"/>
          </w:rPr>
          <w:t xml:space="preserve"> </w:t>
        </w:r>
      </w:ins>
      <w:r w:rsidRPr="00902F87">
        <w:rPr>
          <w:rFonts w:asciiTheme="minorHAnsi" w:hAnsiTheme="minorHAnsi"/>
          <w:sz w:val="22"/>
          <w:szCs w:val="22"/>
        </w:rPr>
        <w:t>pourra exiger son remplacement.</w:t>
      </w:r>
    </w:p>
    <w:p w:rsidR="005F0176" w:rsidRPr="006F1F2B" w:rsidRDefault="005F0176" w:rsidP="005F0176">
      <w:pPr>
        <w:pStyle w:val="Normalcentr"/>
        <w:ind w:left="708" w:right="0"/>
        <w:rPr>
          <w:rFonts w:asciiTheme="minorHAnsi" w:hAnsiTheme="minorHAnsi"/>
          <w:sz w:val="22"/>
          <w:szCs w:val="22"/>
        </w:rPr>
      </w:pPr>
    </w:p>
    <w:p w:rsidR="005F0176" w:rsidRPr="006F1F2B" w:rsidRDefault="005F0176" w:rsidP="005F0176">
      <w:pPr>
        <w:pStyle w:val="Titre4"/>
        <w:numPr>
          <w:ilvl w:val="0"/>
          <w:numId w:val="0"/>
        </w:numPr>
      </w:pPr>
      <w:bookmarkStart w:id="103" w:name="_Toc433789140"/>
      <w:r w:rsidRPr="006F1F2B">
        <w:t>Absences non programmées</w:t>
      </w:r>
      <w:bookmarkEnd w:id="103"/>
    </w:p>
    <w:p w:rsidR="005F0176" w:rsidRPr="006F1F2B" w:rsidRDefault="005F0176" w:rsidP="005F0176">
      <w:pPr>
        <w:spacing w:before="120"/>
        <w:rPr>
          <w:rFonts w:cs="Times New Roman"/>
        </w:rPr>
      </w:pPr>
      <w:r w:rsidRPr="006F1F2B">
        <w:rPr>
          <w:rFonts w:cs="Times New Roman"/>
        </w:rPr>
        <w:t>Les absences non programmées correspondent principalement à des arrêts maladies.</w:t>
      </w:r>
    </w:p>
    <w:p w:rsidR="005F0176" w:rsidRPr="006F1F2B" w:rsidRDefault="005F0176" w:rsidP="005F0176">
      <w:pPr>
        <w:spacing w:before="120"/>
        <w:rPr>
          <w:rFonts w:cs="Times New Roman"/>
        </w:rPr>
      </w:pPr>
      <w:r w:rsidRPr="006F1F2B">
        <w:rPr>
          <w:rFonts w:cs="Times New Roman"/>
        </w:rPr>
        <w:t>Dans cette configuration, l’effectif site est à même de couvrir la plage horaire et de respecter les engagements contractuels (notamment en terme de délais d’interventions).</w:t>
      </w:r>
    </w:p>
    <w:p w:rsidR="005F0176" w:rsidRPr="006F1F2B" w:rsidRDefault="005F0176" w:rsidP="005F0176">
      <w:pPr>
        <w:spacing w:before="120"/>
        <w:jc w:val="both"/>
        <w:rPr>
          <w:rFonts w:cs="Times New Roman"/>
          <w:b/>
          <w:color w:val="365F91" w:themeColor="accent1" w:themeShade="BF"/>
        </w:rPr>
      </w:pPr>
      <w:r w:rsidRPr="006F1F2B">
        <w:rPr>
          <w:rFonts w:cs="Times New Roman"/>
          <w:b/>
          <w:color w:val="365F91" w:themeColor="accent1" w:themeShade="BF"/>
        </w:rPr>
        <w:t>Dans l’hypothèse d’un arrêt de plus d’une journée, SPIE s’engage à remplacer l’intervenant le jour suivant par un technicien de profil et qualification équivalente.</w:t>
      </w:r>
    </w:p>
    <w:p w:rsidR="005F0176" w:rsidRPr="006F1F2B" w:rsidRDefault="005F0176" w:rsidP="005F0176">
      <w:pPr>
        <w:pStyle w:val="Titre4"/>
        <w:numPr>
          <w:ilvl w:val="0"/>
          <w:numId w:val="0"/>
        </w:numPr>
      </w:pPr>
      <w:bookmarkStart w:id="104" w:name="_Toc433789141"/>
      <w:r w:rsidRPr="006F1F2B">
        <w:t>Gestion des Nouveaux Arrivants</w:t>
      </w:r>
      <w:bookmarkEnd w:id="104"/>
    </w:p>
    <w:p w:rsidR="005F0176" w:rsidRPr="006F1F2B" w:rsidRDefault="005F0176" w:rsidP="005F0176">
      <w:pPr>
        <w:tabs>
          <w:tab w:val="left" w:pos="1985"/>
          <w:tab w:val="left" w:pos="3544"/>
          <w:tab w:val="left" w:pos="6237"/>
        </w:tabs>
        <w:spacing w:before="120"/>
        <w:jc w:val="both"/>
        <w:rPr>
          <w:rFonts w:cs="Times New Roman"/>
        </w:rPr>
      </w:pPr>
      <w:r w:rsidRPr="006F1F2B">
        <w:rPr>
          <w:rFonts w:cs="Times New Roman"/>
        </w:rPr>
        <w:t xml:space="preserve">En cas de départ ou de remplacement d’une des ressources du contrat (hors arrêt maladie ponctuel), une période de recouvrement de 2 semaines (70 heures) sera observée entre le partant et l’arrivant. </w:t>
      </w:r>
    </w:p>
    <w:p w:rsidR="005F0176" w:rsidRPr="006F1F2B" w:rsidRDefault="005F0176" w:rsidP="005F0176">
      <w:pPr>
        <w:jc w:val="both"/>
        <w:rPr>
          <w:rFonts w:cs="Times New Roman"/>
        </w:rPr>
      </w:pPr>
      <w:r w:rsidRPr="00902F87">
        <w:rPr>
          <w:rFonts w:cs="Times New Roman"/>
          <w:b/>
        </w:rPr>
        <w:t xml:space="preserve">FINAERO </w:t>
      </w:r>
      <w:r w:rsidRPr="00902F87">
        <w:rPr>
          <w:rFonts w:cs="Times New Roman"/>
        </w:rPr>
        <w:t>disposera</w:t>
      </w:r>
      <w:r w:rsidRPr="00902F87">
        <w:rPr>
          <w:rFonts w:cs="Times New Roman"/>
          <w:b/>
        </w:rPr>
        <w:t xml:space="preserve"> </w:t>
      </w:r>
      <w:r w:rsidRPr="00902F87">
        <w:rPr>
          <w:rFonts w:cs="Times New Roman"/>
        </w:rPr>
        <w:t>d’une période probatoire de 3 mois pour valider dans son poste tout nouvel arrivant.</w:t>
      </w:r>
    </w:p>
    <w:p w:rsidR="005F0176" w:rsidRPr="006F1F2B" w:rsidRDefault="005F0176" w:rsidP="005F0176">
      <w:pPr>
        <w:rPr>
          <w:rFonts w:cs="Times New Roman"/>
          <w:highlight w:val="yellow"/>
        </w:rPr>
      </w:pPr>
      <w:r w:rsidRPr="006F1F2B">
        <w:rPr>
          <w:rFonts w:cs="Times New Roman"/>
          <w:highlight w:val="yellow"/>
        </w:rPr>
        <w:br w:type="page"/>
      </w:r>
    </w:p>
    <w:p w:rsidR="005F0176" w:rsidRPr="006F1F2B" w:rsidRDefault="005F0176" w:rsidP="009152B8">
      <w:pPr>
        <w:pStyle w:val="Titre3"/>
      </w:pPr>
      <w:bookmarkStart w:id="105" w:name="_Toc456963966"/>
      <w:bookmarkStart w:id="106" w:name="_Toc456971928"/>
      <w:r w:rsidRPr="006F1F2B">
        <w:t>L’Astreinte</w:t>
      </w:r>
      <w:bookmarkEnd w:id="105"/>
      <w:bookmarkEnd w:id="106"/>
    </w:p>
    <w:p w:rsidR="007378CC" w:rsidRPr="006F1F2B" w:rsidRDefault="007378CC" w:rsidP="005F0176">
      <w:pPr>
        <w:pStyle w:val="Titre4"/>
        <w:numPr>
          <w:ilvl w:val="0"/>
          <w:numId w:val="0"/>
        </w:numPr>
      </w:pPr>
      <w:bookmarkStart w:id="107" w:name="_Toc433789143"/>
    </w:p>
    <w:p w:rsidR="005F0176" w:rsidRPr="006F1F2B" w:rsidRDefault="005F0176" w:rsidP="005F0176">
      <w:pPr>
        <w:pStyle w:val="Titre4"/>
        <w:numPr>
          <w:ilvl w:val="0"/>
          <w:numId w:val="0"/>
        </w:numPr>
      </w:pPr>
      <w:r w:rsidRPr="006F1F2B">
        <w:t>Organisation et Mode Opératoire</w:t>
      </w:r>
      <w:bookmarkEnd w:id="107"/>
    </w:p>
    <w:p w:rsidR="005F0176" w:rsidRPr="006F1F2B" w:rsidRDefault="005F0176" w:rsidP="005F0176">
      <w:pPr>
        <w:jc w:val="both"/>
        <w:rPr>
          <w:rFonts w:cs="Times New Roman"/>
        </w:rPr>
      </w:pPr>
      <w:r w:rsidRPr="006F1F2B">
        <w:rPr>
          <w:rFonts w:cs="Times New Roman"/>
        </w:rPr>
        <w:t xml:space="preserve">Afin de satisfaire aux exigences de </w:t>
      </w:r>
      <w:r w:rsidRPr="006F1F2B">
        <w:rPr>
          <w:rFonts w:cs="Times New Roman"/>
          <w:b/>
        </w:rPr>
        <w:t xml:space="preserve">FINAERO </w:t>
      </w:r>
      <w:r w:rsidRPr="006F1F2B">
        <w:rPr>
          <w:rFonts w:cs="Times New Roman"/>
        </w:rPr>
        <w:t>en termes de réactivité d’intervention sur des installations critiques, la prestation prévoit l’abonnement à la Plateforme Ordonnancement TELVIEW®.</w:t>
      </w:r>
    </w:p>
    <w:p w:rsidR="005F0176" w:rsidRPr="006F1F2B" w:rsidRDefault="005F0176" w:rsidP="005F0176">
      <w:pPr>
        <w:jc w:val="both"/>
        <w:rPr>
          <w:rFonts w:cs="Times New Roman"/>
        </w:rPr>
      </w:pPr>
      <w:r w:rsidRPr="006F1F2B">
        <w:rPr>
          <w:rFonts w:cs="Times New Roman"/>
        </w:rPr>
        <w:t xml:space="preserve">Dans le cadre de son activité de Maintenance et Services, </w:t>
      </w:r>
      <w:r w:rsidRPr="006F1F2B">
        <w:rPr>
          <w:rFonts w:cs="Times New Roman"/>
          <w:b/>
        </w:rPr>
        <w:t>SPIE</w:t>
      </w:r>
      <w:r w:rsidRPr="006F1F2B">
        <w:rPr>
          <w:rFonts w:cs="Times New Roman"/>
        </w:rPr>
        <w:t xml:space="preserve"> a mis en place une solution globale de traitement pour la gestion et le suivi des demandes Clients fonctionnant 24h/7j.</w:t>
      </w:r>
    </w:p>
    <w:p w:rsidR="005F0176" w:rsidRPr="006F1F2B" w:rsidRDefault="005F0176" w:rsidP="005F0176">
      <w:pPr>
        <w:jc w:val="both"/>
        <w:rPr>
          <w:rFonts w:cs="Times New Roman"/>
          <w:b/>
        </w:rPr>
      </w:pPr>
      <w:r w:rsidRPr="006F1F2B">
        <w:rPr>
          <w:rFonts w:cs="Times New Roman"/>
          <w:b/>
        </w:rPr>
        <w:t>Ce système garantit :</w:t>
      </w:r>
    </w:p>
    <w:p w:rsidR="005F0176" w:rsidRPr="006F1F2B" w:rsidRDefault="005F0176" w:rsidP="005F0176">
      <w:pPr>
        <w:pStyle w:val="Paragraphedeliste"/>
        <w:numPr>
          <w:ilvl w:val="0"/>
          <w:numId w:val="224"/>
        </w:numPr>
        <w:spacing w:line="360" w:lineRule="auto"/>
        <w:jc w:val="both"/>
        <w:rPr>
          <w:rFonts w:cs="Times New Roman"/>
        </w:rPr>
      </w:pPr>
      <w:r w:rsidRPr="006F1F2B">
        <w:rPr>
          <w:rFonts w:cs="Times New Roman"/>
        </w:rPr>
        <w:t>La prise en compte systématique et immédiate des appels via un numéro unique,</w:t>
      </w:r>
    </w:p>
    <w:p w:rsidR="005F0176" w:rsidRPr="006F1F2B" w:rsidRDefault="005F0176" w:rsidP="005F0176">
      <w:pPr>
        <w:pStyle w:val="Paragraphedeliste"/>
        <w:numPr>
          <w:ilvl w:val="0"/>
          <w:numId w:val="224"/>
        </w:numPr>
        <w:spacing w:line="360" w:lineRule="auto"/>
        <w:jc w:val="both"/>
        <w:rPr>
          <w:rFonts w:cs="Times New Roman"/>
        </w:rPr>
      </w:pPr>
      <w:r w:rsidRPr="006F1F2B">
        <w:rPr>
          <w:rFonts w:cs="Times New Roman"/>
        </w:rPr>
        <w:t>La transmission au correspondant technique adéquat selon une procédure définie,</w:t>
      </w:r>
    </w:p>
    <w:p w:rsidR="005F0176" w:rsidRPr="006F1F2B" w:rsidRDefault="005F0176" w:rsidP="005F0176">
      <w:pPr>
        <w:pStyle w:val="Paragraphedeliste"/>
        <w:numPr>
          <w:ilvl w:val="0"/>
          <w:numId w:val="224"/>
        </w:numPr>
        <w:spacing w:line="360" w:lineRule="auto"/>
        <w:jc w:val="both"/>
        <w:rPr>
          <w:rFonts w:cs="Times New Roman"/>
        </w:rPr>
      </w:pPr>
      <w:r w:rsidRPr="006F1F2B">
        <w:rPr>
          <w:rFonts w:cs="Times New Roman"/>
        </w:rPr>
        <w:t>La traçabilité de l’intervention (nom de l’intervenant, délai de prise en compte de l’appel, délai de fin d’intervention, etc.…),</w:t>
      </w:r>
    </w:p>
    <w:p w:rsidR="005F0176" w:rsidRPr="006F1F2B" w:rsidRDefault="005F0176" w:rsidP="005F0176">
      <w:pPr>
        <w:pStyle w:val="Paragraphedeliste"/>
        <w:numPr>
          <w:ilvl w:val="0"/>
          <w:numId w:val="224"/>
        </w:numPr>
        <w:spacing w:line="360" w:lineRule="auto"/>
        <w:jc w:val="both"/>
        <w:rPr>
          <w:rFonts w:cs="Times New Roman"/>
        </w:rPr>
      </w:pPr>
      <w:r w:rsidRPr="006F1F2B">
        <w:rPr>
          <w:rFonts w:cs="Times New Roman"/>
        </w:rPr>
        <w:t>L’application de la procédure d’escalade et de crise selon les cas.</w:t>
      </w:r>
    </w:p>
    <w:tbl>
      <w:tblPr>
        <w:tblStyle w:val="Grilledutableau"/>
        <w:tblW w:w="0" w:type="auto"/>
        <w:tblLook w:val="04A0" w:firstRow="1" w:lastRow="0" w:firstColumn="1" w:lastColumn="0" w:noHBand="0" w:noVBand="1"/>
      </w:tblPr>
      <w:tblGrid>
        <w:gridCol w:w="4819"/>
        <w:gridCol w:w="4819"/>
      </w:tblGrid>
      <w:tr w:rsidR="007378CC" w:rsidRPr="006F1F2B" w:rsidTr="007378CC">
        <w:tc>
          <w:tcPr>
            <w:tcW w:w="4819" w:type="dxa"/>
          </w:tcPr>
          <w:p w:rsidR="007378CC" w:rsidRPr="006F1F2B" w:rsidRDefault="007378CC" w:rsidP="007378CC">
            <w:pPr>
              <w:spacing w:line="360" w:lineRule="auto"/>
              <w:jc w:val="both"/>
              <w:rPr>
                <w:rFonts w:cs="Times New Roman"/>
              </w:rPr>
            </w:pPr>
            <w:r w:rsidRPr="006F1F2B">
              <w:rPr>
                <w:rFonts w:cs="Times New Roman"/>
                <w:b/>
                <w:bCs/>
                <w:color w:val="000000"/>
              </w:rPr>
              <w:t>Pour la maintenance corrective :</w:t>
            </w:r>
          </w:p>
        </w:tc>
        <w:tc>
          <w:tcPr>
            <w:tcW w:w="4819" w:type="dxa"/>
          </w:tcPr>
          <w:p w:rsidR="007378CC" w:rsidRPr="006F1F2B" w:rsidRDefault="007378CC" w:rsidP="007378CC">
            <w:pPr>
              <w:spacing w:line="360" w:lineRule="auto"/>
              <w:jc w:val="both"/>
              <w:rPr>
                <w:rFonts w:cs="Times New Roman"/>
              </w:rPr>
            </w:pPr>
            <w:r w:rsidRPr="006F1F2B">
              <w:rPr>
                <w:rFonts w:cs="Times New Roman"/>
                <w:b/>
                <w:bCs/>
                <w:color w:val="000000"/>
              </w:rPr>
              <w:t>Pour la maintenance préventive :</w:t>
            </w:r>
          </w:p>
        </w:tc>
      </w:tr>
      <w:tr w:rsidR="007378CC" w:rsidRPr="006F1F2B" w:rsidTr="007378CC">
        <w:tc>
          <w:tcPr>
            <w:tcW w:w="4819" w:type="dxa"/>
          </w:tcPr>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La réception et la traçabilité des appels Clients (7j/7 24h/24),</w:t>
            </w:r>
          </w:p>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La gestion de l’intervention de nos techniciens,</w:t>
            </w:r>
          </w:p>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Le suivi Client des interventions par un accès à la base de données,</w:t>
            </w:r>
          </w:p>
        </w:tc>
        <w:tc>
          <w:tcPr>
            <w:tcW w:w="4819" w:type="dxa"/>
          </w:tcPr>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Une interface avec un outil de GMAO SAP,</w:t>
            </w:r>
          </w:p>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La planification de la maintenance préventive,</w:t>
            </w:r>
          </w:p>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Le suivi des interventions,</w:t>
            </w:r>
          </w:p>
          <w:p w:rsidR="007378CC" w:rsidRPr="006F1F2B" w:rsidRDefault="007378CC" w:rsidP="007378CC">
            <w:pPr>
              <w:pStyle w:val="Paragraphedeliste"/>
              <w:numPr>
                <w:ilvl w:val="0"/>
                <w:numId w:val="245"/>
              </w:numPr>
              <w:spacing w:line="360" w:lineRule="auto"/>
              <w:rPr>
                <w:rFonts w:cs="Times New Roman"/>
              </w:rPr>
            </w:pPr>
            <w:r w:rsidRPr="006F1F2B">
              <w:rPr>
                <w:rFonts w:cs="Times New Roman"/>
              </w:rPr>
              <w:t>Le reporting Clients,</w:t>
            </w:r>
          </w:p>
        </w:tc>
      </w:tr>
    </w:tbl>
    <w:p w:rsidR="007378CC" w:rsidRDefault="007378CC" w:rsidP="005F0176">
      <w:pPr>
        <w:rPr>
          <w:rFonts w:cs="Times New Roman"/>
        </w:rPr>
      </w:pPr>
    </w:p>
    <w:p w:rsidR="005F0176" w:rsidRDefault="007378CC" w:rsidP="005F0176">
      <w:pPr>
        <w:rPr>
          <w:rFonts w:cs="Times New Roman"/>
        </w:rPr>
      </w:pPr>
      <w:r w:rsidRPr="00C9118E">
        <w:rPr>
          <w:rFonts w:cs="Times New Roman"/>
          <w:noProof/>
          <w:lang w:eastAsia="fr-FR"/>
        </w:rPr>
        <w:drawing>
          <wp:inline distT="0" distB="0" distL="0" distR="0" wp14:anchorId="1D8C0BC7" wp14:editId="20AC8E5D">
            <wp:extent cx="3637564" cy="2619375"/>
            <wp:effectExtent l="0" t="0" r="1270" b="0"/>
            <wp:docPr id="4" name="Image 4" descr="Te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lvie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37564" cy="2619375"/>
                    </a:xfrm>
                    <a:prstGeom prst="rect">
                      <a:avLst/>
                    </a:prstGeom>
                    <a:noFill/>
                    <a:ln>
                      <a:noFill/>
                    </a:ln>
                  </pic:spPr>
                </pic:pic>
              </a:graphicData>
            </a:graphic>
          </wp:inline>
        </w:drawing>
      </w:r>
      <w:r>
        <w:rPr>
          <w:rFonts w:cs="Times New Roman"/>
        </w:rPr>
        <w:t xml:space="preserve">     </w:t>
      </w:r>
      <w:r w:rsidRPr="00C9118E">
        <w:rPr>
          <w:rFonts w:cs="Times New Roman"/>
          <w:noProof/>
          <w:lang w:eastAsia="fr-FR"/>
        </w:rPr>
        <w:drawing>
          <wp:inline distT="0" distB="0" distL="0" distR="0" wp14:anchorId="16DE3AB0" wp14:editId="667E2E8D">
            <wp:extent cx="2181225" cy="129043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6287" cy="1293433"/>
                    </a:xfrm>
                    <a:prstGeom prst="rect">
                      <a:avLst/>
                    </a:prstGeom>
                    <a:noFill/>
                    <a:ln>
                      <a:noFill/>
                    </a:ln>
                  </pic:spPr>
                </pic:pic>
              </a:graphicData>
            </a:graphic>
          </wp:inline>
        </w:drawing>
      </w:r>
    </w:p>
    <w:p w:rsidR="005F0176" w:rsidRPr="00C9118E" w:rsidRDefault="005F0176" w:rsidP="005F0176">
      <w:pPr>
        <w:rPr>
          <w:rFonts w:cs="Times New Roman"/>
        </w:rPr>
      </w:pPr>
    </w:p>
    <w:p w:rsidR="005F0176" w:rsidRPr="00C9118E" w:rsidRDefault="005F0176" w:rsidP="005F0176">
      <w:pPr>
        <w:rPr>
          <w:rFonts w:cs="Times New Roman"/>
        </w:rPr>
      </w:pPr>
    </w:p>
    <w:p w:rsidR="005F0176" w:rsidRPr="00C9118E" w:rsidRDefault="005F0176" w:rsidP="005F0176">
      <w:pPr>
        <w:jc w:val="center"/>
        <w:rPr>
          <w:rFonts w:cs="Times New Roman"/>
        </w:rPr>
      </w:pPr>
    </w:p>
    <w:p w:rsidR="005F0176" w:rsidRPr="006F1F2B" w:rsidRDefault="005F0176" w:rsidP="005F0176">
      <w:pPr>
        <w:jc w:val="both"/>
        <w:rPr>
          <w:rFonts w:cs="Times New Roman"/>
          <w:color w:val="000000"/>
        </w:rPr>
      </w:pPr>
      <w:r w:rsidRPr="006F1F2B">
        <w:rPr>
          <w:rFonts w:cs="Times New Roman"/>
          <w:color w:val="000000"/>
        </w:rPr>
        <w:t xml:space="preserve">Pour garantir la fiabilité de notre processus de gestion d’appel 24h/24, une </w:t>
      </w:r>
      <w:r w:rsidRPr="006F1F2B">
        <w:rPr>
          <w:rFonts w:cs="Times New Roman"/>
          <w:b/>
          <w:color w:val="000000"/>
        </w:rPr>
        <w:t>procédure d’escalade</w:t>
      </w:r>
      <w:r w:rsidRPr="006F1F2B">
        <w:rPr>
          <w:rFonts w:cs="Times New Roman"/>
          <w:color w:val="000000"/>
        </w:rPr>
        <w:t xml:space="preserve"> peut être activée :</w:t>
      </w:r>
    </w:p>
    <w:p w:rsidR="005F0176" w:rsidRPr="006F1F2B" w:rsidRDefault="005F0176" w:rsidP="005F0176">
      <w:pPr>
        <w:numPr>
          <w:ilvl w:val="1"/>
          <w:numId w:val="182"/>
        </w:numPr>
        <w:spacing w:after="0" w:line="360" w:lineRule="auto"/>
        <w:jc w:val="both"/>
        <w:rPr>
          <w:rFonts w:cs="Times New Roman"/>
          <w:color w:val="000000"/>
        </w:rPr>
      </w:pPr>
      <w:r w:rsidRPr="006F1F2B">
        <w:rPr>
          <w:rFonts w:cs="Times New Roman"/>
          <w:color w:val="000000"/>
        </w:rPr>
        <w:t>Par le technicien pour une demande de renfort,</w:t>
      </w:r>
    </w:p>
    <w:p w:rsidR="005F0176" w:rsidRPr="006F1F2B" w:rsidRDefault="005F0176" w:rsidP="005F0176">
      <w:pPr>
        <w:numPr>
          <w:ilvl w:val="1"/>
          <w:numId w:val="182"/>
        </w:numPr>
        <w:spacing w:after="0" w:line="360" w:lineRule="auto"/>
        <w:jc w:val="both"/>
        <w:rPr>
          <w:rFonts w:cs="Times New Roman"/>
          <w:color w:val="000000"/>
        </w:rPr>
      </w:pPr>
      <w:r w:rsidRPr="006F1F2B">
        <w:rPr>
          <w:rFonts w:cs="Times New Roman"/>
          <w:color w:val="000000"/>
        </w:rPr>
        <w:t>Par le dispatch en cas d’impossibilité de contacter le technicien d’astreinte.</w:t>
      </w:r>
    </w:p>
    <w:p w:rsidR="005F0176" w:rsidRPr="00C9118E" w:rsidRDefault="00902F87" w:rsidP="007378CC">
      <w:pPr>
        <w:ind w:firstLine="993"/>
        <w:rPr>
          <w:rFonts w:cs="Times New Roman"/>
          <w:color w:val="000000"/>
        </w:rPr>
      </w:pPr>
      <w:r>
        <w:rPr>
          <w:rFonts w:cs="Times New Roman"/>
          <w:noProof/>
          <w:color w:val="000000"/>
          <w:lang w:eastAsia="fr-FR"/>
        </w:rPr>
        <mc:AlternateContent>
          <mc:Choice Requires="wpg">
            <w:drawing>
              <wp:anchor distT="0" distB="0" distL="114300" distR="114300" simplePos="0" relativeHeight="251689984" behindDoc="0" locked="0" layoutInCell="1" allowOverlap="1" wp14:anchorId="27D6DF28" wp14:editId="793BD227">
                <wp:simplePos x="0" y="0"/>
                <wp:positionH relativeFrom="column">
                  <wp:posOffset>490855</wp:posOffset>
                </wp:positionH>
                <wp:positionV relativeFrom="paragraph">
                  <wp:posOffset>107315</wp:posOffset>
                </wp:positionV>
                <wp:extent cx="4714875" cy="4933950"/>
                <wp:effectExtent l="0" t="0" r="9525" b="0"/>
                <wp:wrapSquare wrapText="bothSides"/>
                <wp:docPr id="324" name="Groupe 324"/>
                <wp:cNvGraphicFramePr/>
                <a:graphic xmlns:a="http://schemas.openxmlformats.org/drawingml/2006/main">
                  <a:graphicData uri="http://schemas.microsoft.com/office/word/2010/wordprocessingGroup">
                    <wpg:wgp>
                      <wpg:cNvGrpSpPr/>
                      <wpg:grpSpPr>
                        <a:xfrm>
                          <a:off x="0" y="0"/>
                          <a:ext cx="4714875" cy="4933950"/>
                          <a:chOff x="0" y="0"/>
                          <a:chExt cx="4714875" cy="4933950"/>
                        </a:xfrm>
                      </wpg:grpSpPr>
                      <wps:wsp>
                        <wps:cNvPr id="323" name="Zone de texte 323"/>
                        <wps:cNvSpPr txBox="1"/>
                        <wps:spPr>
                          <a:xfrm>
                            <a:off x="1809750" y="2981325"/>
                            <a:ext cx="1610436" cy="262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3475" w:rsidRPr="00902F87" w:rsidRDefault="00813475" w:rsidP="00902F87">
                              <w:pPr>
                                <w:jc w:val="center"/>
                                <w:rPr>
                                  <w:rFonts w:asciiTheme="majorHAnsi" w:hAnsiTheme="majorHAnsi"/>
                                  <w:b/>
                                  <w:sz w:val="20"/>
                                </w:rPr>
                              </w:pPr>
                              <w:r w:rsidRPr="00902F87">
                                <w:rPr>
                                  <w:rFonts w:asciiTheme="majorHAnsi" w:hAnsiTheme="majorHAnsi"/>
                                  <w:b/>
                                  <w:sz w:val="20"/>
                                </w:rPr>
                                <w:t xml:space="preserve">Technicien </w:t>
                              </w:r>
                              <w:r>
                                <w:rPr>
                                  <w:rFonts w:asciiTheme="majorHAnsi" w:hAnsiTheme="majorHAnsi"/>
                                  <w:b/>
                                  <w:sz w:val="20"/>
                                </w:rPr>
                                <w:t>r</w:t>
                              </w:r>
                              <w:r w:rsidRPr="00902F87">
                                <w:rPr>
                                  <w:rFonts w:asciiTheme="majorHAnsi" w:hAnsiTheme="majorHAnsi"/>
                                  <w:b/>
                                  <w:sz w:val="20"/>
                                </w:rPr>
                                <w:t>éférent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923" name="Groupe 53923"/>
                        <wpg:cNvGrpSpPr/>
                        <wpg:grpSpPr>
                          <a:xfrm>
                            <a:off x="0" y="0"/>
                            <a:ext cx="4714875" cy="4933950"/>
                            <a:chOff x="0" y="0"/>
                            <a:chExt cx="4714875" cy="4933950"/>
                          </a:xfrm>
                        </wpg:grpSpPr>
                        <wps:wsp>
                          <wps:cNvPr id="53922" name="Zone de texte 53922"/>
                          <wps:cNvSpPr txBox="1"/>
                          <wps:spPr>
                            <a:xfrm>
                              <a:off x="2009775" y="4724400"/>
                              <a:ext cx="1219200" cy="1333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3475" w:rsidRDefault="00813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49" name="Image 104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714875" cy="4933950"/>
                            </a:xfrm>
                            <a:prstGeom prst="rect">
                              <a:avLst/>
                            </a:prstGeom>
                          </pic:spPr>
                        </pic:pic>
                      </wpg:grpSp>
                    </wpg:wgp>
                  </a:graphicData>
                </a:graphic>
                <wp14:sizeRelH relativeFrom="page">
                  <wp14:pctWidth>0</wp14:pctWidth>
                </wp14:sizeRelH>
                <wp14:sizeRelV relativeFrom="page">
                  <wp14:pctHeight>0</wp14:pctHeight>
                </wp14:sizeRelV>
              </wp:anchor>
            </w:drawing>
          </mc:Choice>
          <mc:Fallback>
            <w:pict>
              <v:group id="Groupe 324" o:spid="_x0000_s1035" style="position:absolute;left:0;text-align:left;margin-left:38.65pt;margin-top:8.45pt;width:371.25pt;height:388.5pt;z-index:251689984;mso-position-horizontal-relative:text;mso-position-vertical-relative:text" coordsize="47148,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">
                <v:shape id="Zone de texte 323" o:spid="_x0000_s1036" type="#_x0000_t202" style="position:absolute;left:18097;top:29813;width:16104;height:2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OTCMYA&#10;AADcAAAADwAAAGRycy9kb3ducmV2LnhtbESPT2vCQBTE74V+h+UVvJS60WArqauI+A9vmtrS2yP7&#10;moRm34bsmsRv7wqFHoeZ+Q0zW/SmEi01rrSsYDSMQBBnVpecK/hINy9TEM4ja6wsk4IrOVjMHx9m&#10;mGjb8ZHak89FgLBLUEHhfZ1I6bKCDLqhrYmD92Mbgz7IJpe6wS7ATSXHUfQqDZYcFgqsaVVQ9nu6&#10;GAXfz/nXwfXbcxdP4nq9a9O3T50qNXjql+8gPPX+P/zX3msF8TiG+5l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OTCMYAAADcAAAADwAAAAAAAAAAAAAAAACYAgAAZHJz&#10;L2Rvd25yZXYueG1sUEsFBgAAAAAEAAQA9QAAAIsDAAAAAA==&#10;" fillcolor="white [3201]" stroked="f" strokeweight=".5pt">
                  <v:textbox>
                    <w:txbxContent>
                      <w:p w:rsidR="00813475" w:rsidRPr="00902F87" w:rsidRDefault="00813475" w:rsidP="00902F87">
                        <w:pPr>
                          <w:jc w:val="center"/>
                          <w:rPr>
                            <w:rFonts w:asciiTheme="majorHAnsi" w:hAnsiTheme="majorHAnsi"/>
                            <w:b/>
                            <w:sz w:val="20"/>
                          </w:rPr>
                        </w:pPr>
                        <w:r w:rsidRPr="00902F87">
                          <w:rPr>
                            <w:rFonts w:asciiTheme="majorHAnsi" w:hAnsiTheme="majorHAnsi"/>
                            <w:b/>
                            <w:sz w:val="20"/>
                          </w:rPr>
                          <w:t xml:space="preserve">Technicien </w:t>
                        </w:r>
                        <w:r>
                          <w:rPr>
                            <w:rFonts w:asciiTheme="majorHAnsi" w:hAnsiTheme="majorHAnsi"/>
                            <w:b/>
                            <w:sz w:val="20"/>
                          </w:rPr>
                          <w:t>r</w:t>
                        </w:r>
                        <w:r w:rsidRPr="00902F87">
                          <w:rPr>
                            <w:rFonts w:asciiTheme="majorHAnsi" w:hAnsiTheme="majorHAnsi"/>
                            <w:b/>
                            <w:sz w:val="20"/>
                          </w:rPr>
                          <w:t>éférent</w:t>
                        </w:r>
                      </w:p>
                    </w:txbxContent>
                  </v:textbox>
                </v:shape>
                <v:group id="Groupe 53923" o:spid="_x0000_s1037" style="position:absolute;width:47148;height:49339" coordsize="47148,49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TONI8cAAADe&#10;AAAADwAAAAAAAAAAAAAAAACqAgAAZHJzL2Rvd25yZXYueG1sUEsFBgAAAAAEAAQA+gAAAJ4DAAAA&#10;AA==&#10;">
                  <v:shape id="Zone de texte 53922" o:spid="_x0000_s1038" type="#_x0000_t202" style="position:absolute;left:20097;top:47244;width:12192;height:1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W8UA&#10;AADeAAAADwAAAGRycy9kb3ducmV2LnhtbESPzWrCQBSF90LfYbgFd2bSiGJTR7FFoTsxcdHlJXOb&#10;pGbuhMyoaZ7eEQSXh/PzcZbr3jTiQp2rLSt4i2IQxIXVNZcKjvlusgDhPLLGxjIp+CcH69XLaImp&#10;tlc+0CXzpQgj7FJUUHnfplK6oiKDLrItcfB+bWfQB9mVUnd4DeOmkUkcz6XBmgOhwpa+KipO2dkE&#10;rs23p2HjZb4rKPvUs+Fv/zMoNX7tNx8gPPX+GX60v7WC2fQ9SeB+J1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6D5bxQAAAN4AAAAPAAAAAAAAAAAAAAAAAJgCAABkcnMv&#10;ZG93bnJldi54bWxQSwUGAAAAAAQABAD1AAAAigMAAAAA&#10;" fillcolor="white [3212]" stroked="f" strokeweight=".5pt">
                    <v:textbox>
                      <w:txbxContent>
                        <w:p w:rsidR="00813475" w:rsidRDefault="00813475"/>
                      </w:txbxContent>
                    </v:textbox>
                  </v:shape>
                  <v:shape id="Image 1049" o:spid="_x0000_s1039" type="#_x0000_t75" style="position:absolute;width:47148;height:49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1YE7FAAAA3QAAAA8AAABkcnMvZG93bnJldi54bWxET0trwkAQvhf8D8sIvdVNi5QYs0pRCl6E&#10;ajzobcxOHpidDdltkvrru4WCt/n4npOuR9OInjpXW1bwOotAEOdW11wqOGWfLzEI55E1NpZJwQ85&#10;WK8mTykm2g58oP7oSxFC2CWooPK+TaR0eUUG3cy2xIErbGfQB9iVUnc4hHDTyLcoepcGaw4NFba0&#10;qSi/Hb+Ngnt5H7aH4SvO/Hk/v+7yYn+59Uo9T8ePJQhPo3+I/907HeZH8wX8fRNO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9WBOxQAAAN0AAAAPAAAAAAAAAAAAAAAA&#10;AJ8CAABkcnMvZG93bnJldi54bWxQSwUGAAAAAAQABAD3AAAAkQMAAAAA&#10;">
                    <v:imagedata r:id="rId74" o:title=""/>
                    <v:path arrowok="t"/>
                  </v:shape>
                </v:group>
                <w10:wrap type="square"/>
              </v:group>
            </w:pict>
          </mc:Fallback>
        </mc:AlternateContent>
      </w:r>
      <w:r w:rsidR="007378CC">
        <w:rPr>
          <w:rFonts w:cs="Times New Roman"/>
          <w:noProof/>
          <w:color w:val="000000"/>
          <w:lang w:eastAsia="fr-FR"/>
        </w:rPr>
        <mc:AlternateContent>
          <mc:Choice Requires="wps">
            <w:drawing>
              <wp:anchor distT="0" distB="0" distL="114300" distR="114300" simplePos="0" relativeHeight="251668480" behindDoc="0" locked="0" layoutInCell="1" allowOverlap="1" wp14:anchorId="30382FBE" wp14:editId="768C5CDE">
                <wp:simplePos x="0" y="0"/>
                <wp:positionH relativeFrom="column">
                  <wp:posOffset>2834005</wp:posOffset>
                </wp:positionH>
                <wp:positionV relativeFrom="paragraph">
                  <wp:posOffset>4726940</wp:posOffset>
                </wp:positionV>
                <wp:extent cx="895350" cy="133350"/>
                <wp:effectExtent l="0" t="0" r="0" b="0"/>
                <wp:wrapNone/>
                <wp:docPr id="53924" name="Rectangle 53924"/>
                <wp:cNvGraphicFramePr/>
                <a:graphic xmlns:a="http://schemas.openxmlformats.org/drawingml/2006/main">
                  <a:graphicData uri="http://schemas.microsoft.com/office/word/2010/wordprocessingShape">
                    <wps:wsp>
                      <wps:cNvSpPr/>
                      <wps:spPr>
                        <a:xfrm>
                          <a:off x="0" y="0"/>
                          <a:ext cx="89535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924" o:spid="_x0000_s1026" style="position:absolute;margin-left:223.15pt;margin-top:372.2pt;width:70.5pt;height:10.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" fillcolor="white [3212]" stroked="f" strokeweight="2pt"/>
            </w:pict>
          </mc:Fallback>
        </mc:AlternateContent>
      </w: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902F87" w:rsidRDefault="00902F87" w:rsidP="005F0176">
      <w:pPr>
        <w:spacing w:before="100" w:beforeAutospacing="1" w:after="100" w:afterAutospacing="1"/>
        <w:jc w:val="both"/>
        <w:rPr>
          <w:rFonts w:cs="Times New Roman"/>
        </w:rPr>
      </w:pPr>
    </w:p>
    <w:p w:rsidR="005F0176" w:rsidRPr="006F1F2B" w:rsidRDefault="005F0176" w:rsidP="005F0176">
      <w:pPr>
        <w:spacing w:before="100" w:beforeAutospacing="1" w:after="100" w:afterAutospacing="1"/>
        <w:jc w:val="both"/>
        <w:rPr>
          <w:rFonts w:cs="Times New Roman"/>
        </w:rPr>
      </w:pPr>
      <w:r w:rsidRPr="006F1F2B">
        <w:rPr>
          <w:rFonts w:cs="Times New Roman"/>
        </w:rPr>
        <w:t>Les demandes sont transmises par téléphone vers notre centre d’appel TELVIEW®.</w:t>
      </w:r>
    </w:p>
    <w:p w:rsidR="005F0176" w:rsidRPr="006F1F2B" w:rsidRDefault="005F0176" w:rsidP="005F0176">
      <w:pPr>
        <w:spacing w:before="100" w:beforeAutospacing="1" w:after="100" w:afterAutospacing="1"/>
        <w:jc w:val="both"/>
        <w:rPr>
          <w:rFonts w:cs="Times New Roman"/>
        </w:rPr>
      </w:pPr>
      <w:r w:rsidRPr="006F1F2B">
        <w:rPr>
          <w:rFonts w:cs="Times New Roman"/>
        </w:rPr>
        <w:t>En fonction de la nature de la demande (CVC, Electricité, Automatisme), la demande d’intervention est transmise par l’opérateur du centre d’appel TELVIEW® vers le terminal mobile de notre opérateur d’astreinte de spécialistes.</w:t>
      </w:r>
    </w:p>
    <w:p w:rsidR="005F0176" w:rsidRPr="006F1F2B" w:rsidRDefault="005F0176" w:rsidP="005F0176">
      <w:pPr>
        <w:spacing w:before="100" w:beforeAutospacing="1" w:after="100" w:afterAutospacing="1"/>
        <w:jc w:val="both"/>
        <w:rPr>
          <w:rFonts w:cs="Times New Roman"/>
        </w:rPr>
      </w:pPr>
      <w:r w:rsidRPr="006F1F2B">
        <w:rPr>
          <w:rFonts w:cs="Times New Roman"/>
        </w:rPr>
        <w:t>La prise en charge de l’appel est confirmée par l’opérateur du centre d’appel.</w:t>
      </w:r>
    </w:p>
    <w:p w:rsidR="00902F87" w:rsidRDefault="005F0176" w:rsidP="005F0176">
      <w:pPr>
        <w:spacing w:before="100" w:beforeAutospacing="1" w:after="100" w:afterAutospacing="1"/>
        <w:jc w:val="both"/>
        <w:rPr>
          <w:rFonts w:cs="Times New Roman"/>
        </w:rPr>
      </w:pPr>
      <w:r w:rsidRPr="006F1F2B">
        <w:rPr>
          <w:rFonts w:cs="Times New Roman"/>
        </w:rPr>
        <w:t>Après la clôture de l’intervention et en heures ouvrées le dispatch procédera au rapprochement entre la demande téléphonique reçue en HNO et la confirmation établie sur le site GMAO Client.</w:t>
      </w:r>
    </w:p>
    <w:p w:rsidR="005F0176" w:rsidRPr="006F1F2B" w:rsidRDefault="005F0176" w:rsidP="005F0176">
      <w:pPr>
        <w:spacing w:before="100" w:beforeAutospacing="1" w:after="100" w:afterAutospacing="1"/>
        <w:jc w:val="both"/>
        <w:rPr>
          <w:rFonts w:cs="Times New Roman"/>
        </w:rPr>
      </w:pPr>
      <w:r w:rsidRPr="006F1F2B">
        <w:rPr>
          <w:rFonts w:cs="Times New Roman"/>
        </w:rPr>
        <w:t>La mise en place de ce principe de fonctionnement aujourd’hui éprouvé au travers de nos expériences dans l’utilisation de terminaux mobiles se fera au travers des phases de mise en place suivante :</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Plan de formation pour nos opérateurs de dispatch,</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Rédaction des procédures opérationnelles, de la prise en charge à la clôture de l’intervention,</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Dotations en outils mobiles pour les équipes non actuellement équipées,</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Plan d’information et de transfert d’instruction vers nos techniciens,</w:t>
      </w:r>
    </w:p>
    <w:p w:rsidR="005F0176" w:rsidRPr="006F1F2B" w:rsidRDefault="005F0176" w:rsidP="005F0176">
      <w:pPr>
        <w:numPr>
          <w:ilvl w:val="0"/>
          <w:numId w:val="16"/>
        </w:numPr>
        <w:spacing w:before="120" w:after="0" w:line="240" w:lineRule="auto"/>
        <w:jc w:val="both"/>
        <w:rPr>
          <w:rFonts w:cs="Times New Roman"/>
        </w:rPr>
      </w:pPr>
      <w:r w:rsidRPr="006F1F2B">
        <w:rPr>
          <w:rFonts w:cs="Times New Roman"/>
        </w:rPr>
        <w:t>Phase d’essai et de mise en situation durant la phase de démarrage,</w:t>
      </w:r>
    </w:p>
    <w:p w:rsidR="005F0176" w:rsidRPr="006F1F2B" w:rsidRDefault="005F0176" w:rsidP="005F0176">
      <w:pPr>
        <w:numPr>
          <w:ilvl w:val="0"/>
          <w:numId w:val="16"/>
        </w:numPr>
        <w:spacing w:before="120" w:after="0" w:line="240" w:lineRule="auto"/>
        <w:jc w:val="both"/>
        <w:rPr>
          <w:rFonts w:cs="Times New Roman"/>
        </w:rPr>
      </w:pPr>
      <w:r w:rsidRPr="006F1F2B">
        <w:rPr>
          <w:rFonts w:cs="Times New Roman"/>
        </w:rPr>
        <w:t>Déploiement et procédure d’auto contrôle,</w:t>
      </w:r>
    </w:p>
    <w:p w:rsidR="005F0176" w:rsidRPr="006F1F2B" w:rsidRDefault="005F0176" w:rsidP="005F0176">
      <w:pPr>
        <w:spacing w:before="120" w:after="0" w:line="240" w:lineRule="auto"/>
        <w:ind w:left="900"/>
        <w:jc w:val="both"/>
        <w:rPr>
          <w:rFonts w:cs="Times New Roman"/>
          <w:sz w:val="16"/>
          <w:szCs w:val="16"/>
        </w:rPr>
      </w:pPr>
    </w:p>
    <w:p w:rsidR="005F0176" w:rsidRPr="006F1F2B" w:rsidRDefault="005F0176" w:rsidP="005F0176">
      <w:pPr>
        <w:spacing w:before="120"/>
        <w:jc w:val="both"/>
        <w:rPr>
          <w:rFonts w:cs="Times New Roman"/>
        </w:rPr>
      </w:pPr>
      <w:r w:rsidRPr="006F1F2B">
        <w:rPr>
          <w:rFonts w:cs="Times New Roman"/>
        </w:rPr>
        <w:t>Compte tenu du périmètre étendu des prestations, il est indispensable d’organiser le flux d’informations de manière à garantir d’une part un cheminement optimal et d’autre part la traçabilité de l’information.</w:t>
      </w:r>
    </w:p>
    <w:p w:rsidR="005F0176" w:rsidRPr="006F1F2B" w:rsidRDefault="005F0176" w:rsidP="005F0176">
      <w:pPr>
        <w:spacing w:before="120"/>
        <w:jc w:val="both"/>
        <w:rPr>
          <w:rFonts w:cs="Times New Roman"/>
        </w:rPr>
      </w:pPr>
      <w:r w:rsidRPr="006F1F2B">
        <w:rPr>
          <w:rFonts w:cs="Times New Roman"/>
        </w:rPr>
        <w:t>Ceci est vrai de la phase de prise en compte d’une demande d’intervention jusqu’à la phase de réception.</w:t>
      </w:r>
    </w:p>
    <w:p w:rsidR="005F0176" w:rsidRPr="006F1F2B" w:rsidRDefault="005F0176" w:rsidP="005F0176">
      <w:pPr>
        <w:spacing w:before="120"/>
        <w:jc w:val="both"/>
        <w:rPr>
          <w:rFonts w:cs="Times New Roman"/>
        </w:rPr>
      </w:pPr>
      <w:r w:rsidRPr="006F1F2B">
        <w:rPr>
          <w:rFonts w:cs="Times New Roman"/>
        </w:rPr>
        <w:t xml:space="preserve">Concrètement, l’émission des demandes d’Intervention par le personnel autorisé des Représentants de </w:t>
      </w:r>
      <w:r w:rsidRPr="006F1F2B">
        <w:rPr>
          <w:rFonts w:cs="Times New Roman"/>
          <w:b/>
        </w:rPr>
        <w:t>FINAERO</w:t>
      </w:r>
      <w:ins w:id="108" w:author="LOISON Jean-Marie" w:date="2016-06-24T15:17:00Z">
        <w:r w:rsidRPr="006F1F2B">
          <w:rPr>
            <w:rFonts w:cs="Times New Roman"/>
            <w:b/>
          </w:rPr>
          <w:t xml:space="preserve"> </w:t>
        </w:r>
      </w:ins>
      <w:r w:rsidRPr="006F1F2B">
        <w:rPr>
          <w:rFonts w:cs="Times New Roman"/>
        </w:rPr>
        <w:t>s’effectue par téléphone, par fax, par mail ou par un accès web.</w:t>
      </w:r>
    </w:p>
    <w:p w:rsidR="005F0176" w:rsidRPr="006F1F2B" w:rsidRDefault="005F0176" w:rsidP="005F0176">
      <w:pPr>
        <w:spacing w:before="120"/>
        <w:rPr>
          <w:rFonts w:cs="Times New Roman"/>
        </w:rPr>
      </w:pPr>
      <w:r w:rsidRPr="006F1F2B">
        <w:rPr>
          <w:rFonts w:cs="Times New Roman"/>
        </w:rPr>
        <w:t>Chaque Demande d’Intervention (DI) est caractérisée par les informations suivantes :</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Nom du demandeur,</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Date et heure de la demande,</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Installation et équipement concernés,</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Localisation géographique,</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Objet de la demande,</w:t>
      </w:r>
    </w:p>
    <w:p w:rsidR="005F0176" w:rsidRPr="006F1F2B" w:rsidRDefault="005F0176" w:rsidP="005F0176">
      <w:pPr>
        <w:numPr>
          <w:ilvl w:val="0"/>
          <w:numId w:val="15"/>
        </w:numPr>
        <w:spacing w:before="120" w:after="0" w:line="240" w:lineRule="auto"/>
        <w:jc w:val="both"/>
        <w:rPr>
          <w:rFonts w:cs="Times New Roman"/>
        </w:rPr>
      </w:pPr>
      <w:r w:rsidRPr="006F1F2B">
        <w:rPr>
          <w:rFonts w:cs="Times New Roman"/>
        </w:rPr>
        <w:t>Degré d’urgence.</w:t>
      </w:r>
    </w:p>
    <w:p w:rsidR="005F0176" w:rsidRPr="006F1F2B" w:rsidRDefault="005F0176" w:rsidP="005F0176">
      <w:pPr>
        <w:spacing w:before="120"/>
        <w:rPr>
          <w:rFonts w:cs="Times New Roman"/>
        </w:rPr>
      </w:pPr>
    </w:p>
    <w:p w:rsidR="005F0176" w:rsidRPr="006F1F2B" w:rsidRDefault="005F0176" w:rsidP="005F0176">
      <w:pPr>
        <w:spacing w:before="120"/>
        <w:rPr>
          <w:rFonts w:cs="Times New Roman"/>
        </w:rPr>
      </w:pPr>
      <w:r w:rsidRPr="006F1F2B">
        <w:rPr>
          <w:rFonts w:cs="Times New Roman"/>
        </w:rPr>
        <w:t xml:space="preserve">La demande d’intervention est « relayée » vers les équipes d’intervention </w:t>
      </w:r>
      <w:r w:rsidRPr="006F1F2B">
        <w:rPr>
          <w:rFonts w:cs="Times New Roman"/>
          <w:b/>
        </w:rPr>
        <w:t>SPIE</w:t>
      </w:r>
      <w:r w:rsidRPr="006F1F2B">
        <w:rPr>
          <w:rFonts w:cs="Times New Roman"/>
        </w:rPr>
        <w:t>.</w:t>
      </w:r>
    </w:p>
    <w:p w:rsidR="005F0176" w:rsidRPr="006F1F2B" w:rsidRDefault="005F0176" w:rsidP="005F0176">
      <w:pPr>
        <w:rPr>
          <w:rFonts w:cs="Times New Roman"/>
        </w:rPr>
      </w:pPr>
      <w:r w:rsidRPr="006F1F2B">
        <w:rPr>
          <w:rFonts w:cs="Times New Roman"/>
        </w:rPr>
        <w:t>Une fois l’intervention terminée, la Demande d’Intervention est clôturée dans la base de données.</w:t>
      </w:r>
    </w:p>
    <w:p w:rsidR="005F0176" w:rsidRDefault="005F0176" w:rsidP="005F0176"/>
    <w:p w:rsidR="001964D2" w:rsidRDefault="001964D2">
      <w:r>
        <w:br w:type="page"/>
      </w:r>
    </w:p>
    <w:p w:rsidR="005F0176" w:rsidRDefault="005F0176" w:rsidP="005F0176"/>
    <w:p w:rsidR="001964D2" w:rsidRPr="006F1F2B" w:rsidRDefault="001964D2" w:rsidP="009152B8">
      <w:pPr>
        <w:pStyle w:val="Titre3"/>
      </w:pPr>
      <w:bookmarkStart w:id="109" w:name="_Toc433789145"/>
      <w:bookmarkStart w:id="110" w:name="_Toc456963967"/>
      <w:bookmarkStart w:id="111" w:name="_Toc456971929"/>
      <w:r w:rsidRPr="006F1F2B">
        <w:t>Gestion de Crise</w:t>
      </w:r>
      <w:bookmarkEnd w:id="109"/>
      <w:bookmarkEnd w:id="110"/>
      <w:bookmarkEnd w:id="111"/>
    </w:p>
    <w:p w:rsidR="001964D2" w:rsidRPr="006F1F2B" w:rsidRDefault="001964D2" w:rsidP="001964D2">
      <w:pPr>
        <w:jc w:val="both"/>
        <w:rPr>
          <w:rFonts w:cs="Times New Roman"/>
        </w:rPr>
      </w:pPr>
      <w:r w:rsidRPr="006F1F2B">
        <w:rPr>
          <w:rFonts w:cs="Times New Roman"/>
          <w:b/>
        </w:rPr>
        <w:t>SPIE</w:t>
      </w:r>
      <w:r w:rsidRPr="006F1F2B">
        <w:rPr>
          <w:rFonts w:cs="Times New Roman"/>
        </w:rPr>
        <w:t xml:space="preserve"> établira 4 semaines après la date de notification du marché</w:t>
      </w:r>
      <w:ins w:id="112" w:author="LOISON Jean-Marie" w:date="2016-06-24T15:18:00Z">
        <w:r w:rsidRPr="006F1F2B">
          <w:rPr>
            <w:rFonts w:cs="Times New Roman"/>
          </w:rPr>
          <w:t>,</w:t>
        </w:r>
      </w:ins>
      <w:r w:rsidRPr="006F1F2B">
        <w:rPr>
          <w:rFonts w:cs="Times New Roman"/>
        </w:rPr>
        <w:t xml:space="preserve"> son plan de continuité d’activité (PCA), qui décrira son organisation pour assurer les prestations du marché face à des situations de crises (pandémies, intempéries, grèves, incidents électriques, etc…).</w:t>
      </w:r>
    </w:p>
    <w:p w:rsidR="001964D2" w:rsidRPr="006F1F2B" w:rsidRDefault="001964D2" w:rsidP="001964D2">
      <w:pPr>
        <w:jc w:val="both"/>
        <w:rPr>
          <w:rFonts w:cs="Times New Roman"/>
        </w:rPr>
      </w:pPr>
      <w:r w:rsidRPr="006F1F2B">
        <w:rPr>
          <w:rFonts w:cs="Times New Roman"/>
        </w:rPr>
        <w:t xml:space="preserve">L’approche de </w:t>
      </w:r>
      <w:r w:rsidRPr="006F1F2B">
        <w:rPr>
          <w:rFonts w:cs="Times New Roman"/>
          <w:b/>
        </w:rPr>
        <w:t>SPIE</w:t>
      </w:r>
      <w:r w:rsidRPr="006F1F2B">
        <w:rPr>
          <w:rFonts w:cs="Times New Roman"/>
        </w:rPr>
        <w:t xml:space="preserve"> relative à la </w:t>
      </w:r>
      <w:r w:rsidRPr="006F1F2B">
        <w:rPr>
          <w:rFonts w:cs="Times New Roman"/>
          <w:b/>
        </w:rPr>
        <w:t>continuité d’activité</w:t>
      </w:r>
      <w:r w:rsidRPr="006F1F2B">
        <w:rPr>
          <w:rFonts w:cs="Times New Roman"/>
        </w:rPr>
        <w:t xml:space="preserve"> se décline selon deux points :</w:t>
      </w:r>
    </w:p>
    <w:p w:rsidR="001964D2" w:rsidRPr="006F1F2B" w:rsidDel="00C41B47" w:rsidRDefault="001964D2" w:rsidP="009152B8">
      <w:pPr>
        <w:numPr>
          <w:ilvl w:val="0"/>
          <w:numId w:val="246"/>
        </w:numPr>
        <w:tabs>
          <w:tab w:val="clear" w:pos="360"/>
          <w:tab w:val="num" w:pos="720"/>
        </w:tabs>
        <w:ind w:left="720"/>
        <w:jc w:val="both"/>
        <w:rPr>
          <w:del w:id="113" w:author="LOISON Jean-Marie" w:date="2016-06-24T15:18:00Z"/>
          <w:rFonts w:cs="Times New Roman"/>
        </w:rPr>
      </w:pPr>
    </w:p>
    <w:p w:rsidR="001964D2" w:rsidRPr="006F1F2B" w:rsidRDefault="001964D2" w:rsidP="009152B8">
      <w:pPr>
        <w:numPr>
          <w:ilvl w:val="0"/>
          <w:numId w:val="246"/>
        </w:numPr>
        <w:spacing w:after="0" w:line="240" w:lineRule="auto"/>
        <w:ind w:left="720"/>
        <w:jc w:val="both"/>
        <w:rPr>
          <w:rFonts w:cs="Times New Roman"/>
        </w:rPr>
      </w:pPr>
      <w:r w:rsidRPr="006F1F2B">
        <w:rPr>
          <w:rFonts w:cs="Times New Roman"/>
        </w:rPr>
        <w:t xml:space="preserve">Mise en place d’une </w:t>
      </w:r>
      <w:r w:rsidRPr="006F1F2B">
        <w:rPr>
          <w:rFonts w:cs="Times New Roman"/>
          <w:b/>
        </w:rPr>
        <w:t>cellule de crise - moyens humains,</w:t>
      </w:r>
    </w:p>
    <w:p w:rsidR="001964D2" w:rsidRPr="006F1F2B" w:rsidRDefault="001964D2" w:rsidP="009152B8">
      <w:pPr>
        <w:numPr>
          <w:ilvl w:val="0"/>
          <w:numId w:val="246"/>
        </w:numPr>
        <w:spacing w:after="0" w:line="240" w:lineRule="auto"/>
        <w:ind w:left="720"/>
        <w:jc w:val="both"/>
        <w:rPr>
          <w:rFonts w:cs="Times New Roman"/>
        </w:rPr>
      </w:pPr>
      <w:r w:rsidRPr="006F1F2B">
        <w:rPr>
          <w:rFonts w:cs="Times New Roman"/>
        </w:rPr>
        <w:t xml:space="preserve">Mise en place d’une </w:t>
      </w:r>
      <w:r w:rsidRPr="006F1F2B">
        <w:rPr>
          <w:rFonts w:cs="Times New Roman"/>
          <w:b/>
        </w:rPr>
        <w:t>cellule de crise - moyens techniques,</w:t>
      </w:r>
    </w:p>
    <w:p w:rsidR="001964D2" w:rsidRPr="006F1F2B" w:rsidRDefault="001964D2" w:rsidP="001964D2">
      <w:pPr>
        <w:spacing w:after="0" w:line="240" w:lineRule="auto"/>
        <w:ind w:left="720"/>
        <w:jc w:val="both"/>
        <w:rPr>
          <w:rFonts w:cs="Times New Roman"/>
        </w:rPr>
      </w:pPr>
    </w:p>
    <w:p w:rsidR="001964D2" w:rsidRPr="006F1F2B" w:rsidRDefault="001964D2" w:rsidP="00BE1CA1">
      <w:pPr>
        <w:pStyle w:val="Titre4"/>
        <w:numPr>
          <w:ilvl w:val="0"/>
          <w:numId w:val="314"/>
        </w:numPr>
        <w:rPr>
          <w:i/>
        </w:rPr>
      </w:pPr>
      <w:bookmarkStart w:id="114" w:name="_Toc313885454"/>
      <w:r w:rsidRPr="006F1F2B">
        <w:t>Cellule de crise - moyens humains</w:t>
      </w:r>
      <w:bookmarkEnd w:id="114"/>
    </w:p>
    <w:p w:rsidR="001964D2" w:rsidRPr="006F1F2B" w:rsidRDefault="001964D2" w:rsidP="001964D2">
      <w:pPr>
        <w:jc w:val="both"/>
        <w:rPr>
          <w:rFonts w:cs="Times New Roman"/>
        </w:rPr>
      </w:pPr>
      <w:r w:rsidRPr="006F1F2B">
        <w:rPr>
          <w:rFonts w:cs="Times New Roman"/>
        </w:rPr>
        <w:t xml:space="preserve">En raison de la nature de ses activités et de la possibilité pour </w:t>
      </w:r>
      <w:r w:rsidRPr="006F1F2B">
        <w:rPr>
          <w:rFonts w:cs="Times New Roman"/>
          <w:b/>
        </w:rPr>
        <w:t>SPIE</w:t>
      </w:r>
      <w:r w:rsidRPr="006F1F2B">
        <w:rPr>
          <w:rFonts w:cs="Times New Roman"/>
        </w:rPr>
        <w:t xml:space="preserve"> d’être sollicitée par ses clients afin de contribuer à leur </w:t>
      </w:r>
      <w:r w:rsidRPr="006F1F2B">
        <w:rPr>
          <w:rFonts w:cs="Times New Roman"/>
          <w:b/>
        </w:rPr>
        <w:t>plan de continuité d’activité</w:t>
      </w:r>
      <w:r w:rsidRPr="006F1F2B">
        <w:rPr>
          <w:rFonts w:cs="Times New Roman"/>
        </w:rPr>
        <w:t>, la Direction du département Maintenance a mis en œuvre un dispositif d’alerte et de gestion de situation de crise.</w:t>
      </w:r>
    </w:p>
    <w:p w:rsidR="001964D2" w:rsidRPr="006F1F2B" w:rsidRDefault="001964D2" w:rsidP="001964D2">
      <w:pPr>
        <w:jc w:val="both"/>
        <w:rPr>
          <w:rFonts w:cs="Times New Roman"/>
        </w:rPr>
      </w:pPr>
      <w:r w:rsidRPr="006F1F2B">
        <w:rPr>
          <w:rFonts w:cs="Times New Roman"/>
        </w:rPr>
        <w:t>Les événements considérés comme « situation de crise » peuvent être d’ordres différents comme : un problème de santé sur un site, une demande d’un client pour assurer la continuité de ses activités dans un scénario d’épidémie grippe aviaire, un plan Crue, etc.…</w:t>
      </w:r>
    </w:p>
    <w:p w:rsidR="001964D2" w:rsidRPr="006F1F2B" w:rsidRDefault="001964D2" w:rsidP="001964D2">
      <w:pPr>
        <w:rPr>
          <w:rFonts w:cs="Times New Roman"/>
          <w:b/>
        </w:rPr>
      </w:pPr>
      <w:r w:rsidRPr="006F1F2B">
        <w:rPr>
          <w:rFonts w:cs="Times New Roman"/>
          <w:b/>
        </w:rPr>
        <w:t>La cellule de crise est constituée d’une équipe de 9 personnes :</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Directeur Opérationnel,</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Chef de Département,</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d’Activité,</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Administratif et Financier,</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QHSSE,</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Méthodes,</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de site,</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Achats,</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L’Assistante du Directeur Opérationnel.</w:t>
      </w:r>
    </w:p>
    <w:p w:rsidR="001964D2" w:rsidRPr="006F1F2B" w:rsidRDefault="001964D2" w:rsidP="001964D2">
      <w:pPr>
        <w:jc w:val="both"/>
        <w:rPr>
          <w:rFonts w:cs="Times New Roman"/>
        </w:rPr>
      </w:pPr>
    </w:p>
    <w:p w:rsidR="001964D2" w:rsidRPr="006F1F2B" w:rsidRDefault="001964D2" w:rsidP="001964D2">
      <w:pPr>
        <w:jc w:val="both"/>
        <w:rPr>
          <w:rFonts w:cs="Times New Roman"/>
        </w:rPr>
      </w:pPr>
      <w:r w:rsidRPr="006F1F2B">
        <w:rPr>
          <w:rFonts w:cs="Times New Roman"/>
        </w:rPr>
        <w:t>Le pilote en est le Chef de Département, en collaboration avec le Directeur Opérationnel.</w:t>
      </w:r>
    </w:p>
    <w:p w:rsidR="001964D2" w:rsidRPr="006F1F2B" w:rsidRDefault="001964D2" w:rsidP="001964D2">
      <w:pPr>
        <w:jc w:val="both"/>
        <w:rPr>
          <w:rFonts w:cs="Times New Roman"/>
        </w:rPr>
      </w:pPr>
      <w:r w:rsidRPr="006F1F2B">
        <w:rPr>
          <w:rFonts w:cs="Times New Roman"/>
        </w:rPr>
        <w:t>En cas d’absence de l’un d’eux, des suppléants sont désignés :</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d’Affaires ayant reçu délégation,</w:t>
      </w:r>
    </w:p>
    <w:p w:rsidR="001964D2" w:rsidRPr="006F1F2B" w:rsidRDefault="001964D2" w:rsidP="001964D2">
      <w:pPr>
        <w:numPr>
          <w:ilvl w:val="0"/>
          <w:numId w:val="18"/>
        </w:numPr>
        <w:spacing w:after="0" w:line="240" w:lineRule="auto"/>
        <w:jc w:val="both"/>
        <w:rPr>
          <w:rFonts w:cs="Times New Roman"/>
        </w:rPr>
      </w:pPr>
      <w:r w:rsidRPr="006F1F2B">
        <w:rPr>
          <w:rFonts w:cs="Times New Roman"/>
        </w:rPr>
        <w:t>Le Responsable QHSSE,</w:t>
      </w:r>
    </w:p>
    <w:p w:rsidR="001964D2" w:rsidRPr="006F1F2B" w:rsidRDefault="001964D2" w:rsidP="001964D2">
      <w:pPr>
        <w:spacing w:after="0" w:line="240" w:lineRule="auto"/>
        <w:ind w:left="360"/>
        <w:jc w:val="both"/>
        <w:rPr>
          <w:rFonts w:cs="Times New Roman"/>
        </w:rPr>
      </w:pPr>
    </w:p>
    <w:p w:rsidR="001964D2" w:rsidRPr="006F1F2B" w:rsidRDefault="001964D2" w:rsidP="001964D2">
      <w:pPr>
        <w:jc w:val="both"/>
        <w:rPr>
          <w:rFonts w:cs="Times New Roman"/>
        </w:rPr>
      </w:pPr>
      <w:r w:rsidRPr="006F1F2B">
        <w:rPr>
          <w:rFonts w:cs="Times New Roman"/>
        </w:rPr>
        <w:t>La cellule de crise a pour support le « Guide de gestion de crise – Consignes et Recommandations – Outils opérationnels », qui peut être consulté sur demande.</w:t>
      </w:r>
    </w:p>
    <w:p w:rsidR="001964D2" w:rsidRPr="006F1F2B" w:rsidRDefault="001964D2" w:rsidP="001964D2">
      <w:pPr>
        <w:jc w:val="both"/>
        <w:rPr>
          <w:rFonts w:cs="Times New Roman"/>
        </w:rPr>
      </w:pPr>
      <w:r w:rsidRPr="006F1F2B">
        <w:rPr>
          <w:rFonts w:cs="Times New Roman"/>
        </w:rPr>
        <w:t>L’ensemble du personnel SPIE a le pouvoir de remonter une information de situation de crise à cette cellule, qui décidera de la démarche à suivre, ainsi que des actions à mener.</w:t>
      </w:r>
    </w:p>
    <w:p w:rsidR="009152B8" w:rsidRDefault="009152B8">
      <w:pPr>
        <w:rPr>
          <w:rFonts w:eastAsia="Times New Roman" w:cs="Arial"/>
          <w:b/>
          <w:snapToGrid w:val="0"/>
          <w:color w:val="C00000"/>
          <w:u w:val="single"/>
          <w:lang w:eastAsia="fr-FR"/>
        </w:rPr>
      </w:pPr>
      <w:r>
        <w:br w:type="page"/>
      </w:r>
    </w:p>
    <w:p w:rsidR="001964D2" w:rsidRPr="006F1F2B" w:rsidRDefault="001964D2" w:rsidP="001964D2">
      <w:pPr>
        <w:pStyle w:val="Titre4"/>
        <w:numPr>
          <w:ilvl w:val="0"/>
          <w:numId w:val="0"/>
        </w:numPr>
      </w:pPr>
    </w:p>
    <w:p w:rsidR="001964D2" w:rsidRPr="006F1F2B" w:rsidRDefault="001964D2" w:rsidP="00BE1CA1">
      <w:pPr>
        <w:pStyle w:val="Titre4"/>
        <w:numPr>
          <w:ilvl w:val="0"/>
          <w:numId w:val="315"/>
        </w:numPr>
      </w:pPr>
      <w:r w:rsidRPr="006F1F2B">
        <w:t>Moyens techniques</w:t>
      </w:r>
    </w:p>
    <w:p w:rsidR="001964D2" w:rsidRPr="006F1F2B" w:rsidRDefault="001964D2" w:rsidP="001964D2">
      <w:pPr>
        <w:jc w:val="both"/>
        <w:rPr>
          <w:rFonts w:cs="Times New Roman"/>
        </w:rPr>
      </w:pPr>
      <w:r w:rsidRPr="006F1F2B">
        <w:rPr>
          <w:rFonts w:cs="Times New Roman"/>
        </w:rPr>
        <w:t>Le technicien intervenant d’astreinte, s’il est confronté (inondation des locaux HT, équipement central H.S, mise en place de Groupes électrogènes mobiles) à un dysfonctionnement majeur peut déclencher, via le cadre d’astreinte, l’intervention d’équipes spécialisées en renfort et des moyens logistiques lourds selon le logigramme ci-après :</w:t>
      </w:r>
    </w:p>
    <w:p w:rsidR="001964D2" w:rsidRPr="00C9118E" w:rsidRDefault="001964D2" w:rsidP="001964D2">
      <w:pPr>
        <w:jc w:val="both"/>
        <w:rPr>
          <w:rFonts w:cs="Times New Roman"/>
        </w:rPr>
      </w:pPr>
    </w:p>
    <w:p w:rsidR="001964D2" w:rsidRPr="00C9118E" w:rsidRDefault="001964D2" w:rsidP="001964D2">
      <w:pPr>
        <w:jc w:val="both"/>
        <w:rPr>
          <w:rFonts w:cs="Times New Roman"/>
        </w:rPr>
      </w:pPr>
      <w:bookmarkStart w:id="115" w:name="_Toc391372370"/>
      <w:bookmarkStart w:id="116" w:name="_Toc391476699"/>
      <w:r w:rsidRPr="00C9118E">
        <w:rPr>
          <w:rFonts w:cs="Times New Roman"/>
          <w:noProof/>
          <w:lang w:eastAsia="fr-FR"/>
        </w:rPr>
        <w:drawing>
          <wp:anchor distT="0" distB="0" distL="114300" distR="114300" simplePos="0" relativeHeight="251672576" behindDoc="0" locked="0" layoutInCell="1" allowOverlap="1" wp14:anchorId="68A7BDF7" wp14:editId="062F8A3F">
            <wp:simplePos x="0" y="0"/>
            <wp:positionH relativeFrom="column">
              <wp:posOffset>290830</wp:posOffset>
            </wp:positionH>
            <wp:positionV relativeFrom="paragraph">
              <wp:posOffset>66040</wp:posOffset>
            </wp:positionV>
            <wp:extent cx="4600575" cy="421132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0575" cy="42113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5"/>
      <w:bookmarkEnd w:id="116"/>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1964D2" w:rsidRPr="00C9118E" w:rsidRDefault="001964D2" w:rsidP="001964D2">
      <w:pPr>
        <w:jc w:val="both"/>
        <w:rPr>
          <w:rFonts w:cs="Times New Roman"/>
        </w:rPr>
      </w:pPr>
    </w:p>
    <w:p w:rsidR="005F0176" w:rsidRDefault="005F0176" w:rsidP="005F0176"/>
    <w:p w:rsidR="005F0176" w:rsidRDefault="005F0176" w:rsidP="005F0176"/>
    <w:p w:rsidR="005F0176" w:rsidRPr="005F0176" w:rsidRDefault="005F0176" w:rsidP="005F0176"/>
    <w:p w:rsidR="001964D2" w:rsidRDefault="001964D2" w:rsidP="004C0570">
      <w:pPr>
        <w:jc w:val="center"/>
        <w:rPr>
          <w:rFonts w:cs="Times New Roman"/>
        </w:rPr>
      </w:pPr>
    </w:p>
    <w:p w:rsidR="001964D2" w:rsidRDefault="001964D2" w:rsidP="004C0570">
      <w:pPr>
        <w:jc w:val="center"/>
        <w:rPr>
          <w:rFonts w:cs="Times New Roman"/>
        </w:rPr>
      </w:pPr>
    </w:p>
    <w:p w:rsidR="001964D2" w:rsidRDefault="001964D2" w:rsidP="004C0570">
      <w:pPr>
        <w:jc w:val="center"/>
        <w:rPr>
          <w:rFonts w:cs="Times New Roman"/>
        </w:rPr>
      </w:pPr>
    </w:p>
    <w:p w:rsidR="001964D2" w:rsidRDefault="001964D2" w:rsidP="004C0570">
      <w:pPr>
        <w:jc w:val="center"/>
        <w:rPr>
          <w:rFonts w:cs="Times New Roman"/>
        </w:rPr>
      </w:pPr>
    </w:p>
    <w:p w:rsidR="001964D2" w:rsidRDefault="001964D2" w:rsidP="004C0570">
      <w:pPr>
        <w:jc w:val="center"/>
        <w:rPr>
          <w:rFonts w:cs="Times New Roman"/>
        </w:rPr>
      </w:pPr>
    </w:p>
    <w:p w:rsidR="001964D2" w:rsidRDefault="001964D2" w:rsidP="004C0570">
      <w:pPr>
        <w:jc w:val="center"/>
        <w:rPr>
          <w:rFonts w:cs="Times New Roman"/>
        </w:rPr>
      </w:pPr>
    </w:p>
    <w:p w:rsidR="001964D2" w:rsidRPr="00C9118E" w:rsidRDefault="001964D2" w:rsidP="009152B8">
      <w:pPr>
        <w:pStyle w:val="Titre3"/>
      </w:pPr>
      <w:bookmarkStart w:id="117" w:name="_Toc456963968"/>
      <w:bookmarkStart w:id="118" w:name="_Toc456971930"/>
      <w:r w:rsidRPr="00C9118E">
        <w:t xml:space="preserve">Gestion </w:t>
      </w:r>
      <w:r>
        <w:t>d’intervention</w:t>
      </w:r>
      <w:bookmarkEnd w:id="117"/>
      <w:bookmarkEnd w:id="118"/>
    </w:p>
    <w:p w:rsidR="004C0570" w:rsidRPr="00C9118E" w:rsidRDefault="004C0570" w:rsidP="004C0570">
      <w:pPr>
        <w:jc w:val="center"/>
        <w:rPr>
          <w:rFonts w:cs="Times New Roman"/>
        </w:rPr>
      </w:pPr>
      <w:r w:rsidRPr="00C9118E">
        <w:rPr>
          <w:rFonts w:cs="Times New Roman"/>
          <w:noProof/>
          <w:lang w:eastAsia="fr-FR"/>
        </w:rPr>
        <w:drawing>
          <wp:inline distT="0" distB="0" distL="0" distR="0" wp14:anchorId="62FD9095" wp14:editId="34A09413">
            <wp:extent cx="3929394" cy="1915064"/>
            <wp:effectExtent l="0" t="0" r="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35434" cy="1918008"/>
                    </a:xfrm>
                    <a:prstGeom prst="rect">
                      <a:avLst/>
                    </a:prstGeom>
                    <a:noFill/>
                    <a:ln>
                      <a:noFill/>
                    </a:ln>
                  </pic:spPr>
                </pic:pic>
              </a:graphicData>
            </a:graphic>
          </wp:inline>
        </w:drawing>
      </w:r>
    </w:p>
    <w:p w:rsidR="004C0570" w:rsidRDefault="004C0570" w:rsidP="004C0570">
      <w:pPr>
        <w:rPr>
          <w:ins w:id="119" w:author="LOISON Jean-Marie" w:date="2016-06-24T14:09:00Z"/>
          <w:rFonts w:cs="Times New Roman"/>
          <w:b/>
          <w:color w:val="17365D" w:themeColor="text2" w:themeShade="BF"/>
          <w:sz w:val="24"/>
          <w:szCs w:val="24"/>
          <w:u w:val="single"/>
        </w:rPr>
      </w:pPr>
      <w:ins w:id="120" w:author="LOISON Jean-Marie" w:date="2016-06-24T14:52:00Z">
        <w:r w:rsidRPr="00902F87">
          <w:rPr>
            <w:rFonts w:cs="Times New Roman"/>
            <w:color w:val="002060"/>
          </w:rPr>
          <w:t>Exemple de procédure mise en place dans le cadre d’un important contrat de maintenance</w:t>
        </w:r>
      </w:ins>
      <w:r w:rsidRPr="00902F87">
        <w:rPr>
          <w:rFonts w:cs="Times New Roman"/>
          <w:color w:val="002060"/>
        </w:rPr>
        <w:t xml:space="preserve">, pour le </w:t>
      </w:r>
      <w:ins w:id="121" w:author="LOISON Jean-Marie" w:date="2016-06-24T14:52:00Z">
        <w:r w:rsidRPr="00902F87">
          <w:rPr>
            <w:rFonts w:cs="Times New Roman"/>
            <w:color w:val="002060"/>
          </w:rPr>
          <w:t>traitement des OT SAP</w:t>
        </w:r>
      </w:ins>
      <w:ins w:id="122" w:author="LOISON Jean-Marie" w:date="2016-06-24T14:53:00Z">
        <w:r w:rsidRPr="00902F87">
          <w:rPr>
            <w:rFonts w:cs="Times New Roman"/>
            <w:color w:val="002060"/>
          </w:rPr>
          <w:t> </w:t>
        </w:r>
      </w:ins>
      <w:ins w:id="123" w:author="LOISON Jean-Marie" w:date="2016-06-24T14:52:00Z">
        <w:r w:rsidRPr="00902F87">
          <w:rPr>
            <w:rFonts w:cs="Times New Roman"/>
            <w:color w:val="002060"/>
          </w:rPr>
          <w:t>:</w:t>
        </w:r>
      </w:ins>
      <w:ins w:id="124" w:author="LOISON Jean-Marie" w:date="2016-06-24T14:53:00Z">
        <w:r>
          <w:rPr>
            <w:noProof/>
            <w:lang w:eastAsia="fr-FR"/>
          </w:rPr>
          <w:drawing>
            <wp:inline distT="0" distB="0" distL="0" distR="0" wp14:anchorId="0F5D5E9E" wp14:editId="0C039257">
              <wp:extent cx="5749944" cy="5613621"/>
              <wp:effectExtent l="0" t="0" r="317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54589" cy="5618156"/>
                      </a:xfrm>
                      <a:prstGeom prst="rect">
                        <a:avLst/>
                      </a:prstGeom>
                    </pic:spPr>
                  </pic:pic>
                </a:graphicData>
              </a:graphic>
            </wp:inline>
          </w:drawing>
        </w:r>
      </w:ins>
    </w:p>
    <w:p w:rsidR="00BE3CE8" w:rsidRPr="006F1F2B" w:rsidRDefault="00CF107C" w:rsidP="00BE3CE8">
      <w:pPr>
        <w:pStyle w:val="Titre2"/>
        <w:keepNext/>
        <w:tabs>
          <w:tab w:val="num" w:pos="576"/>
        </w:tabs>
        <w:spacing w:before="480" w:after="240" w:line="240" w:lineRule="auto"/>
        <w:jc w:val="both"/>
      </w:pPr>
      <w:r>
        <w:rPr>
          <w:rFonts w:cs="Times New Roman"/>
        </w:rPr>
        <w:br w:type="page"/>
      </w:r>
      <w:bookmarkStart w:id="125" w:name="_Toc273004471"/>
      <w:bookmarkStart w:id="126" w:name="_Toc456963969"/>
      <w:bookmarkStart w:id="127" w:name="_Toc456971931"/>
      <w:r w:rsidR="00BE3CE8" w:rsidRPr="006F1F2B">
        <w:t>Gestion des stocks</w:t>
      </w:r>
      <w:bookmarkEnd w:id="125"/>
      <w:bookmarkEnd w:id="126"/>
      <w:bookmarkEnd w:id="127"/>
    </w:p>
    <w:p w:rsidR="00BE3CE8" w:rsidRPr="006F1F2B" w:rsidRDefault="00BE3CE8" w:rsidP="009152B8">
      <w:pPr>
        <w:pStyle w:val="Titre3"/>
        <w:numPr>
          <w:ilvl w:val="0"/>
          <w:numId w:val="300"/>
        </w:numPr>
      </w:pPr>
      <w:bookmarkStart w:id="128" w:name="_Toc456963970"/>
      <w:bookmarkStart w:id="129" w:name="_Toc456971932"/>
      <w:r w:rsidRPr="006F1F2B">
        <w:t>Organisation des stocks et inventaire</w:t>
      </w:r>
      <w:bookmarkEnd w:id="128"/>
      <w:bookmarkEnd w:id="129"/>
    </w:p>
    <w:p w:rsidR="00BE3CE8" w:rsidRPr="006F1F2B" w:rsidRDefault="00BE3CE8" w:rsidP="00BE3CE8">
      <w:pPr>
        <w:pStyle w:val="DRAOnormal"/>
        <w:jc w:val="both"/>
        <w:rPr>
          <w:rFonts w:asciiTheme="minorHAnsi" w:hAnsiTheme="minorHAnsi"/>
        </w:rPr>
      </w:pPr>
      <w:r w:rsidRPr="006F1F2B">
        <w:rPr>
          <w:rFonts w:asciiTheme="minorHAnsi" w:hAnsiTheme="minorHAnsi"/>
        </w:rPr>
        <w:t>Lors de la prise en charge du contrat un inventaire complet des stocks est réalisé. Ceci constitue le point de départ de la gestion des stocks.</w:t>
      </w:r>
    </w:p>
    <w:p w:rsidR="00BE3CE8" w:rsidRPr="006F1F2B" w:rsidRDefault="00BE3CE8" w:rsidP="00BE3CE8">
      <w:pPr>
        <w:pStyle w:val="DRAOnormal"/>
        <w:jc w:val="both"/>
        <w:rPr>
          <w:rFonts w:asciiTheme="minorHAnsi" w:hAnsiTheme="minorHAnsi"/>
        </w:rPr>
      </w:pPr>
    </w:p>
    <w:p w:rsidR="00BE3CE8" w:rsidRPr="006F1F2B" w:rsidRDefault="00BE3CE8" w:rsidP="00BE3CE8">
      <w:pPr>
        <w:pStyle w:val="DRAOnormal"/>
        <w:jc w:val="both"/>
        <w:rPr>
          <w:rFonts w:asciiTheme="minorHAnsi" w:hAnsiTheme="minorHAnsi"/>
        </w:rPr>
      </w:pPr>
      <w:r w:rsidRPr="006F1F2B">
        <w:rPr>
          <w:rFonts w:asciiTheme="minorHAnsi" w:hAnsiTheme="minorHAnsi"/>
        </w:rPr>
        <w:t>La zone magasin est découpée en secteurs numérotés afin de faciliter le rangement et les inventaires. Chaque référence de pièce gérée en stock possède un emplacement unique.</w:t>
      </w:r>
    </w:p>
    <w:p w:rsidR="00BE3CE8" w:rsidRPr="006F1F2B" w:rsidRDefault="00BE3CE8" w:rsidP="00BE3CE8">
      <w:pPr>
        <w:pStyle w:val="DRAOnormal"/>
        <w:jc w:val="both"/>
        <w:rPr>
          <w:rFonts w:asciiTheme="minorHAnsi" w:hAnsiTheme="minorHAnsi"/>
        </w:rPr>
      </w:pPr>
      <w:r w:rsidRPr="006F1F2B">
        <w:rPr>
          <w:rFonts w:asciiTheme="minorHAnsi" w:hAnsiTheme="minorHAnsi"/>
        </w:rPr>
        <w:t>En fonction de la quantité de références gérées et du taux de rotation des stocks, les inventaires sont réalisés soit annuellement soit sur la base d’un inventaire tournant réalisé chaque mois.</w:t>
      </w:r>
    </w:p>
    <w:p w:rsidR="00BE3CE8" w:rsidRPr="006F1F2B" w:rsidRDefault="00BE3CE8" w:rsidP="00BE3CE8">
      <w:pPr>
        <w:pStyle w:val="DRAOnormal"/>
        <w:jc w:val="both"/>
        <w:rPr>
          <w:rFonts w:asciiTheme="minorHAnsi" w:hAnsiTheme="minorHAnsi"/>
        </w:rPr>
      </w:pPr>
    </w:p>
    <w:p w:rsidR="00BE3CE8" w:rsidRPr="006F1F2B" w:rsidRDefault="00BE3CE8" w:rsidP="00BE3CE8">
      <w:pPr>
        <w:pStyle w:val="DRAOnormal"/>
        <w:jc w:val="both"/>
        <w:rPr>
          <w:rFonts w:asciiTheme="minorHAnsi" w:hAnsiTheme="minorHAnsi"/>
        </w:rPr>
      </w:pPr>
      <w:r w:rsidRPr="006F1F2B">
        <w:rPr>
          <w:rFonts w:asciiTheme="minorHAnsi" w:hAnsiTheme="minorHAnsi"/>
        </w:rPr>
        <w:t>Toutes les pièces utilisées sont identifiées sur l’outil de gestion de stock. Cela permet de retrouver plus rapidement la pièce ultérieurement et de prendre en compte l’ensemble des données pour le calcul du coût global de maintenance.</w:t>
      </w:r>
    </w:p>
    <w:p w:rsidR="00BE3CE8" w:rsidRPr="006F1F2B" w:rsidRDefault="00BE3CE8" w:rsidP="00BE3CE8">
      <w:pPr>
        <w:pStyle w:val="DRAOnormal"/>
        <w:jc w:val="both"/>
        <w:rPr>
          <w:rFonts w:asciiTheme="minorHAnsi" w:hAnsiTheme="minorHAnsi"/>
        </w:rPr>
      </w:pPr>
    </w:p>
    <w:p w:rsidR="00BE3CE8" w:rsidRPr="006F1F2B" w:rsidRDefault="00BE3CE8" w:rsidP="00BE3CE8">
      <w:pPr>
        <w:pStyle w:val="DRAOnormal"/>
        <w:jc w:val="both"/>
        <w:rPr>
          <w:rFonts w:asciiTheme="minorHAnsi" w:hAnsiTheme="minorHAnsi"/>
        </w:rPr>
      </w:pPr>
      <w:r w:rsidRPr="006F1F2B">
        <w:rPr>
          <w:rFonts w:asciiTheme="minorHAnsi" w:hAnsiTheme="minorHAnsi"/>
        </w:rPr>
        <w:t>Nous réalisons annuellement des analyses afin d’optimiser les niveaux de stock en fonction des besoins réels, par exemple :</w:t>
      </w:r>
    </w:p>
    <w:p w:rsidR="00BE3CE8" w:rsidRPr="006F1F2B" w:rsidRDefault="00BE3CE8" w:rsidP="00BE3CE8">
      <w:pPr>
        <w:pStyle w:val="DRAOnormal"/>
        <w:jc w:val="both"/>
        <w:rPr>
          <w:rFonts w:asciiTheme="minorHAnsi" w:hAnsiTheme="minorHAnsi"/>
        </w:rPr>
      </w:pPr>
    </w:p>
    <w:p w:rsidR="00BE3CE8" w:rsidRPr="006F1F2B" w:rsidRDefault="00BE3CE8" w:rsidP="006F1F2B">
      <w:pPr>
        <w:pStyle w:val="DRAOnormal"/>
        <w:numPr>
          <w:ilvl w:val="0"/>
          <w:numId w:val="285"/>
        </w:numPr>
        <w:jc w:val="both"/>
        <w:rPr>
          <w:rFonts w:asciiTheme="minorHAnsi" w:hAnsiTheme="minorHAnsi"/>
        </w:rPr>
      </w:pPr>
      <w:r w:rsidRPr="006F1F2B">
        <w:rPr>
          <w:rFonts w:asciiTheme="minorHAnsi" w:hAnsiTheme="minorHAnsi"/>
        </w:rPr>
        <w:t>Références dont le taux de rotation est nul.</w:t>
      </w:r>
    </w:p>
    <w:p w:rsidR="00BE3CE8" w:rsidRPr="00D66962" w:rsidRDefault="00BE3CE8" w:rsidP="006F1F2B">
      <w:pPr>
        <w:pStyle w:val="DRAOnormal"/>
        <w:numPr>
          <w:ilvl w:val="0"/>
          <w:numId w:val="285"/>
        </w:numPr>
        <w:jc w:val="both"/>
        <w:rPr>
          <w:rFonts w:asciiTheme="minorHAnsi" w:hAnsiTheme="minorHAnsi"/>
        </w:rPr>
      </w:pPr>
      <w:r w:rsidRPr="00D66962">
        <w:rPr>
          <w:rFonts w:asciiTheme="minorHAnsi" w:hAnsiTheme="minorHAnsi"/>
        </w:rPr>
        <w:t>Références dont le taux de rotation est supérieur à 1 an.</w:t>
      </w:r>
    </w:p>
    <w:p w:rsidR="00BE3CE8" w:rsidRPr="00D66962" w:rsidRDefault="00BE3CE8" w:rsidP="006F1F2B">
      <w:pPr>
        <w:pStyle w:val="DRAOnormal"/>
        <w:numPr>
          <w:ilvl w:val="0"/>
          <w:numId w:val="285"/>
        </w:numPr>
        <w:jc w:val="both"/>
        <w:rPr>
          <w:rFonts w:asciiTheme="minorHAnsi" w:hAnsiTheme="minorHAnsi"/>
        </w:rPr>
      </w:pPr>
      <w:r w:rsidRPr="00D66962">
        <w:rPr>
          <w:rFonts w:asciiTheme="minorHAnsi" w:hAnsiTheme="minorHAnsi"/>
        </w:rPr>
        <w:t>Références ayant généré des délais attente pièces ou des interventions « longues ».</w:t>
      </w:r>
    </w:p>
    <w:p w:rsidR="00BE3CE8" w:rsidRPr="00D66962" w:rsidRDefault="00BE3CE8" w:rsidP="006F1F2B">
      <w:pPr>
        <w:pStyle w:val="DRAOnormal"/>
        <w:numPr>
          <w:ilvl w:val="0"/>
          <w:numId w:val="285"/>
        </w:numPr>
        <w:jc w:val="both"/>
        <w:rPr>
          <w:rFonts w:asciiTheme="minorHAnsi" w:hAnsiTheme="minorHAnsi"/>
        </w:rPr>
      </w:pPr>
      <w:r w:rsidRPr="00D66962">
        <w:rPr>
          <w:rFonts w:asciiTheme="minorHAnsi" w:hAnsiTheme="minorHAnsi"/>
        </w:rPr>
        <w:t>Références dont le taux de rotation est inférieur à 1 mois.</w:t>
      </w:r>
    </w:p>
    <w:p w:rsidR="00BE3CE8" w:rsidRPr="00D66962" w:rsidRDefault="00BE3CE8" w:rsidP="009152B8">
      <w:pPr>
        <w:pStyle w:val="Titre3"/>
      </w:pPr>
      <w:bookmarkStart w:id="130" w:name="_Toc456963971"/>
      <w:bookmarkStart w:id="131" w:name="_Toc456971933"/>
      <w:r w:rsidRPr="00D66962">
        <w:t>Politique de stock : quand commander ?</w:t>
      </w:r>
      <w:bookmarkEnd w:id="130"/>
      <w:bookmarkEnd w:id="131"/>
    </w:p>
    <w:p w:rsidR="006F1F2B" w:rsidRPr="00D66962" w:rsidRDefault="006F1F2B" w:rsidP="006F1F2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6F1F2B" w:rsidRPr="00D66962" w:rsidTr="006F1F2B">
        <w:tc>
          <w:tcPr>
            <w:tcW w:w="4819" w:type="dxa"/>
          </w:tcPr>
          <w:p w:rsidR="006F1F2B" w:rsidRPr="00D66962" w:rsidRDefault="006F1F2B" w:rsidP="006F1F2B">
            <w:pPr>
              <w:pStyle w:val="DRAOnormal"/>
              <w:ind w:left="360"/>
              <w:jc w:val="both"/>
              <w:rPr>
                <w:rFonts w:asciiTheme="minorHAnsi" w:hAnsiTheme="minorHAnsi"/>
              </w:rPr>
            </w:pPr>
            <w:r w:rsidRPr="00D66962">
              <w:rPr>
                <w:rFonts w:asciiTheme="minorHAnsi" w:hAnsiTheme="minorHAnsi"/>
                <w:b/>
              </w:rPr>
              <w:t>A quantité fixe</w:t>
            </w:r>
            <w:r w:rsidRPr="00D66962">
              <w:rPr>
                <w:rFonts w:asciiTheme="minorHAnsi" w:hAnsiTheme="minorHAnsi"/>
              </w:rPr>
              <w:t xml:space="preserve"> : lorsque le stock descend à un certain niveau (stock mini), pour produits peu coûteux (Schéma 1)</w:t>
            </w:r>
          </w:p>
          <w:p w:rsidR="006F1F2B" w:rsidRPr="00D66962" w:rsidRDefault="006F1F2B" w:rsidP="006F1F2B"/>
        </w:tc>
        <w:tc>
          <w:tcPr>
            <w:tcW w:w="4819" w:type="dxa"/>
          </w:tcPr>
          <w:p w:rsidR="006F1F2B" w:rsidRPr="00D66962" w:rsidRDefault="006F1F2B" w:rsidP="006F1F2B">
            <w:r w:rsidRPr="00D66962">
              <w:rPr>
                <w:b/>
              </w:rPr>
              <w:t>A période fixe</w:t>
            </w:r>
            <w:r w:rsidRPr="00D66962">
              <w:t xml:space="preserve"> : pour remonter à stock maxi, permet de grouper des commandes (Schéma 2</w:t>
            </w:r>
          </w:p>
        </w:tc>
      </w:tr>
      <w:tr w:rsidR="006F1F2B" w:rsidTr="006F1F2B">
        <w:tc>
          <w:tcPr>
            <w:tcW w:w="4819" w:type="dxa"/>
          </w:tcPr>
          <w:p w:rsidR="006F1F2B" w:rsidRDefault="006F1F2B" w:rsidP="006F1F2B">
            <w:r w:rsidRPr="006F1F2B">
              <w:rPr>
                <w:noProof/>
                <w:lang w:eastAsia="fr-FR"/>
              </w:rPr>
              <w:drawing>
                <wp:inline distT="0" distB="0" distL="0" distR="0" wp14:anchorId="6782679B" wp14:editId="10CDA37E">
                  <wp:extent cx="2879725" cy="1899920"/>
                  <wp:effectExtent l="19050" t="19050" r="15875" b="2413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79725" cy="1899920"/>
                          </a:xfrm>
                          <a:prstGeom prst="rect">
                            <a:avLst/>
                          </a:prstGeom>
                          <a:noFill/>
                          <a:ln w="9525">
                            <a:solidFill>
                              <a:srgbClr val="B1C700"/>
                            </a:solidFill>
                            <a:miter lim="800000"/>
                            <a:headEnd/>
                            <a:tailEnd/>
                          </a:ln>
                        </pic:spPr>
                      </pic:pic>
                    </a:graphicData>
                  </a:graphic>
                </wp:inline>
              </w:drawing>
            </w:r>
          </w:p>
        </w:tc>
        <w:tc>
          <w:tcPr>
            <w:tcW w:w="4819" w:type="dxa"/>
          </w:tcPr>
          <w:p w:rsidR="006F1F2B" w:rsidRDefault="006F1F2B" w:rsidP="006F1F2B">
            <w:r w:rsidRPr="006F1F2B">
              <w:rPr>
                <w:noProof/>
                <w:lang w:eastAsia="fr-FR"/>
              </w:rPr>
              <w:drawing>
                <wp:inline distT="0" distB="0" distL="0" distR="0" wp14:anchorId="3C05C7C1" wp14:editId="44CD0CAE">
                  <wp:extent cx="2879725" cy="1828800"/>
                  <wp:effectExtent l="19050" t="19050" r="15875" b="1905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9725" cy="1828800"/>
                          </a:xfrm>
                          <a:prstGeom prst="rect">
                            <a:avLst/>
                          </a:prstGeom>
                          <a:noFill/>
                          <a:ln w="9525">
                            <a:solidFill>
                              <a:srgbClr val="B1C700"/>
                            </a:solidFill>
                            <a:miter lim="800000"/>
                            <a:headEnd/>
                            <a:tailEnd/>
                          </a:ln>
                        </pic:spPr>
                      </pic:pic>
                    </a:graphicData>
                  </a:graphic>
                </wp:inline>
              </w:drawing>
            </w:r>
          </w:p>
        </w:tc>
      </w:tr>
    </w:tbl>
    <w:p w:rsidR="006F1F2B" w:rsidRPr="00D66962" w:rsidRDefault="006F1F2B" w:rsidP="006F1F2B">
      <w:pPr>
        <w:rPr>
          <w:rFonts w:cs="Arial"/>
        </w:rPr>
      </w:pPr>
    </w:p>
    <w:p w:rsidR="006F1F2B" w:rsidRPr="00D66962" w:rsidRDefault="006F1F2B" w:rsidP="00D66962">
      <w:pPr>
        <w:pStyle w:val="DRAOnormal"/>
        <w:numPr>
          <w:ilvl w:val="0"/>
          <w:numId w:val="288"/>
        </w:numPr>
        <w:jc w:val="both"/>
        <w:rPr>
          <w:rFonts w:asciiTheme="minorHAnsi" w:hAnsiTheme="minorHAnsi" w:cs="Arial"/>
        </w:rPr>
      </w:pPr>
      <w:r w:rsidRPr="00D66962">
        <w:rPr>
          <w:rFonts w:asciiTheme="minorHAnsi" w:hAnsiTheme="minorHAnsi" w:cs="Arial"/>
        </w:rPr>
        <w:t>A stock de base : pour produits coûteux, entre stock mini et stock maxi (de base)</w:t>
      </w:r>
    </w:p>
    <w:p w:rsidR="006F1F2B" w:rsidRPr="00D66962" w:rsidRDefault="006F1F2B" w:rsidP="006F1F2B">
      <w:pPr>
        <w:pStyle w:val="DRAOnormal"/>
        <w:jc w:val="both"/>
        <w:rPr>
          <w:rFonts w:asciiTheme="minorHAnsi" w:hAnsiTheme="minorHAnsi" w:cs="Arial"/>
        </w:rPr>
      </w:pPr>
    </w:p>
    <w:p w:rsidR="006F1F2B" w:rsidRPr="00D66962" w:rsidRDefault="006F1F2B" w:rsidP="00D66962">
      <w:pPr>
        <w:pStyle w:val="DRAOnormal"/>
        <w:numPr>
          <w:ilvl w:val="0"/>
          <w:numId w:val="287"/>
        </w:numPr>
        <w:jc w:val="both"/>
        <w:rPr>
          <w:rFonts w:asciiTheme="minorHAnsi" w:hAnsiTheme="minorHAnsi" w:cs="Arial"/>
        </w:rPr>
      </w:pPr>
      <w:r w:rsidRPr="00D66962">
        <w:rPr>
          <w:rFonts w:asciiTheme="minorHAnsi" w:hAnsiTheme="minorHAnsi" w:cs="Arial"/>
        </w:rPr>
        <w:t>Nous prendrons le soin de prévoir un stock de sécurité afin de tenir compte du temps qui s'écoule entre la commande et la livraison, et afin d’éviter les ruptures toujours coûteuses.</w:t>
      </w:r>
    </w:p>
    <w:p w:rsidR="00BE3CE8" w:rsidRPr="006F1F2B" w:rsidRDefault="00BE3CE8" w:rsidP="00BE3CE8">
      <w:pPr>
        <w:pStyle w:val="DRAOnormal"/>
        <w:jc w:val="both"/>
        <w:rPr>
          <w:rFonts w:asciiTheme="minorHAnsi" w:hAnsiTheme="minorHAnsi"/>
        </w:rPr>
      </w:pPr>
    </w:p>
    <w:p w:rsidR="00BE3CE8" w:rsidRPr="00D66962" w:rsidRDefault="00BE3CE8" w:rsidP="009152B8">
      <w:pPr>
        <w:pStyle w:val="Titre3"/>
      </w:pPr>
      <w:bookmarkStart w:id="132" w:name="_Toc456963972"/>
      <w:bookmarkStart w:id="133" w:name="_Toc456971934"/>
      <w:r w:rsidRPr="00D66962">
        <w:t>Gestion des sorties</w:t>
      </w:r>
      <w:bookmarkEnd w:id="132"/>
      <w:bookmarkEnd w:id="133"/>
    </w:p>
    <w:p w:rsidR="00BE3CE8" w:rsidRPr="00D66962" w:rsidRDefault="00BE3CE8" w:rsidP="00BE3CE8">
      <w:pPr>
        <w:pStyle w:val="DRAOnormal"/>
        <w:jc w:val="both"/>
        <w:rPr>
          <w:rFonts w:asciiTheme="minorHAnsi" w:hAnsiTheme="minorHAnsi"/>
        </w:rPr>
      </w:pPr>
      <w:r w:rsidRPr="00D66962">
        <w:rPr>
          <w:rFonts w:asciiTheme="minorHAnsi" w:hAnsiTheme="minorHAnsi"/>
        </w:rPr>
        <w:t>La gestion des demandes de pièces est assurée selon le diagramme suivant :</w:t>
      </w:r>
    </w:p>
    <w:p w:rsidR="00BE3CE8" w:rsidRDefault="00BE3CE8" w:rsidP="00BE3CE8">
      <w:pPr>
        <w:pStyle w:val="DRAOnormal"/>
        <w:jc w:val="both"/>
      </w:pPr>
      <w:r>
        <w:rPr>
          <w:noProof/>
        </w:rPr>
        <w:drawing>
          <wp:anchor distT="0" distB="0" distL="114300" distR="114300" simplePos="0" relativeHeight="251675648" behindDoc="0" locked="0" layoutInCell="1" allowOverlap="1" wp14:anchorId="3D753A68" wp14:editId="554E6D04">
            <wp:simplePos x="0" y="0"/>
            <wp:positionH relativeFrom="column">
              <wp:posOffset>114300</wp:posOffset>
            </wp:positionH>
            <wp:positionV relativeFrom="paragraph">
              <wp:posOffset>111125</wp:posOffset>
            </wp:positionV>
            <wp:extent cx="5971540" cy="5648960"/>
            <wp:effectExtent l="19050" t="19050" r="10160" b="2794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1540" cy="5648960"/>
                    </a:xfrm>
                    <a:prstGeom prst="rect">
                      <a:avLst/>
                    </a:prstGeom>
                    <a:noFill/>
                    <a:ln w="9525">
                      <a:solidFill>
                        <a:srgbClr val="B1C700"/>
                      </a:solidFill>
                      <a:miter lim="800000"/>
                      <a:headEnd/>
                      <a:tailEnd/>
                    </a:ln>
                  </pic:spPr>
                </pic:pic>
              </a:graphicData>
            </a:graphic>
            <wp14:sizeRelH relativeFrom="page">
              <wp14:pctWidth>0</wp14:pctWidth>
            </wp14:sizeRelH>
            <wp14:sizeRelV relativeFrom="page">
              <wp14:pctHeight>0</wp14:pctHeight>
            </wp14:sizeRelV>
          </wp:anchor>
        </w:drawing>
      </w:r>
    </w:p>
    <w:p w:rsidR="00BE3CE8" w:rsidRPr="00D66962" w:rsidRDefault="00BE3CE8" w:rsidP="00BE3CE8">
      <w:pPr>
        <w:pStyle w:val="DRAOnormal"/>
        <w:jc w:val="both"/>
        <w:rPr>
          <w:rFonts w:asciiTheme="minorHAnsi" w:hAnsiTheme="minorHAnsi"/>
        </w:rPr>
      </w:pPr>
      <w:r w:rsidRPr="00D66962">
        <w:rPr>
          <w:rFonts w:asciiTheme="minorHAnsi" w:hAnsiTheme="minorHAnsi"/>
        </w:rPr>
        <w:t>Cette procédure de travail garantit une traçabilité la plus exhaustive possible.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Nota : Dans le cas d’une gestion de stock via  une GMAO, cela permet d’associer les sorties de pièces détachées aux interventions et ainsi de fournir des données plus précises pour les analyses de coût et le retour d’expérience.</w:t>
      </w:r>
    </w:p>
    <w:p w:rsidR="00BE3CE8" w:rsidRDefault="00BE3CE8" w:rsidP="00BE3CE8">
      <w:pPr>
        <w:pStyle w:val="DRAOnormal"/>
        <w:jc w:val="both"/>
      </w:pPr>
      <w:r>
        <w:br w:type="page"/>
      </w:r>
    </w:p>
    <w:p w:rsidR="00BE3CE8" w:rsidRPr="00D66962" w:rsidRDefault="00BE3CE8" w:rsidP="009152B8">
      <w:pPr>
        <w:pStyle w:val="Titre3"/>
      </w:pPr>
      <w:bookmarkStart w:id="134" w:name="_Toc456963973"/>
      <w:bookmarkStart w:id="135" w:name="_Toc456971935"/>
      <w:r w:rsidRPr="00D66962">
        <w:t>Gestion des entrées</w:t>
      </w:r>
      <w:bookmarkEnd w:id="134"/>
      <w:bookmarkEnd w:id="135"/>
    </w:p>
    <w:p w:rsidR="00BE3CE8" w:rsidRPr="00D66962" w:rsidRDefault="00BE3CE8" w:rsidP="00BE3CE8">
      <w:pPr>
        <w:pStyle w:val="DRAOnormal"/>
        <w:jc w:val="both"/>
        <w:rPr>
          <w:rFonts w:asciiTheme="minorHAnsi" w:hAnsiTheme="minorHAnsi"/>
        </w:rPr>
      </w:pPr>
      <w:r w:rsidRPr="00D66962">
        <w:rPr>
          <w:rFonts w:asciiTheme="minorHAnsi" w:hAnsiTheme="minorHAnsi"/>
        </w:rPr>
        <w:t>La gestion des renouvellements de stocks est assurée selon le diagramme suivant :</w:t>
      </w:r>
    </w:p>
    <w:p w:rsidR="00BE3CE8" w:rsidRDefault="00BE3CE8" w:rsidP="00BE3CE8">
      <w:pPr>
        <w:pStyle w:val="DRAOnormal"/>
        <w:jc w:val="both"/>
      </w:pPr>
    </w:p>
    <w:p w:rsidR="00BE3CE8" w:rsidRPr="00DE6305" w:rsidRDefault="00BE3CE8" w:rsidP="00BE3CE8">
      <w:pPr>
        <w:pStyle w:val="DRAOnormal"/>
        <w:jc w:val="both"/>
      </w:pPr>
      <w:r>
        <w:rPr>
          <w:noProof/>
        </w:rPr>
        <w:drawing>
          <wp:anchor distT="0" distB="0" distL="114300" distR="114300" simplePos="0" relativeHeight="251676672" behindDoc="0" locked="0" layoutInCell="1" allowOverlap="1" wp14:anchorId="380A1E99" wp14:editId="77449704">
            <wp:simplePos x="0" y="0"/>
            <wp:positionH relativeFrom="column">
              <wp:align>center</wp:align>
            </wp:positionH>
            <wp:positionV relativeFrom="paragraph">
              <wp:posOffset>0</wp:posOffset>
            </wp:positionV>
            <wp:extent cx="5714365" cy="5143500"/>
            <wp:effectExtent l="19050" t="19050" r="19685" b="1905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4365" cy="5143500"/>
                    </a:xfrm>
                    <a:prstGeom prst="rect">
                      <a:avLst/>
                    </a:prstGeom>
                    <a:noFill/>
                    <a:ln w="9525">
                      <a:solidFill>
                        <a:srgbClr val="B1C700"/>
                      </a:solidFill>
                      <a:miter lim="800000"/>
                      <a:headEnd/>
                      <a:tailEnd/>
                    </a:ln>
                  </pic:spPr>
                </pic:pic>
              </a:graphicData>
            </a:graphic>
            <wp14:sizeRelH relativeFrom="page">
              <wp14:pctWidth>0</wp14:pctWidth>
            </wp14:sizeRelH>
            <wp14:sizeRelV relativeFrom="page">
              <wp14:pctHeight>0</wp14:pctHeight>
            </wp14:sizeRelV>
          </wp:anchor>
        </w:drawing>
      </w:r>
    </w:p>
    <w:p w:rsidR="00BE3CE8" w:rsidRPr="00D66962" w:rsidRDefault="00BE3CE8" w:rsidP="00BE3CE8">
      <w:pPr>
        <w:pStyle w:val="DRAOnormal"/>
        <w:jc w:val="both"/>
        <w:rPr>
          <w:rFonts w:asciiTheme="minorHAnsi" w:hAnsiTheme="minorHAnsi"/>
        </w:rPr>
      </w:pPr>
      <w:r w:rsidRPr="00D66962">
        <w:rPr>
          <w:rFonts w:asciiTheme="minorHAnsi" w:hAnsiTheme="minorHAnsi"/>
        </w:rPr>
        <w:t>Le point de commande est défini à partir de la quantité minimale à disposer en stock, du niveau de consommations, de la criticité et du délai d’approvisionnement de la pièce.</w:t>
      </w:r>
    </w:p>
    <w:p w:rsidR="00BE3CE8" w:rsidRDefault="00BE3CE8" w:rsidP="00BE3CE8">
      <w:pPr>
        <w:pStyle w:val="DRAOnormal"/>
        <w:jc w:val="both"/>
      </w:pPr>
      <w:r>
        <w:br w:type="page"/>
      </w:r>
    </w:p>
    <w:p w:rsidR="00BE3CE8" w:rsidRPr="00D66962" w:rsidRDefault="00D66962" w:rsidP="009152B8">
      <w:pPr>
        <w:pStyle w:val="Titre3"/>
      </w:pPr>
      <w:bookmarkStart w:id="136" w:name="_Toc456963974"/>
      <w:bookmarkStart w:id="137" w:name="_Toc456971936"/>
      <w:r w:rsidRPr="00D66962">
        <w:rPr>
          <w:noProof/>
          <w:lang w:eastAsia="fr-FR"/>
        </w:rPr>
        <w:drawing>
          <wp:anchor distT="0" distB="0" distL="114300" distR="114300" simplePos="0" relativeHeight="251677696" behindDoc="0" locked="0" layoutInCell="1" allowOverlap="1" wp14:anchorId="1D626094" wp14:editId="621FC570">
            <wp:simplePos x="0" y="0"/>
            <wp:positionH relativeFrom="column">
              <wp:posOffset>4932680</wp:posOffset>
            </wp:positionH>
            <wp:positionV relativeFrom="paragraph">
              <wp:posOffset>80010</wp:posOffset>
            </wp:positionV>
            <wp:extent cx="1390650" cy="794385"/>
            <wp:effectExtent l="19050" t="19050" r="19050" b="24765"/>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390650" cy="794385"/>
                    </a:xfrm>
                    <a:prstGeom prst="rect">
                      <a:avLst/>
                    </a:prstGeom>
                    <a:noFill/>
                    <a:ln w="9525">
                      <a:solidFill>
                        <a:srgbClr val="B1C700"/>
                      </a:solidFill>
                      <a:miter lim="800000"/>
                      <a:headEnd/>
                      <a:tailEnd/>
                    </a:ln>
                  </pic:spPr>
                </pic:pic>
              </a:graphicData>
            </a:graphic>
            <wp14:sizeRelH relativeFrom="page">
              <wp14:pctWidth>0</wp14:pctWidth>
            </wp14:sizeRelH>
            <wp14:sizeRelV relativeFrom="page">
              <wp14:pctHeight>0</wp14:pctHeight>
            </wp14:sizeRelV>
          </wp:anchor>
        </w:drawing>
      </w:r>
      <w:r w:rsidR="00BE3CE8" w:rsidRPr="00D66962">
        <w:t>Gestion des stocks par code barres</w:t>
      </w:r>
      <w:bookmarkEnd w:id="136"/>
      <w:bookmarkEnd w:id="137"/>
    </w:p>
    <w:p w:rsidR="00BE3CE8" w:rsidRPr="00D66962" w:rsidRDefault="00BE3CE8" w:rsidP="00BE3CE8">
      <w:pPr>
        <w:pStyle w:val="DRAOnormal"/>
        <w:jc w:val="both"/>
        <w:rPr>
          <w:rFonts w:asciiTheme="minorHAnsi" w:hAnsiTheme="minorHAnsi"/>
        </w:rPr>
      </w:pPr>
      <w:r w:rsidRPr="00D66962">
        <w:rPr>
          <w:rFonts w:asciiTheme="minorHAnsi" w:hAnsiTheme="minorHAnsi"/>
        </w:rPr>
        <w:t>Nous prévoyons la mise en place d’un système de code-barres afin de gérer les mouvements d’entrées et de sorties. Les inventaires sont également réalisés à l’aide des codes-barres. Cette méthode permet d’éviter toute erreur de saisie et permet également d’accélérer les opérations d’inventaires.</w:t>
      </w:r>
    </w:p>
    <w:p w:rsidR="00BE3CE8" w:rsidRPr="003E01E6" w:rsidRDefault="00BE3CE8" w:rsidP="00BE3CE8">
      <w:pPr>
        <w:pStyle w:val="DRAOnormal"/>
        <w:jc w:val="both"/>
        <w:rPr>
          <w:rFonts w:cs="Arial"/>
          <w:highlight w:val="yellow"/>
        </w:rPr>
      </w:pPr>
    </w:p>
    <w:p w:rsidR="00BE3CE8" w:rsidRPr="00D66962" w:rsidRDefault="00D66962" w:rsidP="00BE3CE8">
      <w:pPr>
        <w:pStyle w:val="Titre2"/>
        <w:keepNext/>
        <w:tabs>
          <w:tab w:val="num" w:pos="576"/>
        </w:tabs>
        <w:spacing w:before="480" w:after="240" w:line="240" w:lineRule="auto"/>
        <w:jc w:val="both"/>
      </w:pPr>
      <w:bookmarkStart w:id="138" w:name="_Toc273004472"/>
      <w:bookmarkStart w:id="139" w:name="_Toc456963975"/>
      <w:bookmarkStart w:id="140" w:name="_Toc456971937"/>
      <w:r w:rsidRPr="00D66962">
        <w:t>A</w:t>
      </w:r>
      <w:r w:rsidR="00BE3CE8" w:rsidRPr="00D66962">
        <w:t>chats et approvisionnement</w:t>
      </w:r>
      <w:bookmarkEnd w:id="138"/>
      <w:bookmarkEnd w:id="139"/>
      <w:bookmarkEnd w:id="140"/>
    </w:p>
    <w:p w:rsidR="00BE3CE8" w:rsidRPr="00D66962" w:rsidRDefault="00BE3CE8" w:rsidP="00BE3CE8">
      <w:pPr>
        <w:pStyle w:val="DRAOnormal"/>
        <w:jc w:val="both"/>
        <w:rPr>
          <w:rFonts w:asciiTheme="minorHAnsi" w:hAnsiTheme="minorHAnsi"/>
          <w:szCs w:val="22"/>
        </w:rPr>
      </w:pPr>
      <w:r w:rsidRPr="00D66962">
        <w:rPr>
          <w:rFonts w:asciiTheme="minorHAnsi" w:hAnsiTheme="minorHAnsi"/>
          <w:szCs w:val="22"/>
        </w:rPr>
        <w:t>Nous gérons les approvisionnements suivant deux modes :</w:t>
      </w:r>
    </w:p>
    <w:p w:rsidR="00BE3CE8" w:rsidRPr="00D66962" w:rsidRDefault="00BE3CE8" w:rsidP="00BE3CE8">
      <w:pPr>
        <w:pStyle w:val="DRAOnormal"/>
        <w:jc w:val="both"/>
        <w:rPr>
          <w:rFonts w:asciiTheme="minorHAnsi" w:hAnsiTheme="minorHAnsi"/>
          <w:szCs w:val="22"/>
        </w:rPr>
      </w:pPr>
    </w:p>
    <w:p w:rsidR="00BE3CE8" w:rsidRPr="00D66962" w:rsidRDefault="00BE3CE8" w:rsidP="00D66962">
      <w:pPr>
        <w:pStyle w:val="DRAOnormal"/>
        <w:numPr>
          <w:ilvl w:val="0"/>
          <w:numId w:val="289"/>
        </w:numPr>
        <w:jc w:val="both"/>
        <w:rPr>
          <w:rFonts w:asciiTheme="minorHAnsi" w:hAnsiTheme="minorHAnsi"/>
          <w:szCs w:val="22"/>
        </w:rPr>
      </w:pPr>
      <w:r w:rsidRPr="00D66962">
        <w:rPr>
          <w:rFonts w:asciiTheme="minorHAnsi" w:hAnsiTheme="minorHAnsi"/>
          <w:szCs w:val="22"/>
        </w:rPr>
        <w:t>En cas d’urgence, le bon de chantier permet au technicien ou au responsable de missionner un technicien pour prendre directement du matériel auprès de fournisseurs ciblés (grossistes principalement).</w:t>
      </w:r>
    </w:p>
    <w:p w:rsidR="00BE3CE8" w:rsidRPr="00D66962" w:rsidRDefault="00BE3CE8" w:rsidP="00BE3CE8">
      <w:pPr>
        <w:pStyle w:val="DRAOnormal"/>
        <w:jc w:val="both"/>
        <w:rPr>
          <w:rFonts w:asciiTheme="minorHAnsi" w:hAnsiTheme="minorHAnsi"/>
          <w:szCs w:val="22"/>
        </w:rPr>
      </w:pPr>
    </w:p>
    <w:p w:rsidR="00BE3CE8" w:rsidRPr="00D66962" w:rsidRDefault="00BE3CE8" w:rsidP="00D66962">
      <w:pPr>
        <w:pStyle w:val="DRAOnormal"/>
        <w:numPr>
          <w:ilvl w:val="0"/>
          <w:numId w:val="289"/>
        </w:numPr>
        <w:jc w:val="both"/>
        <w:rPr>
          <w:rFonts w:asciiTheme="minorHAnsi" w:hAnsiTheme="minorHAnsi"/>
          <w:szCs w:val="22"/>
        </w:rPr>
      </w:pPr>
      <w:r w:rsidRPr="00D66962">
        <w:rPr>
          <w:rFonts w:asciiTheme="minorHAnsi" w:hAnsiTheme="minorHAnsi"/>
          <w:szCs w:val="22"/>
        </w:rPr>
        <w:t>Dans tous les autres cas, le responsable formalise ses besoins sur une demande d’achats qui est ensuite transmise au service achats. L’acheteur détermine avec le fournisseur les délais d’approvisionnement qui sont transmis à l’émetteur sur le double de la commande.</w:t>
      </w:r>
    </w:p>
    <w:p w:rsidR="00BE3CE8" w:rsidRPr="00D66962" w:rsidRDefault="00BE3CE8" w:rsidP="00BE3CE8">
      <w:pPr>
        <w:pStyle w:val="DRAOnormal"/>
        <w:jc w:val="both"/>
        <w:rPr>
          <w:rFonts w:asciiTheme="minorHAnsi" w:hAnsiTheme="minorHAnsi"/>
          <w:szCs w:val="22"/>
        </w:rPr>
      </w:pPr>
    </w:p>
    <w:p w:rsidR="00BE3CE8" w:rsidRPr="00D66962" w:rsidRDefault="00BE3CE8" w:rsidP="00BE3CE8">
      <w:pPr>
        <w:pStyle w:val="DRAOnormal"/>
        <w:jc w:val="both"/>
        <w:rPr>
          <w:rFonts w:asciiTheme="minorHAnsi" w:hAnsiTheme="minorHAnsi"/>
          <w:szCs w:val="22"/>
        </w:rPr>
      </w:pPr>
      <w:r w:rsidRPr="00D66962">
        <w:rPr>
          <w:rFonts w:asciiTheme="minorHAnsi" w:hAnsiTheme="minorHAnsi"/>
          <w:szCs w:val="22"/>
        </w:rPr>
        <w:t>La réception du matériel est réalisée directement sur le site à partir du bon de livraison de la commande et après vérification d’éventuels certificats de conformité.</w:t>
      </w:r>
    </w:p>
    <w:p w:rsidR="00BE3CE8" w:rsidRPr="00D66962" w:rsidRDefault="00BE3CE8" w:rsidP="00BE3CE8">
      <w:pPr>
        <w:pStyle w:val="DRAOnormal"/>
        <w:jc w:val="both"/>
        <w:rPr>
          <w:rFonts w:asciiTheme="minorHAnsi" w:hAnsiTheme="minorHAnsi"/>
          <w:szCs w:val="22"/>
        </w:rPr>
      </w:pPr>
    </w:p>
    <w:p w:rsidR="00BE3CE8" w:rsidRPr="00D66962" w:rsidRDefault="00BE3CE8" w:rsidP="00BE3CE8">
      <w:pPr>
        <w:pStyle w:val="DRAOnormal"/>
        <w:jc w:val="both"/>
        <w:rPr>
          <w:rFonts w:asciiTheme="minorHAnsi" w:hAnsiTheme="minorHAnsi"/>
          <w:szCs w:val="22"/>
        </w:rPr>
      </w:pPr>
      <w:r w:rsidRPr="00D66962">
        <w:rPr>
          <w:rFonts w:asciiTheme="minorHAnsi" w:hAnsiTheme="minorHAnsi"/>
          <w:szCs w:val="22"/>
        </w:rPr>
        <w:t>Pour compléter ces dispositions, nous utilisons une méthode définie dans notre manuel qualité pour sélectionner, évaluer et suivre les performances des fournisseurs. Dans le cas où une réception n’est pas conforme, un «évènement» est créé dans l’outil de suivi Intranet. Le traitement de cet évènement passe par la mise en place d’une action de correction immédiate puis d’une recherche de cause alimentant l’évaluation du fournisseur.</w:t>
      </w:r>
    </w:p>
    <w:p w:rsidR="00BE3CE8" w:rsidRPr="00D66962" w:rsidRDefault="00BE3CE8" w:rsidP="00BE3CE8">
      <w:pPr>
        <w:pStyle w:val="DRAOnormal"/>
        <w:jc w:val="both"/>
        <w:rPr>
          <w:rFonts w:asciiTheme="minorHAnsi" w:hAnsiTheme="minorHAnsi"/>
          <w:szCs w:val="22"/>
        </w:rPr>
      </w:pPr>
    </w:p>
    <w:p w:rsidR="00BE3CE8" w:rsidRPr="00D66962" w:rsidRDefault="00BE3CE8" w:rsidP="00BE3CE8">
      <w:pPr>
        <w:pStyle w:val="DRAOnormal"/>
        <w:jc w:val="both"/>
        <w:rPr>
          <w:rFonts w:asciiTheme="minorHAnsi" w:hAnsiTheme="minorHAnsi"/>
          <w:szCs w:val="22"/>
        </w:rPr>
      </w:pPr>
    </w:p>
    <w:p w:rsidR="00BE3CE8" w:rsidRPr="00D66962" w:rsidRDefault="00BE3CE8" w:rsidP="00BE3CE8">
      <w:pPr>
        <w:pStyle w:val="DRAOnormal"/>
        <w:jc w:val="both"/>
        <w:rPr>
          <w:rFonts w:asciiTheme="minorHAnsi" w:hAnsiTheme="minorHAnsi"/>
        </w:rPr>
      </w:pPr>
      <w:r w:rsidRPr="00D66962">
        <w:rPr>
          <w:rFonts w:asciiTheme="minorHAnsi" w:hAnsiTheme="minorHAnsi"/>
        </w:rPr>
        <w:t>Exemple de bon de chantier :</w:t>
      </w:r>
    </w:p>
    <w:p w:rsidR="00BE3CE8" w:rsidRDefault="00BE3CE8" w:rsidP="00BE3CE8">
      <w:pPr>
        <w:pStyle w:val="DRAOnormal"/>
        <w:jc w:val="both"/>
        <w:rPr>
          <w:rFonts w:cs="Arial"/>
        </w:rPr>
      </w:pPr>
      <w:r>
        <w:rPr>
          <w:noProof/>
        </w:rPr>
        <w:drawing>
          <wp:anchor distT="0" distB="0" distL="114300" distR="114300" simplePos="0" relativeHeight="251678720" behindDoc="0" locked="0" layoutInCell="1" allowOverlap="1" wp14:anchorId="30514B07" wp14:editId="39B80610">
            <wp:simplePos x="0" y="0"/>
            <wp:positionH relativeFrom="column">
              <wp:posOffset>681355</wp:posOffset>
            </wp:positionH>
            <wp:positionV relativeFrom="paragraph">
              <wp:posOffset>138430</wp:posOffset>
            </wp:positionV>
            <wp:extent cx="3448050" cy="2490470"/>
            <wp:effectExtent l="0" t="0" r="0" b="5080"/>
            <wp:wrapSquare wrapText="bothSides"/>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8050" cy="2490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3CE8" w:rsidRDefault="00BE3CE8" w:rsidP="00BE3CE8">
      <w:pPr>
        <w:pStyle w:val="DRAOnormal"/>
        <w:jc w:val="both"/>
        <w:rPr>
          <w:rFonts w:cs="Arial"/>
        </w:rPr>
      </w:pPr>
    </w:p>
    <w:p w:rsidR="00BE1CA1" w:rsidRDefault="00BE1CA1" w:rsidP="00BE3CE8">
      <w:pPr>
        <w:pStyle w:val="DRAOnormal"/>
        <w:jc w:val="both"/>
        <w:rPr>
          <w:rFonts w:cs="Arial"/>
        </w:rPr>
      </w:pPr>
    </w:p>
    <w:p w:rsidR="00BE1CA1" w:rsidRDefault="00BE1CA1" w:rsidP="00BE3CE8">
      <w:pPr>
        <w:pStyle w:val="DRAOnormal"/>
        <w:jc w:val="both"/>
        <w:rPr>
          <w:rFonts w:cs="Arial"/>
        </w:rPr>
      </w:pPr>
    </w:p>
    <w:p w:rsidR="00BE1CA1" w:rsidRDefault="00BE1CA1" w:rsidP="00BE3CE8">
      <w:pPr>
        <w:pStyle w:val="DRAOnormal"/>
        <w:jc w:val="both"/>
        <w:rPr>
          <w:rFonts w:cs="Arial"/>
        </w:rPr>
      </w:pPr>
    </w:p>
    <w:p w:rsidR="00BE1CA1" w:rsidRDefault="00BE1CA1" w:rsidP="00BE3CE8">
      <w:pPr>
        <w:pStyle w:val="DRAOnormal"/>
        <w:jc w:val="both"/>
        <w:rPr>
          <w:rFonts w:cs="Arial"/>
        </w:rPr>
      </w:pPr>
    </w:p>
    <w:p w:rsidR="00BE1CA1" w:rsidRDefault="00BE1CA1">
      <w:pPr>
        <w:rPr>
          <w:rFonts w:ascii="Arial" w:eastAsia="Times New Roman" w:hAnsi="Arial" w:cs="Arial"/>
          <w:color w:val="333333"/>
          <w:szCs w:val="24"/>
          <w:lang w:eastAsia="fr-FR"/>
        </w:rPr>
      </w:pPr>
      <w:r>
        <w:rPr>
          <w:rFonts w:cs="Arial"/>
        </w:rPr>
        <w:br w:type="page"/>
      </w:r>
    </w:p>
    <w:p w:rsidR="00BE3CE8" w:rsidRPr="00D66962" w:rsidRDefault="00BE3CE8" w:rsidP="00BE3CE8">
      <w:pPr>
        <w:pStyle w:val="Titre2"/>
        <w:keepNext/>
        <w:tabs>
          <w:tab w:val="num" w:pos="576"/>
        </w:tabs>
        <w:spacing w:before="480" w:after="240" w:line="240" w:lineRule="auto"/>
        <w:jc w:val="both"/>
      </w:pPr>
      <w:bookmarkStart w:id="141" w:name="_Toc273004473"/>
      <w:bookmarkStart w:id="142" w:name="_Toc456963976"/>
      <w:bookmarkStart w:id="143" w:name="_Toc456971938"/>
      <w:r w:rsidRPr="00D66962">
        <w:t>Gestion documentaire</w:t>
      </w:r>
      <w:bookmarkEnd w:id="141"/>
      <w:bookmarkEnd w:id="142"/>
      <w:bookmarkEnd w:id="143"/>
    </w:p>
    <w:p w:rsidR="00BE3CE8" w:rsidRPr="00D66962" w:rsidRDefault="00BE3CE8" w:rsidP="009152B8">
      <w:pPr>
        <w:pStyle w:val="Titre3"/>
      </w:pPr>
      <w:bookmarkStart w:id="144" w:name="_Toc456963977"/>
      <w:bookmarkStart w:id="145" w:name="_Toc456971939"/>
      <w:r w:rsidRPr="00D66962">
        <w:t>Gestion de la documentation fournie par le CLIENT</w:t>
      </w:r>
      <w:bookmarkEnd w:id="144"/>
      <w:bookmarkEnd w:id="145"/>
    </w:p>
    <w:p w:rsidR="00BE3CE8" w:rsidRPr="00D66962" w:rsidRDefault="00BE3CE8" w:rsidP="00BE3CE8">
      <w:pPr>
        <w:pStyle w:val="DRAOnormal"/>
        <w:jc w:val="both"/>
        <w:rPr>
          <w:rFonts w:asciiTheme="minorHAnsi" w:hAnsiTheme="minorHAnsi"/>
        </w:rPr>
      </w:pPr>
      <w:r w:rsidRPr="00D66962">
        <w:rPr>
          <w:rFonts w:asciiTheme="minorHAnsi" w:hAnsiTheme="minorHAnsi"/>
        </w:rPr>
        <w:t>Documentation concernée : manuels d’utilisation, documentation technique (notices, plans, schémas, nomenclatures), manuels d’entretien, documents des fournisseurs d’équipements ou de pro logiciels, PV de réception.</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La documentation est accessible par tous les techniciens et mise à jour à chaque nouvelle version transmise par le CLIENT. Lorsque SPIE Sud Ouest modifie des plans techniques, ces derniers sont transmis au CLIENT sous forme de livrable.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Lorsque nous les avons à disposition, nous équipons toutes les armoires électriques des schémas techniques.</w:t>
      </w:r>
    </w:p>
    <w:p w:rsidR="00BE3CE8" w:rsidRPr="00D66962" w:rsidRDefault="00BE3CE8" w:rsidP="009152B8">
      <w:pPr>
        <w:pStyle w:val="Titre3"/>
      </w:pPr>
      <w:bookmarkStart w:id="146" w:name="_Toc456963978"/>
      <w:bookmarkStart w:id="147" w:name="_Toc456971940"/>
      <w:r w:rsidRPr="00D66962">
        <w:t>Gestion des gammes préventives et correctives</w:t>
      </w:r>
      <w:bookmarkEnd w:id="146"/>
      <w:bookmarkEnd w:id="147"/>
    </w:p>
    <w:p w:rsidR="00BE3CE8" w:rsidRPr="00D66962" w:rsidRDefault="00BE3CE8" w:rsidP="00BE3CE8">
      <w:pPr>
        <w:pStyle w:val="DRAOnormal"/>
        <w:jc w:val="both"/>
        <w:rPr>
          <w:rFonts w:asciiTheme="minorHAnsi" w:hAnsiTheme="minorHAnsi"/>
        </w:rPr>
      </w:pPr>
      <w:r w:rsidRPr="00D66962">
        <w:rPr>
          <w:rFonts w:asciiTheme="minorHAnsi" w:hAnsiTheme="minorHAnsi"/>
        </w:rPr>
        <w:t>L’ensemble des gammes créé est inséré dans la GMAO.</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Lors de révisions du plan de maintenance, les gammes préventives sont rééditées avec un autre indice. Cette gestion par indice permet de garantir que seule la version la plus à jour est utilisée par les techniciens.</w:t>
      </w:r>
    </w:p>
    <w:p w:rsidR="00BE3CE8" w:rsidRPr="00D66962" w:rsidRDefault="00BE3CE8" w:rsidP="009152B8">
      <w:pPr>
        <w:pStyle w:val="Titre3"/>
      </w:pPr>
      <w:bookmarkStart w:id="148" w:name="_Toc456963979"/>
      <w:bookmarkStart w:id="149" w:name="_Toc456971941"/>
      <w:r w:rsidRPr="00D66962">
        <w:t>Mise à disposition de la documentation – solution nomade</w:t>
      </w:r>
      <w:bookmarkEnd w:id="148"/>
      <w:bookmarkEnd w:id="149"/>
    </w:p>
    <w:p w:rsidR="00BE3CE8" w:rsidRPr="00D66962" w:rsidRDefault="00BE3CE8" w:rsidP="00BE3CE8">
      <w:pPr>
        <w:pStyle w:val="DRAOnormal"/>
        <w:jc w:val="both"/>
        <w:rPr>
          <w:rFonts w:asciiTheme="minorHAnsi" w:hAnsiTheme="minorHAnsi"/>
        </w:rPr>
      </w:pPr>
      <w:r w:rsidRPr="00D66962">
        <w:rPr>
          <w:rFonts w:asciiTheme="minorHAnsi" w:hAnsiTheme="minorHAnsi"/>
          <w:noProof/>
        </w:rPr>
        <w:drawing>
          <wp:anchor distT="0" distB="0" distL="114300" distR="114300" simplePos="0" relativeHeight="251681792" behindDoc="1" locked="0" layoutInCell="1" allowOverlap="1" wp14:anchorId="400CEE8D" wp14:editId="4B286273">
            <wp:simplePos x="0" y="0"/>
            <wp:positionH relativeFrom="column">
              <wp:posOffset>4145915</wp:posOffset>
            </wp:positionH>
            <wp:positionV relativeFrom="paragraph">
              <wp:posOffset>17145</wp:posOffset>
            </wp:positionV>
            <wp:extent cx="1962150" cy="1447800"/>
            <wp:effectExtent l="0" t="0" r="0" b="0"/>
            <wp:wrapTight wrapText="bothSides">
              <wp:wrapPolygon edited="0">
                <wp:start x="0" y="0"/>
                <wp:lineTo x="0" y="21316"/>
                <wp:lineTo x="21390" y="21316"/>
                <wp:lineTo x="21390" y="0"/>
                <wp:lineTo x="0" y="0"/>
              </wp:wrapPolygon>
            </wp:wrapTight>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962150" cy="1447800"/>
                    </a:xfrm>
                    <a:prstGeom prst="rect">
                      <a:avLst/>
                    </a:prstGeom>
                  </pic:spPr>
                </pic:pic>
              </a:graphicData>
            </a:graphic>
            <wp14:sizeRelH relativeFrom="page">
              <wp14:pctWidth>0</wp14:pctWidth>
            </wp14:sizeRelH>
            <wp14:sizeRelV relativeFrom="page">
              <wp14:pctHeight>0</wp14:pctHeight>
            </wp14:sizeRelV>
          </wp:anchor>
        </w:drawing>
      </w:r>
      <w:r w:rsidRPr="00D66962">
        <w:rPr>
          <w:rFonts w:asciiTheme="minorHAnsi" w:hAnsiTheme="minorHAnsi"/>
        </w:rPr>
        <w:t xml:space="preserve">Nous prévoyons la mise en place de smartphones voir de tablette tactile pour permettre aux techniciens d’avoir un accès direct : à </w:t>
      </w:r>
      <w:smartTag w:uri="urn:schemas-microsoft-com:office:smarttags" w:element="PersonName">
        <w:smartTagPr>
          <w:attr w:name="ProductID" w:val="la documentation CLIENT"/>
        </w:smartTagPr>
        <w:r w:rsidRPr="00D66962">
          <w:rPr>
            <w:rFonts w:asciiTheme="minorHAnsi" w:hAnsiTheme="minorHAnsi"/>
          </w:rPr>
          <w:t>la documentation CLIENT</w:t>
        </w:r>
      </w:smartTag>
      <w:r w:rsidRPr="00D66962">
        <w:rPr>
          <w:rFonts w:asciiTheme="minorHAnsi" w:hAnsiTheme="minorHAnsi"/>
        </w:rPr>
        <w:t xml:space="preserve"> et constructeurs aux gammes de préventif et de dépannages. </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Les 2 principaux avantages sont ; un gain de temps lors des interventions et la centralisation des données utiles sur un support unique.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La gestion des mises à jour est également facilitée car seule la dernière version est disponible via l’outil de mobilité.</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cs="Arial"/>
        </w:rPr>
      </w:pPr>
      <w:r w:rsidRPr="00D66962">
        <w:rPr>
          <w:rFonts w:asciiTheme="minorHAnsi" w:hAnsiTheme="minorHAnsi"/>
        </w:rPr>
        <w:t>Enfin, cette solution présente un avantage environnemental. L’objectif est de réduire au strict nécessaire les documents papier imprimés.</w:t>
      </w:r>
    </w:p>
    <w:p w:rsidR="00BE3CE8" w:rsidRPr="00D66962" w:rsidRDefault="00BE3CE8" w:rsidP="00BE3CE8">
      <w:pPr>
        <w:pStyle w:val="Titre2"/>
        <w:keepNext/>
        <w:tabs>
          <w:tab w:val="num" w:pos="576"/>
        </w:tabs>
        <w:spacing w:before="480" w:after="240" w:line="240" w:lineRule="auto"/>
        <w:jc w:val="both"/>
      </w:pPr>
      <w:bookmarkStart w:id="150" w:name="_Toc273004476"/>
      <w:bookmarkStart w:id="151" w:name="_Toc456963980"/>
      <w:bookmarkStart w:id="152" w:name="_Toc456971942"/>
      <w:r w:rsidRPr="00D66962">
        <w:t>Devoir de conseil</w:t>
      </w:r>
      <w:bookmarkEnd w:id="150"/>
      <w:bookmarkEnd w:id="151"/>
      <w:bookmarkEnd w:id="152"/>
    </w:p>
    <w:p w:rsidR="00BE3CE8" w:rsidRPr="00D66962" w:rsidRDefault="00BE3CE8" w:rsidP="00BE3CE8">
      <w:pPr>
        <w:pStyle w:val="DRAOnormal"/>
        <w:jc w:val="both"/>
        <w:rPr>
          <w:rFonts w:asciiTheme="minorHAnsi" w:hAnsiTheme="minorHAnsi"/>
        </w:rPr>
      </w:pPr>
      <w:r w:rsidRPr="00D66962">
        <w:rPr>
          <w:rFonts w:asciiTheme="minorHAnsi" w:hAnsiTheme="minorHAnsi"/>
        </w:rPr>
        <w:t>L’expertise nécessaire au devoir de conseil est obtenue grâce à notre pluridisciplinarité et l’expérience que nous acquérons chaque jour sur les installations de nos CLIENTs. Afin de maintenir ce niveau d’expertise, nous nous engageons fortement dans la formation de nos collaborateurs.</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Une seconde source de conseils est la veille réglementaire réalisée au plan national par le service Normes et Documentations de SPIE.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SPIE a mis en place les moyens pour structurer et diffuser son expertise et organiser le retour d’expérience :</w:t>
      </w:r>
    </w:p>
    <w:p w:rsidR="00BE3CE8" w:rsidRPr="00D66962" w:rsidRDefault="00BE3CE8" w:rsidP="009152B8">
      <w:pPr>
        <w:pStyle w:val="DRAOnormal"/>
        <w:numPr>
          <w:ilvl w:val="0"/>
          <w:numId w:val="303"/>
        </w:numPr>
        <w:jc w:val="both"/>
        <w:rPr>
          <w:rFonts w:asciiTheme="minorHAnsi" w:hAnsiTheme="minorHAnsi"/>
        </w:rPr>
      </w:pPr>
      <w:r w:rsidRPr="00D66962">
        <w:rPr>
          <w:rFonts w:asciiTheme="minorHAnsi" w:hAnsiTheme="minorHAnsi"/>
        </w:rPr>
        <w:t>une Direction des Développement et des Services (DDS) en charge de développer et diffuser au sein de SPIE nos savoirs faire dans les domaines les plus innovants comme par exemple l’efficacité énergétique. La DDS participe également à la mise en place des modules de formation du centre de formation de l’institut technologique.</w:t>
      </w:r>
    </w:p>
    <w:p w:rsidR="00BE3CE8" w:rsidRPr="00D66962" w:rsidRDefault="00BE3CE8" w:rsidP="009152B8">
      <w:pPr>
        <w:pStyle w:val="DRAOnormal"/>
        <w:jc w:val="both"/>
        <w:rPr>
          <w:rFonts w:asciiTheme="minorHAnsi" w:hAnsiTheme="minorHAnsi"/>
        </w:rPr>
      </w:pPr>
    </w:p>
    <w:p w:rsidR="00BE3CE8" w:rsidRPr="00D66962" w:rsidRDefault="00BE3CE8" w:rsidP="009152B8">
      <w:pPr>
        <w:pStyle w:val="DRAOnormal"/>
        <w:numPr>
          <w:ilvl w:val="0"/>
          <w:numId w:val="303"/>
        </w:numPr>
        <w:jc w:val="both"/>
        <w:rPr>
          <w:rFonts w:asciiTheme="minorHAnsi" w:hAnsiTheme="minorHAnsi"/>
        </w:rPr>
      </w:pPr>
      <w:r w:rsidRPr="00D66962">
        <w:rPr>
          <w:rFonts w:asciiTheme="minorHAnsi" w:hAnsiTheme="minorHAnsi"/>
        </w:rPr>
        <w:t>une cellule Ingénierie de Maintenance et de Gestion Technique (IMGT), appui méthode en avant vente et en opération sur les contrats de maintenance. Elle a notamment pour mission d’apporter son expertise « énergie » et « environnement ». Elle relaie également les alertes réglementaires pour les activités de maintenance.</w:t>
      </w:r>
    </w:p>
    <w:p w:rsidR="00BE3CE8" w:rsidRPr="00D66962" w:rsidRDefault="00BE3CE8" w:rsidP="009152B8">
      <w:pPr>
        <w:pStyle w:val="DRAOnormal"/>
        <w:jc w:val="both"/>
        <w:rPr>
          <w:rFonts w:asciiTheme="minorHAnsi" w:hAnsiTheme="minorHAnsi"/>
        </w:rPr>
      </w:pPr>
    </w:p>
    <w:p w:rsidR="00BE3CE8" w:rsidRPr="00D66962" w:rsidRDefault="00BE3CE8" w:rsidP="009152B8">
      <w:pPr>
        <w:pStyle w:val="DRAOnormal"/>
        <w:numPr>
          <w:ilvl w:val="0"/>
          <w:numId w:val="303"/>
        </w:numPr>
        <w:jc w:val="both"/>
        <w:rPr>
          <w:rFonts w:asciiTheme="minorHAnsi" w:hAnsiTheme="minorHAnsi"/>
        </w:rPr>
      </w:pPr>
      <w:r w:rsidRPr="00D66962">
        <w:rPr>
          <w:rFonts w:asciiTheme="minorHAnsi" w:hAnsiTheme="minorHAnsi"/>
        </w:rPr>
        <w:t>un club et des collectifs maintenances, organes de partage et de diffusion de notre savoir faire et du retour d’expérience aux niveaux des responsables opérationnels. Ils réunissent régulièrement les experts « maintenance » des différentes filiales du groupe.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Pour votre contrat, notre conseil s’articule :</w:t>
      </w:r>
    </w:p>
    <w:p w:rsidR="00BE3CE8" w:rsidRPr="00D66962" w:rsidRDefault="00BE3CE8" w:rsidP="009152B8">
      <w:pPr>
        <w:pStyle w:val="DRAOnormal"/>
        <w:numPr>
          <w:ilvl w:val="0"/>
          <w:numId w:val="302"/>
        </w:numPr>
        <w:jc w:val="both"/>
        <w:rPr>
          <w:rFonts w:asciiTheme="minorHAnsi" w:hAnsiTheme="minorHAnsi"/>
        </w:rPr>
      </w:pPr>
      <w:r w:rsidRPr="00D66962">
        <w:rPr>
          <w:rFonts w:asciiTheme="minorHAnsi" w:hAnsiTheme="minorHAnsi"/>
        </w:rPr>
        <w:t>au quotidien, dans les échanges entre nos techniciens et les interlocuteurs CLIENTs.</w:t>
      </w:r>
    </w:p>
    <w:p w:rsidR="00BE3CE8" w:rsidRPr="00D66962" w:rsidRDefault="00BE3CE8" w:rsidP="009152B8">
      <w:pPr>
        <w:pStyle w:val="DRAOnormal"/>
        <w:numPr>
          <w:ilvl w:val="0"/>
          <w:numId w:val="302"/>
        </w:numPr>
        <w:jc w:val="both"/>
        <w:rPr>
          <w:rFonts w:asciiTheme="minorHAnsi" w:hAnsiTheme="minorHAnsi"/>
        </w:rPr>
      </w:pPr>
      <w:r w:rsidRPr="00D66962">
        <w:rPr>
          <w:rFonts w:asciiTheme="minorHAnsi" w:hAnsiTheme="minorHAnsi"/>
        </w:rPr>
        <w:t>au travers des échanges périodiques qui se feront lors des réunions de travail planifiées avec vos représentants (réunions d'exploitation ou réunion de synthèse)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et notre mission de conseil vise pour l’essentiel à :</w:t>
      </w:r>
    </w:p>
    <w:p w:rsidR="00BE3CE8" w:rsidRPr="00757D9D" w:rsidRDefault="00BE3CE8" w:rsidP="009152B8">
      <w:pPr>
        <w:pStyle w:val="DRAOnormal"/>
        <w:numPr>
          <w:ilvl w:val="0"/>
          <w:numId w:val="304"/>
        </w:numPr>
        <w:jc w:val="both"/>
        <w:rPr>
          <w:rFonts w:asciiTheme="minorHAnsi" w:hAnsiTheme="minorHAnsi"/>
        </w:rPr>
      </w:pPr>
      <w:r w:rsidRPr="00757D9D">
        <w:rPr>
          <w:rFonts w:asciiTheme="minorHAnsi" w:hAnsiTheme="minorHAnsi"/>
        </w:rPr>
        <w:t>réduire vos coûts d’exploitation</w:t>
      </w:r>
    </w:p>
    <w:p w:rsidR="00BE3CE8" w:rsidRPr="00757D9D" w:rsidRDefault="00BE3CE8" w:rsidP="009152B8">
      <w:pPr>
        <w:pStyle w:val="DRAOnormal"/>
        <w:numPr>
          <w:ilvl w:val="0"/>
          <w:numId w:val="304"/>
        </w:numPr>
        <w:jc w:val="both"/>
        <w:rPr>
          <w:rFonts w:asciiTheme="minorHAnsi" w:hAnsiTheme="minorHAnsi"/>
        </w:rPr>
      </w:pPr>
      <w:r w:rsidRPr="00757D9D">
        <w:rPr>
          <w:rFonts w:asciiTheme="minorHAnsi" w:hAnsiTheme="minorHAnsi"/>
        </w:rPr>
        <w:t>améliorer les taux de disponibilité de vos installations</w:t>
      </w:r>
    </w:p>
    <w:p w:rsidR="00BE3CE8" w:rsidRPr="00757D9D" w:rsidRDefault="00BE3CE8" w:rsidP="009152B8">
      <w:pPr>
        <w:pStyle w:val="DRAOnormal"/>
        <w:numPr>
          <w:ilvl w:val="0"/>
          <w:numId w:val="304"/>
        </w:numPr>
        <w:jc w:val="both"/>
        <w:rPr>
          <w:rFonts w:asciiTheme="minorHAnsi" w:hAnsiTheme="minorHAnsi"/>
        </w:rPr>
      </w:pPr>
      <w:r w:rsidRPr="00757D9D">
        <w:rPr>
          <w:rFonts w:asciiTheme="minorHAnsi" w:hAnsiTheme="minorHAnsi"/>
        </w:rPr>
        <w:t>réduire vos émissions de CO2</w:t>
      </w:r>
    </w:p>
    <w:p w:rsidR="00BE3CE8" w:rsidRPr="00757D9D" w:rsidRDefault="00BE3CE8" w:rsidP="009152B8">
      <w:pPr>
        <w:pStyle w:val="DRAOnormal"/>
        <w:numPr>
          <w:ilvl w:val="0"/>
          <w:numId w:val="304"/>
        </w:numPr>
        <w:jc w:val="both"/>
        <w:rPr>
          <w:rFonts w:asciiTheme="minorHAnsi" w:hAnsiTheme="minorHAnsi"/>
        </w:rPr>
      </w:pPr>
      <w:r w:rsidRPr="00757D9D">
        <w:rPr>
          <w:rFonts w:asciiTheme="minorHAnsi" w:hAnsiTheme="minorHAnsi"/>
        </w:rPr>
        <w:t>réduire vos consommations énergétiques</w:t>
      </w:r>
    </w:p>
    <w:p w:rsidR="00BE3CE8" w:rsidRPr="00757D9D" w:rsidRDefault="00BE3CE8" w:rsidP="009152B8">
      <w:pPr>
        <w:pStyle w:val="DRAOnormal"/>
        <w:numPr>
          <w:ilvl w:val="0"/>
          <w:numId w:val="304"/>
        </w:numPr>
        <w:jc w:val="both"/>
        <w:rPr>
          <w:rFonts w:asciiTheme="minorHAnsi" w:hAnsiTheme="minorHAnsi"/>
        </w:rPr>
      </w:pPr>
      <w:r w:rsidRPr="00757D9D">
        <w:rPr>
          <w:rFonts w:asciiTheme="minorHAnsi" w:hAnsiTheme="minorHAnsi"/>
        </w:rPr>
        <w:t>améliorer la sécurité</w:t>
      </w:r>
    </w:p>
    <w:p w:rsidR="00BE3CE8" w:rsidRPr="00757D9D" w:rsidRDefault="00BE3CE8" w:rsidP="009152B8">
      <w:pPr>
        <w:pStyle w:val="DRAOnormal"/>
        <w:numPr>
          <w:ilvl w:val="0"/>
          <w:numId w:val="304"/>
        </w:numPr>
        <w:jc w:val="both"/>
        <w:rPr>
          <w:rFonts w:asciiTheme="minorHAnsi" w:hAnsiTheme="minorHAnsi" w:cs="Arial"/>
        </w:rPr>
      </w:pPr>
      <w:r w:rsidRPr="00757D9D">
        <w:rPr>
          <w:rFonts w:asciiTheme="minorHAnsi" w:hAnsiTheme="minorHAnsi"/>
        </w:rPr>
        <w:t>assurer le maintien en conformité de vos installations</w:t>
      </w:r>
    </w:p>
    <w:p w:rsidR="00BE3CE8" w:rsidRPr="00D66962" w:rsidRDefault="00BE3CE8" w:rsidP="00BE3CE8">
      <w:pPr>
        <w:pStyle w:val="Titre2"/>
        <w:keepNext/>
        <w:tabs>
          <w:tab w:val="num" w:pos="576"/>
        </w:tabs>
        <w:spacing w:before="480" w:after="240" w:line="240" w:lineRule="auto"/>
        <w:jc w:val="both"/>
      </w:pPr>
      <w:bookmarkStart w:id="153" w:name="_Toc273004477"/>
      <w:bookmarkStart w:id="154" w:name="_Toc456963981"/>
      <w:bookmarkStart w:id="155" w:name="_Toc456971943"/>
      <w:r w:rsidRPr="00D66962">
        <w:t>Gestion des demandes et des devis</w:t>
      </w:r>
      <w:bookmarkEnd w:id="153"/>
      <w:bookmarkEnd w:id="154"/>
      <w:bookmarkEnd w:id="155"/>
    </w:p>
    <w:p w:rsidR="00BE3CE8" w:rsidRPr="00D66962" w:rsidRDefault="00BE3CE8" w:rsidP="00BE3CE8">
      <w:pPr>
        <w:pStyle w:val="DRAOnormal"/>
        <w:jc w:val="both"/>
        <w:rPr>
          <w:rFonts w:asciiTheme="minorHAnsi" w:hAnsiTheme="minorHAnsi"/>
        </w:rPr>
      </w:pPr>
      <w:r w:rsidRPr="00D66962">
        <w:rPr>
          <w:rFonts w:asciiTheme="minorHAnsi" w:hAnsiTheme="minorHAnsi"/>
        </w:rPr>
        <w:t>Toutes les demandes de travaux n’entrant pas dans le cadre forfaitaire de la rémunération du contrat (remplacement de pièces importantes, vandalisme, évènement climatique, etc.) font l’objet de devis soumis à l’approbation du CLIENT. Ces demandes sont prises en charge par le Responsable d’Affaires qui s’appuie sur des cellules d’expertises pour proposer les meilleures solutions techniques.</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Ces interventions sont réalisées par ses propres équipes « travaux de proximité » qui sont disponibles dans le cadre du contrat afin de réaliser des prestations de remplacement d’équipement ou de remise à niveau.</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 xml:space="preserve">Dans l’hypothèse de travaux plus importants, une équipe support du département maintenance est mise à disposition du responsable d’affaires afin de : </w:t>
      </w:r>
    </w:p>
    <w:p w:rsidR="00BE3CE8" w:rsidRPr="00D66962" w:rsidRDefault="00BE3CE8" w:rsidP="009152B8">
      <w:pPr>
        <w:pStyle w:val="DRAOnormal"/>
        <w:numPr>
          <w:ilvl w:val="0"/>
          <w:numId w:val="305"/>
        </w:numPr>
        <w:jc w:val="both"/>
        <w:rPr>
          <w:rFonts w:asciiTheme="minorHAnsi" w:hAnsiTheme="minorHAnsi"/>
        </w:rPr>
      </w:pPr>
      <w:r w:rsidRPr="00D66962">
        <w:rPr>
          <w:rFonts w:asciiTheme="minorHAnsi" w:hAnsiTheme="minorHAnsi"/>
        </w:rPr>
        <w:t>proposer une étude complète et détaillée des travaux (variantes, notes de calcul…)</w:t>
      </w:r>
    </w:p>
    <w:p w:rsidR="00BE3CE8" w:rsidRPr="00D66962" w:rsidRDefault="00BE3CE8" w:rsidP="009152B8">
      <w:pPr>
        <w:pStyle w:val="DRAOnormal"/>
        <w:numPr>
          <w:ilvl w:val="0"/>
          <w:numId w:val="305"/>
        </w:numPr>
        <w:jc w:val="both"/>
        <w:rPr>
          <w:rFonts w:asciiTheme="minorHAnsi" w:hAnsiTheme="minorHAnsi"/>
        </w:rPr>
      </w:pPr>
      <w:r w:rsidRPr="00D66962">
        <w:rPr>
          <w:rFonts w:asciiTheme="minorHAnsi" w:hAnsiTheme="minorHAnsi"/>
        </w:rPr>
        <w:t>chiffrer précisément les travaux, étudier le planning de réalisation tenant compte de l’activité du site,</w:t>
      </w:r>
    </w:p>
    <w:p w:rsidR="00BE3CE8" w:rsidRPr="00D66962" w:rsidRDefault="00BE3CE8" w:rsidP="009152B8">
      <w:pPr>
        <w:pStyle w:val="DRAOnormal"/>
        <w:numPr>
          <w:ilvl w:val="0"/>
          <w:numId w:val="305"/>
        </w:numPr>
        <w:jc w:val="both"/>
        <w:rPr>
          <w:rFonts w:asciiTheme="minorHAnsi" w:hAnsiTheme="minorHAnsi"/>
        </w:rPr>
      </w:pPr>
      <w:r w:rsidRPr="00D66962">
        <w:rPr>
          <w:rFonts w:asciiTheme="minorHAnsi" w:hAnsiTheme="minorHAnsi"/>
        </w:rPr>
        <w:t>mettre en œuvre le chantier jusqu'à sa réception.</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Cette équipe, autonome dans son fonctionnement, reste sous le pilotage de l’équipe maintenance afin de garantir le même niveau de service et de prise en compte des exigences conformément au marché de maintenance. Ces entités sont munies des moyens spécifiques dans les domaines des études (logiciels de calcul et dimensionnement), de mise à jour de plans (Autocad…) et de réalisation (équipe indépendante des équipes maintenance, moyens de soutien et outillage spécifique).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Cette organisation nous permet une réactivité maximale avec la mise à disposition de personnel dans les meilleurs délais en cas de problèmes graves.</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Le suivi des devis proposés, acceptés, refusés, en cours et réceptionnés seront tracés dans la GMAO, ou sur tout autre support informatique (portail WSS SPIE Sud Ouest), si le site n’est pas équipé en GMAO.</w:t>
      </w:r>
    </w:p>
    <w:p w:rsidR="00BE3CE8" w:rsidRPr="00D66962" w:rsidRDefault="00BE3CE8" w:rsidP="00BE3CE8">
      <w:pPr>
        <w:pStyle w:val="DRAOnormal"/>
        <w:jc w:val="both"/>
        <w:rPr>
          <w:rFonts w:asciiTheme="minorHAnsi" w:hAnsiTheme="minorHAnsi"/>
        </w:rPr>
      </w:pPr>
      <w:r w:rsidRPr="00D66962">
        <w:rPr>
          <w:rFonts w:asciiTheme="minorHAnsi" w:hAnsiTheme="minorHAnsi"/>
        </w:rPr>
        <w:t>Elles feront l’objet, au même titre que la maintenance, d’un suivi particulier de leur avancement (étude, devis, décision, exécution…).</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Exemple de page écran</w:t>
      </w:r>
    </w:p>
    <w:p w:rsidR="00BE3CE8" w:rsidRPr="00D66962" w:rsidRDefault="00BE3CE8" w:rsidP="00BE3CE8">
      <w:pPr>
        <w:pStyle w:val="DRAOnormal"/>
        <w:jc w:val="both"/>
        <w:rPr>
          <w:rFonts w:asciiTheme="minorHAnsi" w:hAnsiTheme="minorHAnsi"/>
        </w:rPr>
      </w:pPr>
      <w:r w:rsidRPr="00D66962">
        <w:rPr>
          <w:rFonts w:asciiTheme="minorHAnsi" w:hAnsiTheme="minorHAnsi"/>
          <w:noProof/>
        </w:rPr>
        <w:drawing>
          <wp:anchor distT="0" distB="0" distL="114300" distR="114300" simplePos="0" relativeHeight="251674624" behindDoc="0" locked="0" layoutInCell="1" allowOverlap="1" wp14:anchorId="6755BDB3" wp14:editId="5F5B79C1">
            <wp:simplePos x="0" y="0"/>
            <wp:positionH relativeFrom="column">
              <wp:align>center</wp:align>
            </wp:positionH>
            <wp:positionV relativeFrom="paragraph">
              <wp:posOffset>0</wp:posOffset>
            </wp:positionV>
            <wp:extent cx="4634865" cy="2768600"/>
            <wp:effectExtent l="19050" t="19050" r="13335" b="12700"/>
            <wp:wrapNone/>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4865" cy="2768600"/>
                    </a:xfrm>
                    <a:prstGeom prst="rect">
                      <a:avLst/>
                    </a:prstGeom>
                    <a:noFill/>
                    <a:ln w="9525">
                      <a:solidFill>
                        <a:srgbClr val="B1C700"/>
                      </a:solidFill>
                      <a:miter lim="800000"/>
                      <a:headEnd/>
                      <a:tailEnd/>
                    </a:ln>
                  </pic:spPr>
                </pic:pic>
              </a:graphicData>
            </a:graphic>
            <wp14:sizeRelH relativeFrom="page">
              <wp14:pctWidth>0</wp14:pctWidth>
            </wp14:sizeRelH>
            <wp14:sizeRelV relativeFrom="page">
              <wp14:pctHeight>0</wp14:pctHeight>
            </wp14:sizeRelV>
          </wp:anchor>
        </w:drawing>
      </w: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Titre2"/>
        <w:keepNext/>
        <w:tabs>
          <w:tab w:val="num" w:pos="576"/>
        </w:tabs>
        <w:spacing w:before="480" w:after="240" w:line="240" w:lineRule="auto"/>
        <w:jc w:val="both"/>
      </w:pPr>
      <w:bookmarkStart w:id="156" w:name="_Toc273004478"/>
      <w:bookmarkStart w:id="157" w:name="_Toc456963982"/>
      <w:bookmarkStart w:id="158" w:name="_Toc456971944"/>
      <w:r w:rsidRPr="00D66962">
        <w:t>Gestion de la garantie</w:t>
      </w:r>
      <w:bookmarkEnd w:id="156"/>
      <w:bookmarkEnd w:id="157"/>
      <w:bookmarkEnd w:id="158"/>
    </w:p>
    <w:p w:rsidR="00BE3CE8" w:rsidRPr="00D66962" w:rsidRDefault="00BE3CE8" w:rsidP="00BE3CE8">
      <w:pPr>
        <w:pStyle w:val="DRAOnormal"/>
        <w:jc w:val="both"/>
        <w:rPr>
          <w:rFonts w:asciiTheme="minorHAnsi" w:hAnsiTheme="minorHAnsi"/>
        </w:rPr>
      </w:pPr>
      <w:r w:rsidRPr="00D66962">
        <w:rPr>
          <w:rFonts w:asciiTheme="minorHAnsi" w:hAnsiTheme="minorHAnsi"/>
        </w:rPr>
        <w:t xml:space="preserve">L’équipe maintenance en place sur le site prend en charge pour le compte du CLIENT la gestion des garanties des matériels récemment installés, auprès des constructeurs et installateurs. </w:t>
      </w:r>
    </w:p>
    <w:p w:rsidR="00BE3CE8" w:rsidRPr="00D66962" w:rsidRDefault="00BE3CE8" w:rsidP="00BE3CE8">
      <w:pPr>
        <w:pStyle w:val="DRAOnormal"/>
        <w:jc w:val="both"/>
        <w:rPr>
          <w:rFonts w:asciiTheme="minorHAnsi" w:hAnsiTheme="minorHAnsi"/>
        </w:rPr>
      </w:pPr>
      <w:r w:rsidRPr="00D66962">
        <w:rPr>
          <w:rFonts w:asciiTheme="minorHAnsi" w:hAnsiTheme="minorHAnsi"/>
        </w:rPr>
        <w:t>Lors de chaque remplacement ou mise en place de matériel neuf, une fiche spécifique est créée (GMAO) précisant les conditions de garantie et en particulier les dates de mise en place et de fin de garantie de l'équipement.</w:t>
      </w:r>
    </w:p>
    <w:p w:rsidR="00BE3CE8" w:rsidRPr="00D66962" w:rsidRDefault="00BE3CE8" w:rsidP="00BE3CE8">
      <w:pPr>
        <w:pStyle w:val="DRAOnormal"/>
        <w:jc w:val="both"/>
        <w:rPr>
          <w:rFonts w:asciiTheme="minorHAnsi" w:hAnsiTheme="minorHAnsi"/>
        </w:rPr>
      </w:pPr>
      <w:r w:rsidRPr="00D66962">
        <w:rPr>
          <w:rFonts w:asciiTheme="minorHAnsi" w:hAnsiTheme="minorHAnsi"/>
        </w:rPr>
        <w:t>Selon la technicité et le risque potentiel en cas de défaillance de l’équipement, SPIE Sud Ouest informe le CLIENT de la fin de la période de garantie pour éventuellement revoir la dotation du stock.</w:t>
      </w:r>
    </w:p>
    <w:p w:rsidR="00BE3CE8" w:rsidRPr="00D66962" w:rsidRDefault="00BE3CE8" w:rsidP="00BE3CE8">
      <w:pPr>
        <w:pStyle w:val="DRAOnormal"/>
        <w:jc w:val="both"/>
        <w:rPr>
          <w:rFonts w:asciiTheme="minorHAnsi" w:hAnsiTheme="minorHAnsi"/>
        </w:rPr>
      </w:pPr>
      <w:r w:rsidRPr="00D66962">
        <w:rPr>
          <w:rFonts w:asciiTheme="minorHAnsi" w:hAnsiTheme="minorHAnsi"/>
        </w:rPr>
        <w:br w:type="page"/>
      </w:r>
    </w:p>
    <w:p w:rsidR="00BE3CE8" w:rsidRPr="00D66962" w:rsidRDefault="00BE3CE8" w:rsidP="00BE3CE8">
      <w:pPr>
        <w:pStyle w:val="DRAOnormal"/>
        <w:jc w:val="both"/>
        <w:rPr>
          <w:rFonts w:asciiTheme="minorHAnsi" w:hAnsiTheme="minorHAnsi"/>
        </w:rPr>
      </w:pPr>
      <w:r w:rsidRPr="00D66962">
        <w:rPr>
          <w:rFonts w:asciiTheme="minorHAnsi" w:hAnsiTheme="minorHAnsi"/>
        </w:rPr>
        <w:t>En cas de pannes survenant sur ces équipements, le diagramme ci-dessous s’applique :</w:t>
      </w:r>
    </w:p>
    <w:p w:rsidR="00BE3CE8" w:rsidRPr="00D66962" w:rsidRDefault="00BE3CE8" w:rsidP="00BE3CE8">
      <w:pPr>
        <w:pStyle w:val="DRAOnormal"/>
        <w:jc w:val="both"/>
        <w:rPr>
          <w:rFonts w:asciiTheme="minorHAnsi" w:hAnsiTheme="minorHAnsi" w:cs="Arial"/>
        </w:rPr>
      </w:pPr>
      <w:r w:rsidRPr="00D66962">
        <w:rPr>
          <w:rFonts w:asciiTheme="minorHAnsi" w:hAnsiTheme="minorHAnsi"/>
          <w:noProof/>
        </w:rPr>
        <w:drawing>
          <wp:anchor distT="0" distB="0" distL="114300" distR="114300" simplePos="0" relativeHeight="251673600" behindDoc="0" locked="0" layoutInCell="1" allowOverlap="1" wp14:anchorId="535AD95F" wp14:editId="5F51FFCE">
            <wp:simplePos x="0" y="0"/>
            <wp:positionH relativeFrom="column">
              <wp:posOffset>914400</wp:posOffset>
            </wp:positionH>
            <wp:positionV relativeFrom="paragraph">
              <wp:posOffset>47625</wp:posOffset>
            </wp:positionV>
            <wp:extent cx="4117975" cy="5715000"/>
            <wp:effectExtent l="19050" t="19050" r="15875" b="19050"/>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17975" cy="5715000"/>
                    </a:xfrm>
                    <a:prstGeom prst="rect">
                      <a:avLst/>
                    </a:prstGeom>
                    <a:noFill/>
                    <a:ln w="9525">
                      <a:solidFill>
                        <a:srgbClr val="B1C700"/>
                      </a:solidFill>
                      <a:miter lim="800000"/>
                      <a:headEnd/>
                      <a:tailEnd/>
                    </a:ln>
                  </pic:spPr>
                </pic:pic>
              </a:graphicData>
            </a:graphic>
            <wp14:sizeRelH relativeFrom="page">
              <wp14:pctWidth>0</wp14:pctWidth>
            </wp14:sizeRelH>
            <wp14:sizeRelV relativeFrom="page">
              <wp14:pctHeight>0</wp14:pctHeight>
            </wp14:sizeRelV>
          </wp:anchor>
        </w:drawing>
      </w: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cs="Arial"/>
        </w:rPr>
      </w:pPr>
    </w:p>
    <w:p w:rsidR="00BE3CE8" w:rsidRPr="00D66962" w:rsidRDefault="00BE3CE8" w:rsidP="00BE3CE8">
      <w:pPr>
        <w:pStyle w:val="DRAOnormal"/>
        <w:jc w:val="both"/>
        <w:rPr>
          <w:rFonts w:asciiTheme="minorHAnsi" w:hAnsiTheme="minorHAnsi"/>
        </w:rPr>
      </w:pPr>
    </w:p>
    <w:p w:rsidR="00BE3CE8" w:rsidRPr="00D66962" w:rsidRDefault="00BE3CE8" w:rsidP="00BE3CE8">
      <w:pPr>
        <w:pStyle w:val="Titre2"/>
        <w:keepNext/>
        <w:tabs>
          <w:tab w:val="num" w:pos="576"/>
        </w:tabs>
        <w:spacing w:before="480" w:after="240" w:line="240" w:lineRule="auto"/>
        <w:jc w:val="both"/>
      </w:pPr>
      <w:bookmarkStart w:id="159" w:name="_Toc273004479"/>
      <w:bookmarkStart w:id="160" w:name="_Toc456963983"/>
      <w:bookmarkStart w:id="161" w:name="_Toc456971945"/>
      <w:r w:rsidRPr="00D66962">
        <w:t>Gestion de l'obsolescence</w:t>
      </w:r>
      <w:bookmarkEnd w:id="159"/>
      <w:bookmarkEnd w:id="160"/>
      <w:bookmarkEnd w:id="161"/>
    </w:p>
    <w:p w:rsidR="00BE3CE8" w:rsidRPr="00D66962" w:rsidRDefault="00BE3CE8" w:rsidP="00BE3CE8">
      <w:pPr>
        <w:pStyle w:val="DRAOnormal"/>
        <w:jc w:val="both"/>
        <w:rPr>
          <w:rFonts w:asciiTheme="minorHAnsi" w:hAnsiTheme="minorHAnsi"/>
        </w:rPr>
      </w:pPr>
      <w:r w:rsidRPr="00D66962">
        <w:rPr>
          <w:rFonts w:asciiTheme="minorHAnsi" w:hAnsiTheme="minorHAnsi"/>
        </w:rPr>
        <w:t>Nous avons une approche de la gestion de l’obsolescence à deux niveaux :</w:t>
      </w:r>
    </w:p>
    <w:p w:rsidR="00BE3CE8" w:rsidRPr="00D66962" w:rsidRDefault="00BE3CE8" w:rsidP="00BE3CE8">
      <w:pPr>
        <w:pStyle w:val="DRAOnormal"/>
        <w:jc w:val="both"/>
        <w:rPr>
          <w:rFonts w:asciiTheme="minorHAnsi" w:hAnsiTheme="minorHAnsi"/>
        </w:rPr>
      </w:pPr>
    </w:p>
    <w:p w:rsidR="00BE3CE8" w:rsidRPr="00D66962" w:rsidRDefault="00BE3CE8" w:rsidP="009152B8">
      <w:pPr>
        <w:pStyle w:val="DRAOnormal"/>
        <w:numPr>
          <w:ilvl w:val="0"/>
          <w:numId w:val="306"/>
        </w:numPr>
        <w:jc w:val="both"/>
        <w:rPr>
          <w:rFonts w:asciiTheme="minorHAnsi" w:hAnsiTheme="minorHAnsi"/>
        </w:rPr>
      </w:pPr>
      <w:r w:rsidRPr="00D66962">
        <w:rPr>
          <w:rFonts w:asciiTheme="minorHAnsi" w:hAnsiTheme="minorHAnsi"/>
        </w:rPr>
        <w:t>Gestion de l’obsolescence en cas de pannes</w:t>
      </w:r>
    </w:p>
    <w:p w:rsidR="00BE3CE8" w:rsidRPr="00D66962" w:rsidRDefault="00BE3CE8" w:rsidP="00BE3CE8">
      <w:pPr>
        <w:pStyle w:val="DRAOnormal"/>
        <w:jc w:val="both"/>
        <w:rPr>
          <w:rFonts w:asciiTheme="minorHAnsi" w:hAnsiTheme="minorHAnsi"/>
        </w:rPr>
      </w:pPr>
      <w:r w:rsidRPr="00D66962">
        <w:rPr>
          <w:rFonts w:asciiTheme="minorHAnsi" w:hAnsiTheme="minorHAnsi"/>
        </w:rPr>
        <w:t>Lorsque nous sommes confrontés à des cas d’obsolescence de pièces, nous recherchons une solution technico-économique. Celle-ci est proposée au CLIENT et réalisée selon accord.</w:t>
      </w:r>
    </w:p>
    <w:p w:rsidR="00BE3CE8" w:rsidRPr="00D66962" w:rsidRDefault="00BE3CE8" w:rsidP="00BE3CE8">
      <w:pPr>
        <w:pStyle w:val="DRAOnormal"/>
        <w:jc w:val="both"/>
        <w:rPr>
          <w:rFonts w:asciiTheme="minorHAnsi" w:hAnsiTheme="minorHAnsi"/>
        </w:rPr>
      </w:pPr>
    </w:p>
    <w:p w:rsidR="00BE3CE8" w:rsidRPr="00D66962" w:rsidRDefault="00BE3CE8" w:rsidP="009152B8">
      <w:pPr>
        <w:pStyle w:val="DRAOnormal"/>
        <w:numPr>
          <w:ilvl w:val="0"/>
          <w:numId w:val="307"/>
        </w:numPr>
        <w:jc w:val="both"/>
        <w:rPr>
          <w:rFonts w:asciiTheme="minorHAnsi" w:hAnsiTheme="minorHAnsi"/>
        </w:rPr>
      </w:pPr>
      <w:r w:rsidRPr="00D66962">
        <w:rPr>
          <w:rFonts w:asciiTheme="minorHAnsi" w:hAnsiTheme="minorHAnsi"/>
        </w:rPr>
        <w:t>Gestion de l’obsolescence par anticipation</w:t>
      </w:r>
    </w:p>
    <w:p w:rsidR="00BE3CE8" w:rsidRPr="00D66962" w:rsidRDefault="00BE3CE8" w:rsidP="00BE3CE8">
      <w:pPr>
        <w:pStyle w:val="DRAOnormal"/>
        <w:jc w:val="both"/>
        <w:rPr>
          <w:rFonts w:asciiTheme="minorHAnsi" w:hAnsiTheme="minorHAnsi"/>
        </w:rPr>
      </w:pPr>
      <w:r w:rsidRPr="00D66962">
        <w:rPr>
          <w:rFonts w:asciiTheme="minorHAnsi" w:hAnsiTheme="minorHAnsi"/>
        </w:rPr>
        <w:t>L’enjeu : « Quelque soit la défaillance, SPIE Sud Ouest doit toujours assurer la continuité de service (éviter un arrêt critique) »</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Pour les équipements les plus critiques et les plus anciens, nous disposons de méthodes d’analyses visant à anticiper les problèmes d’obsolescence.</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9152B8">
        <w:rPr>
          <w:rFonts w:asciiTheme="minorHAnsi" w:hAnsiTheme="minorHAnsi"/>
          <w:noProof/>
        </w:rPr>
        <w:drawing>
          <wp:anchor distT="0" distB="0" distL="114300" distR="114300" simplePos="0" relativeHeight="251679744" behindDoc="0" locked="0" layoutInCell="1" allowOverlap="1" wp14:anchorId="67CF6A0F" wp14:editId="1B24B4B1">
            <wp:simplePos x="0" y="0"/>
            <wp:positionH relativeFrom="column">
              <wp:posOffset>2400300</wp:posOffset>
            </wp:positionH>
            <wp:positionV relativeFrom="paragraph">
              <wp:posOffset>56515</wp:posOffset>
            </wp:positionV>
            <wp:extent cx="3383915" cy="2057400"/>
            <wp:effectExtent l="0" t="0" r="6985"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391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52B8">
        <w:rPr>
          <w:rFonts w:asciiTheme="minorHAnsi" w:hAnsiTheme="minorHAnsi"/>
        </w:rPr>
        <w:t>Le retour d’expérience de SPIE Sud Ouest, notamment sur les contrats de maintenance tertiaires multi sites ou dans l’industrie de production en process continu, a vu l’émergence de méthodes focalisées sur la gestion des équipements spécifiques, critiques ou obsolètes. Ainsi, nous avons développé une méthode baptisée SyMAC (système de maîtrise des arrêts critiques) qui débouche sur l’établissement de scénarios de gestion des équipements obsolètes.</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noProof/>
        </w:rPr>
        <w:drawing>
          <wp:anchor distT="0" distB="0" distL="114300" distR="114300" simplePos="0" relativeHeight="251680768" behindDoc="0" locked="0" layoutInCell="1" allowOverlap="1" wp14:anchorId="6A34ABB6" wp14:editId="01AC54EA">
            <wp:simplePos x="0" y="0"/>
            <wp:positionH relativeFrom="column">
              <wp:align>center</wp:align>
            </wp:positionH>
            <wp:positionV relativeFrom="paragraph">
              <wp:posOffset>252730</wp:posOffset>
            </wp:positionV>
            <wp:extent cx="5751830" cy="2413635"/>
            <wp:effectExtent l="0" t="0" r="1270" b="571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1830" cy="2413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3CE8" w:rsidRPr="00D66962" w:rsidRDefault="00BE3CE8" w:rsidP="00BE3CE8">
      <w:pPr>
        <w:pStyle w:val="DRAOnormal"/>
        <w:jc w:val="both"/>
        <w:rPr>
          <w:rFonts w:asciiTheme="minorHAnsi" w:hAnsiTheme="minorHAnsi"/>
          <w:highlight w:val="green"/>
        </w:rPr>
      </w:pPr>
    </w:p>
    <w:p w:rsidR="00BE3CE8" w:rsidRPr="00D66962" w:rsidRDefault="00BE3CE8" w:rsidP="00BE3CE8">
      <w:pPr>
        <w:pStyle w:val="DRAOnormal"/>
        <w:jc w:val="both"/>
        <w:rPr>
          <w:rFonts w:asciiTheme="minorHAnsi" w:hAnsiTheme="minorHAnsi"/>
        </w:rPr>
      </w:pPr>
      <w:r w:rsidRPr="00D66962">
        <w:rPr>
          <w:rFonts w:asciiTheme="minorHAnsi" w:hAnsiTheme="minorHAnsi"/>
        </w:rPr>
        <w:t>Ces analyses permettent de découper les équipements en sous-ensembles critiques puis d’obtenir les pièces les plus critiques.</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Une analyse du marché permet de vérifier l’obsolescence de ces pièces et donc de prévoir des améliorations en avance de phase</w:t>
      </w:r>
    </w:p>
    <w:p w:rsidR="00BE3CE8" w:rsidRDefault="00BE3CE8">
      <w:pPr>
        <w:rPr>
          <w:rFonts w:cs="Times New Roman"/>
        </w:rPr>
      </w:pPr>
    </w:p>
    <w:p w:rsidR="00BE3CE8" w:rsidRDefault="00BE3CE8">
      <w:pPr>
        <w:rPr>
          <w:rFonts w:cs="Times New Roman"/>
        </w:rPr>
      </w:pPr>
    </w:p>
    <w:p w:rsidR="00BE3CE8" w:rsidRDefault="00BE3CE8">
      <w:pPr>
        <w:rPr>
          <w:rFonts w:cs="Times New Roman"/>
        </w:rPr>
      </w:pPr>
    </w:p>
    <w:p w:rsidR="00BE3CE8" w:rsidRDefault="00BE3CE8">
      <w:pPr>
        <w:rPr>
          <w:rFonts w:cs="Times New Roman"/>
        </w:rPr>
      </w:pPr>
    </w:p>
    <w:p w:rsidR="009152B8" w:rsidRDefault="009152B8">
      <w:pPr>
        <w:rPr>
          <w:rFonts w:cs="Times New Roman"/>
          <w:b/>
          <w:color w:val="17365D" w:themeColor="text2" w:themeShade="BF"/>
          <w:sz w:val="24"/>
          <w:szCs w:val="24"/>
          <w:u w:val="single"/>
        </w:rPr>
      </w:pPr>
      <w:r>
        <w:rPr>
          <w:rFonts w:cs="Times New Roman"/>
          <w:b/>
          <w:color w:val="17365D" w:themeColor="text2" w:themeShade="BF"/>
          <w:sz w:val="24"/>
          <w:szCs w:val="24"/>
          <w:u w:val="single"/>
        </w:rPr>
        <w:br w:type="page"/>
      </w:r>
    </w:p>
    <w:p w:rsidR="004C0570" w:rsidRDefault="004C0570" w:rsidP="00AA39B0">
      <w:pPr>
        <w:pStyle w:val="Titre1"/>
      </w:pPr>
      <w:bookmarkStart w:id="162" w:name="_Toc456963984"/>
      <w:bookmarkStart w:id="163" w:name="_Toc456971946"/>
      <w:r w:rsidRPr="006437DE">
        <w:t>PRESENTATION DES GAMMES ET DES RAPPORTS</w:t>
      </w:r>
      <w:bookmarkEnd w:id="162"/>
      <w:bookmarkEnd w:id="163"/>
    </w:p>
    <w:p w:rsidR="004C0570" w:rsidRPr="00D66962" w:rsidRDefault="006D2131" w:rsidP="006D2131">
      <w:pPr>
        <w:pStyle w:val="Titre2"/>
        <w:numPr>
          <w:ilvl w:val="1"/>
          <w:numId w:val="248"/>
        </w:numPr>
      </w:pPr>
      <w:bookmarkStart w:id="164" w:name="_Toc456963985"/>
      <w:bookmarkStart w:id="165" w:name="_Toc456971947"/>
      <w:r w:rsidRPr="00D66962">
        <w:t>La GMAO</w:t>
      </w:r>
      <w:bookmarkEnd w:id="164"/>
      <w:bookmarkEnd w:id="165"/>
    </w:p>
    <w:p w:rsidR="004C0570" w:rsidRPr="00D66962" w:rsidRDefault="004C0570" w:rsidP="009152B8">
      <w:pPr>
        <w:pStyle w:val="Titre3"/>
        <w:numPr>
          <w:ilvl w:val="0"/>
          <w:numId w:val="249"/>
        </w:numPr>
      </w:pPr>
      <w:bookmarkStart w:id="166" w:name="_Toc456963986"/>
      <w:bookmarkStart w:id="167" w:name="_Toc456971948"/>
      <w:r w:rsidRPr="00D66962">
        <w:t>Généralités</w:t>
      </w:r>
      <w:bookmarkEnd w:id="166"/>
      <w:bookmarkEnd w:id="167"/>
    </w:p>
    <w:p w:rsidR="004C0570" w:rsidRPr="00D66962" w:rsidRDefault="004C0570" w:rsidP="004C0570">
      <w:pPr>
        <w:jc w:val="both"/>
        <w:rPr>
          <w:rFonts w:cs="Times New Roman"/>
        </w:rPr>
      </w:pPr>
      <w:r w:rsidRPr="00D66962">
        <w:rPr>
          <w:rFonts w:cs="Times New Roman"/>
          <w:b/>
        </w:rPr>
        <w:t>SPIE</w:t>
      </w:r>
      <w:r w:rsidRPr="00D66962">
        <w:rPr>
          <w:rFonts w:cs="Times New Roman"/>
        </w:rPr>
        <w:t xml:space="preserve"> utilisera, conformément au CDC le logiciel de Gestion Maintenance Assistée par Ordinateur (GMAO) SAP, avec lequel il nous sera possible de gérer le planning de la maintenance préventive, d’établir les fiches d’interventions de maintenance corrective, de gérer les stocks de consommables et de pièces, et de fournir aux Représentants de </w:t>
      </w:r>
      <w:r w:rsidR="000026DB" w:rsidRPr="00D66962">
        <w:rPr>
          <w:rFonts w:cs="Times New Roman"/>
          <w:b/>
        </w:rPr>
        <w:t>FINAERO</w:t>
      </w:r>
      <w:r w:rsidRPr="00D66962">
        <w:rPr>
          <w:rFonts w:cs="Times New Roman"/>
          <w:b/>
        </w:rPr>
        <w:t xml:space="preserve"> </w:t>
      </w:r>
      <w:r w:rsidRPr="00D66962">
        <w:rPr>
          <w:rFonts w:cs="Times New Roman"/>
        </w:rPr>
        <w:t>un reporting régulier sur le fonctionnement de ses installations techniques.</w:t>
      </w:r>
    </w:p>
    <w:p w:rsidR="004C0570" w:rsidRPr="00D66962" w:rsidRDefault="004C0570" w:rsidP="004C0570">
      <w:pPr>
        <w:jc w:val="both"/>
        <w:rPr>
          <w:rFonts w:cs="Times New Roman"/>
        </w:rPr>
      </w:pPr>
      <w:r w:rsidRPr="00D66962">
        <w:rPr>
          <w:rFonts w:cs="Times New Roman"/>
        </w:rPr>
        <w:t>Cette GMAO est déjà paramétré</w:t>
      </w:r>
      <w:ins w:id="168" w:author="LOISON Jean-Marie" w:date="2016-06-24T15:28:00Z">
        <w:r w:rsidRPr="00D66962">
          <w:rPr>
            <w:rFonts w:cs="Times New Roman"/>
          </w:rPr>
          <w:t>e</w:t>
        </w:r>
      </w:ins>
      <w:r w:rsidRPr="00D66962">
        <w:rPr>
          <w:rFonts w:cs="Times New Roman"/>
        </w:rPr>
        <w:t xml:space="preserve"> néanmoins nos Ingénieurs Méthodes pendant la période de prise en charge vérifieront les éléments existants et avec votre accord pourront modifier les plans de maintenance existants.</w:t>
      </w:r>
    </w:p>
    <w:p w:rsidR="004C0570" w:rsidRPr="00D66962" w:rsidDel="00213453" w:rsidRDefault="004C0570" w:rsidP="004C0570">
      <w:pPr>
        <w:rPr>
          <w:del w:id="169" w:author="LOISON Jean-Marie" w:date="2016-06-24T15:29:00Z"/>
          <w:rFonts w:cs="Times New Roman"/>
        </w:rPr>
      </w:pPr>
      <w:del w:id="170" w:author="LOISON Jean-Marie" w:date="2016-06-24T15:29:00Z">
        <w:r w:rsidRPr="00D66962" w:rsidDel="00213453">
          <w:rPr>
            <w:rFonts w:cs="Times New Roman"/>
          </w:rPr>
          <w:br w:type="page"/>
        </w:r>
      </w:del>
    </w:p>
    <w:p w:rsidR="004C0570" w:rsidRPr="00D66962" w:rsidRDefault="004C0570" w:rsidP="004C0570">
      <w:pPr>
        <w:rPr>
          <w:rFonts w:cs="Times New Roman"/>
        </w:rPr>
      </w:pPr>
    </w:p>
    <w:p w:rsidR="004C0570" w:rsidRPr="00D66962" w:rsidRDefault="004C0570" w:rsidP="004C0570">
      <w:pPr>
        <w:keepNext/>
        <w:tabs>
          <w:tab w:val="left" w:pos="1985"/>
          <w:tab w:val="left" w:pos="6237"/>
        </w:tabs>
        <w:spacing w:before="120" w:after="0" w:line="240" w:lineRule="auto"/>
        <w:ind w:left="142"/>
        <w:jc w:val="both"/>
        <w:outlineLvl w:val="3"/>
        <w:rPr>
          <w:rFonts w:eastAsia="Times New Roman" w:cs="Times New Roman"/>
          <w:b/>
          <w:color w:val="000000"/>
          <w:lang w:eastAsia="fr-FR"/>
        </w:rPr>
      </w:pPr>
      <w:r w:rsidRPr="00D66962">
        <w:rPr>
          <w:rFonts w:eastAsia="Times New Roman" w:cs="Times New Roman"/>
          <w:b/>
          <w:color w:val="000000"/>
          <w:lang w:eastAsia="fr-FR"/>
        </w:rPr>
        <w:t>Qu'attendons-nous de la G.M.A.O. ?</w:t>
      </w:r>
    </w:p>
    <w:p w:rsidR="004C0570" w:rsidRPr="00C9118E" w:rsidRDefault="004C0570" w:rsidP="004C0570">
      <w:pPr>
        <w:keepNext/>
        <w:tabs>
          <w:tab w:val="left" w:pos="1985"/>
          <w:tab w:val="left" w:pos="6237"/>
        </w:tabs>
        <w:spacing w:before="120" w:after="0" w:line="240" w:lineRule="auto"/>
        <w:ind w:left="142"/>
        <w:jc w:val="both"/>
        <w:outlineLvl w:val="3"/>
        <w:rPr>
          <w:rFonts w:eastAsia="Times New Roman" w:cs="Times New Roman"/>
          <w:b/>
          <w:color w:val="000000"/>
          <w:lang w:eastAsia="fr-FR"/>
        </w:rPr>
      </w:pPr>
    </w:p>
    <w:p w:rsidR="004C0570" w:rsidRPr="00C9118E" w:rsidRDefault="004C0570" w:rsidP="004C0570">
      <w:pPr>
        <w:keepNext/>
        <w:tabs>
          <w:tab w:val="left" w:pos="1985"/>
          <w:tab w:val="left" w:pos="6237"/>
        </w:tabs>
        <w:spacing w:before="120" w:after="0" w:line="240" w:lineRule="auto"/>
        <w:ind w:left="142"/>
        <w:jc w:val="both"/>
        <w:outlineLvl w:val="3"/>
        <w:rPr>
          <w:rFonts w:eastAsia="Times New Roman" w:cs="Times New Roman"/>
          <w:b/>
          <w:color w:val="000000"/>
          <w:lang w:eastAsia="fr-FR"/>
        </w:rPr>
      </w:pPr>
      <w:r w:rsidRPr="00C9118E">
        <w:rPr>
          <w:rFonts w:eastAsia="Times New Roman" w:cs="Times New Roman"/>
          <w:b/>
          <w:noProof/>
          <w:color w:val="002060"/>
          <w:lang w:eastAsia="fr-FR"/>
        </w:rPr>
        <mc:AlternateContent>
          <mc:Choice Requires="wps">
            <w:drawing>
              <wp:anchor distT="0" distB="0" distL="114300" distR="114300" simplePos="0" relativeHeight="251626496" behindDoc="1" locked="0" layoutInCell="1" allowOverlap="1" wp14:anchorId="3519B62F" wp14:editId="366EF44E">
                <wp:simplePos x="0" y="0"/>
                <wp:positionH relativeFrom="column">
                  <wp:posOffset>-150765</wp:posOffset>
                </wp:positionH>
                <wp:positionV relativeFrom="paragraph">
                  <wp:posOffset>102843</wp:posOffset>
                </wp:positionV>
                <wp:extent cx="6203950" cy="2782570"/>
                <wp:effectExtent l="0" t="0" r="25400" b="17780"/>
                <wp:wrapNone/>
                <wp:docPr id="297" name="Rectangle à coins arrondis 297"/>
                <wp:cNvGraphicFramePr/>
                <a:graphic xmlns:a="http://schemas.openxmlformats.org/drawingml/2006/main">
                  <a:graphicData uri="http://schemas.microsoft.com/office/word/2010/wordprocessingShape">
                    <wps:wsp>
                      <wps:cNvSpPr/>
                      <wps:spPr>
                        <a:xfrm>
                          <a:off x="0" y="0"/>
                          <a:ext cx="6203950" cy="2782570"/>
                        </a:xfrm>
                        <a:prstGeom prst="roundRect">
                          <a:avLst>
                            <a:gd name="adj" fmla="val 2683"/>
                          </a:avLst>
                        </a:prstGeom>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97" o:spid="_x0000_s1026" style="position:absolute;margin-left:-11.85pt;margin-top:8.1pt;width:488.5pt;height:219.1pt;z-index:-2514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76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" fillcolor="#9ab5e4" strokecolor="#385d8a" strokeweight="2pt">
                <v:fill color2="#e1e8f5" colors="0 #9ab5e4;.5 #c2d1ed;1 #e1e8f5" focus="100%" type="gradient">
                  <o:fill v:ext="view" type="gradientUnscaled"/>
                </v:fill>
              </v:roundrect>
            </w:pict>
          </mc:Fallback>
        </mc:AlternateContent>
      </w:r>
    </w:p>
    <w:p w:rsidR="004C0570" w:rsidRPr="00C9118E" w:rsidRDefault="004C0570" w:rsidP="004C0570">
      <w:pPr>
        <w:numPr>
          <w:ilvl w:val="0"/>
          <w:numId w:val="30"/>
        </w:numPr>
        <w:tabs>
          <w:tab w:val="num" w:pos="851"/>
        </w:tabs>
        <w:spacing w:before="80" w:after="8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De faciliter la planification et le suivi des opérations de maintenance,</w:t>
      </w:r>
    </w:p>
    <w:p w:rsidR="004C0570" w:rsidRPr="00C9118E" w:rsidRDefault="004C0570" w:rsidP="004C0570">
      <w:pPr>
        <w:numPr>
          <w:ilvl w:val="0"/>
          <w:numId w:val="30"/>
        </w:numPr>
        <w:tabs>
          <w:tab w:val="num" w:pos="851"/>
        </w:tabs>
        <w:spacing w:before="80" w:after="8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D'archiver les informations relatives aux prestations effectuées,</w:t>
      </w:r>
    </w:p>
    <w:p w:rsidR="004C0570" w:rsidRPr="00C9118E" w:rsidRDefault="004C0570" w:rsidP="004C0570">
      <w:pPr>
        <w:numPr>
          <w:ilvl w:val="0"/>
          <w:numId w:val="30"/>
        </w:numPr>
        <w:tabs>
          <w:tab w:val="num" w:pos="851"/>
        </w:tabs>
        <w:spacing w:before="80" w:after="8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D'organiser et trier ces données pour nous permettre d'éditer des états informatiques,</w:t>
      </w:r>
    </w:p>
    <w:p w:rsidR="004C0570" w:rsidRPr="00C9118E" w:rsidRDefault="004C0570" w:rsidP="004C0570">
      <w:pPr>
        <w:numPr>
          <w:ilvl w:val="0"/>
          <w:numId w:val="30"/>
        </w:numPr>
        <w:tabs>
          <w:tab w:val="num" w:pos="851"/>
        </w:tabs>
        <w:spacing w:before="80" w:after="8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D'éditer des statistiques et ratios relatifs aux prestations réalisées,</w:t>
      </w:r>
    </w:p>
    <w:p w:rsidR="004C0570" w:rsidRPr="00C9118E" w:rsidRDefault="004C0570" w:rsidP="004C0570">
      <w:pPr>
        <w:numPr>
          <w:ilvl w:val="0"/>
          <w:numId w:val="30"/>
        </w:numPr>
        <w:tabs>
          <w:tab w:val="num" w:pos="851"/>
        </w:tabs>
        <w:spacing w:before="80" w:after="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D'alimenter nos Outils d'Analyse :</w:t>
      </w:r>
    </w:p>
    <w:p w:rsidR="004C0570" w:rsidRPr="00C9118E" w:rsidRDefault="004C0570" w:rsidP="004C0570">
      <w:pPr>
        <w:numPr>
          <w:ilvl w:val="0"/>
          <w:numId w:val="29"/>
        </w:numPr>
        <w:tabs>
          <w:tab w:val="num" w:pos="2268"/>
        </w:tabs>
        <w:spacing w:before="40" w:after="40" w:line="240" w:lineRule="auto"/>
        <w:ind w:left="2268" w:right="164" w:hanging="357"/>
        <w:jc w:val="both"/>
        <w:rPr>
          <w:rFonts w:eastAsia="Times New Roman" w:cs="Times New Roman"/>
          <w:b/>
          <w:color w:val="002060"/>
          <w:lang w:eastAsia="fr-FR"/>
        </w:rPr>
      </w:pPr>
      <w:r w:rsidRPr="00C9118E">
        <w:rPr>
          <w:rFonts w:eastAsia="Times New Roman" w:cs="Times New Roman"/>
          <w:b/>
          <w:color w:val="002060"/>
          <w:lang w:eastAsia="fr-FR"/>
        </w:rPr>
        <w:t>Rapports d'activité,</w:t>
      </w:r>
    </w:p>
    <w:p w:rsidR="004C0570" w:rsidRPr="00C9118E" w:rsidRDefault="004C0570" w:rsidP="004C0570">
      <w:pPr>
        <w:numPr>
          <w:ilvl w:val="0"/>
          <w:numId w:val="29"/>
        </w:numPr>
        <w:tabs>
          <w:tab w:val="num" w:pos="2268"/>
        </w:tabs>
        <w:spacing w:before="40" w:after="40" w:line="240" w:lineRule="auto"/>
        <w:ind w:left="2268" w:right="164" w:hanging="357"/>
        <w:jc w:val="both"/>
        <w:rPr>
          <w:rFonts w:eastAsia="Times New Roman" w:cs="Times New Roman"/>
          <w:b/>
          <w:color w:val="002060"/>
          <w:lang w:eastAsia="fr-FR"/>
        </w:rPr>
      </w:pPr>
      <w:r w:rsidRPr="00C9118E">
        <w:rPr>
          <w:rFonts w:eastAsia="Times New Roman" w:cs="Times New Roman"/>
          <w:b/>
          <w:color w:val="002060"/>
          <w:lang w:eastAsia="fr-FR"/>
        </w:rPr>
        <w:t>Indicateurs du Tableau de Bord,</w:t>
      </w:r>
    </w:p>
    <w:p w:rsidR="004C0570" w:rsidRPr="00C9118E" w:rsidRDefault="004C0570" w:rsidP="004C0570">
      <w:pPr>
        <w:numPr>
          <w:ilvl w:val="0"/>
          <w:numId w:val="30"/>
        </w:numPr>
        <w:tabs>
          <w:tab w:val="num" w:pos="851"/>
        </w:tabs>
        <w:spacing w:before="80" w:after="0" w:line="240" w:lineRule="auto"/>
        <w:ind w:left="851" w:right="164"/>
        <w:jc w:val="both"/>
        <w:rPr>
          <w:rFonts w:eastAsia="Times New Roman" w:cs="Times New Roman"/>
          <w:b/>
          <w:color w:val="002060"/>
          <w:lang w:eastAsia="fr-FR"/>
        </w:rPr>
      </w:pPr>
      <w:r w:rsidRPr="00C9118E">
        <w:rPr>
          <w:rFonts w:eastAsia="Times New Roman" w:cs="Times New Roman"/>
          <w:b/>
          <w:color w:val="002060"/>
          <w:lang w:eastAsia="fr-FR"/>
        </w:rPr>
        <w:t>De servir d'interface entre les Techniciens de terrain et l'Encadrement responsable de la mise en place et du suivi du PLAN DE PROGRES.</w:t>
      </w:r>
    </w:p>
    <w:p w:rsidR="004C0570" w:rsidRPr="00C9118E" w:rsidRDefault="004C0570" w:rsidP="004C0570">
      <w:pPr>
        <w:pStyle w:val="Listecontinue2"/>
        <w:ind w:left="0"/>
        <w:jc w:val="both"/>
        <w:rPr>
          <w:rFonts w:asciiTheme="minorHAnsi" w:hAnsiTheme="minorHAnsi"/>
          <w:b/>
          <w:snapToGrid/>
          <w:color w:val="auto"/>
          <w:sz w:val="22"/>
          <w:szCs w:val="22"/>
        </w:rPr>
      </w:pPr>
    </w:p>
    <w:p w:rsidR="004C0570" w:rsidRPr="00C9118E" w:rsidRDefault="004C0570" w:rsidP="004C0570">
      <w:pPr>
        <w:pStyle w:val="Listecontinue2"/>
        <w:ind w:left="0"/>
        <w:jc w:val="both"/>
        <w:rPr>
          <w:rFonts w:asciiTheme="minorHAnsi" w:hAnsiTheme="minorHAnsi"/>
          <w:b/>
          <w:snapToGrid/>
          <w:color w:val="auto"/>
          <w:sz w:val="22"/>
          <w:szCs w:val="22"/>
        </w:rPr>
      </w:pPr>
    </w:p>
    <w:p w:rsidR="00A610B5" w:rsidRDefault="00A610B5">
      <w:pPr>
        <w:rPr>
          <w:b/>
        </w:rPr>
      </w:pPr>
      <w:r>
        <w:rPr>
          <w:b/>
        </w:rPr>
        <w:br w:type="page"/>
      </w:r>
    </w:p>
    <w:p w:rsidR="004C0570" w:rsidRPr="00C9118E" w:rsidDel="00213453" w:rsidRDefault="004C0570" w:rsidP="004C0570">
      <w:pPr>
        <w:pStyle w:val="Listecontinue2"/>
        <w:ind w:left="0"/>
        <w:jc w:val="both"/>
        <w:rPr>
          <w:del w:id="171" w:author="LOISON Jean-Marie" w:date="2016-06-24T15:31:00Z"/>
          <w:rFonts w:asciiTheme="minorHAnsi" w:hAnsiTheme="minorHAnsi"/>
          <w:b/>
          <w:snapToGrid/>
          <w:color w:val="auto"/>
          <w:sz w:val="22"/>
          <w:szCs w:val="22"/>
        </w:rPr>
      </w:pPr>
    </w:p>
    <w:p w:rsidR="004C0570" w:rsidRPr="00C9118E" w:rsidRDefault="004C0570" w:rsidP="004C0570">
      <w:pPr>
        <w:rPr>
          <w:rFonts w:cs="Times New Roman"/>
          <w:b/>
          <w:color w:val="000000"/>
          <w:sz w:val="24"/>
          <w:szCs w:val="24"/>
        </w:rPr>
      </w:pPr>
    </w:p>
    <w:p w:rsidR="004C0570" w:rsidRPr="00C9118E" w:rsidRDefault="004C0570" w:rsidP="004C0570">
      <w:pPr>
        <w:pStyle w:val="Titre2"/>
        <w:numPr>
          <w:ilvl w:val="1"/>
          <w:numId w:val="3"/>
        </w:numPr>
        <w:rPr>
          <w:rFonts w:cs="Times New Roman"/>
        </w:rPr>
      </w:pPr>
      <w:bookmarkStart w:id="172" w:name="_Toc456963987"/>
      <w:bookmarkStart w:id="173" w:name="_Toc456971949"/>
      <w:r w:rsidRPr="00C9118E">
        <w:rPr>
          <w:rFonts w:cs="Times New Roman"/>
        </w:rPr>
        <w:t xml:space="preserve">Reporting et </w:t>
      </w:r>
      <w:r w:rsidR="006D2131">
        <w:rPr>
          <w:rFonts w:cs="Times New Roman"/>
        </w:rPr>
        <w:t>p</w:t>
      </w:r>
      <w:r w:rsidRPr="00C9118E">
        <w:rPr>
          <w:rFonts w:cs="Times New Roman"/>
        </w:rPr>
        <w:t xml:space="preserve">lan de </w:t>
      </w:r>
      <w:r w:rsidR="006D2131">
        <w:rPr>
          <w:rFonts w:cs="Times New Roman"/>
        </w:rPr>
        <w:t>c</w:t>
      </w:r>
      <w:r w:rsidRPr="00C9118E">
        <w:rPr>
          <w:rFonts w:cs="Times New Roman"/>
        </w:rPr>
        <w:t>ontournement</w:t>
      </w:r>
      <w:bookmarkEnd w:id="172"/>
      <w:bookmarkEnd w:id="173"/>
    </w:p>
    <w:p w:rsidR="004C0570" w:rsidRPr="00D66962" w:rsidRDefault="004C0570" w:rsidP="009152B8">
      <w:pPr>
        <w:pStyle w:val="Titre3"/>
      </w:pPr>
      <w:bookmarkStart w:id="174" w:name="_Toc456963988"/>
      <w:bookmarkStart w:id="175" w:name="_Toc456971950"/>
      <w:r w:rsidRPr="00D66962">
        <w:t xml:space="preserve">Reporting : </w:t>
      </w:r>
      <w:r w:rsidR="006D2131" w:rsidRPr="00D66962">
        <w:t>o</w:t>
      </w:r>
      <w:r w:rsidRPr="00D66962">
        <w:t xml:space="preserve">bjectifs et </w:t>
      </w:r>
      <w:r w:rsidR="006D2131" w:rsidRPr="00D66962">
        <w:t>c</w:t>
      </w:r>
      <w:r w:rsidRPr="00D66962">
        <w:t>ontenu</w:t>
      </w:r>
      <w:bookmarkEnd w:id="174"/>
      <w:bookmarkEnd w:id="175"/>
    </w:p>
    <w:p w:rsidR="004C0570" w:rsidRPr="00D66962" w:rsidRDefault="004C0570" w:rsidP="004C0570">
      <w:pPr>
        <w:tabs>
          <w:tab w:val="left" w:pos="709"/>
          <w:tab w:val="left" w:pos="3544"/>
          <w:tab w:val="left" w:pos="6237"/>
        </w:tabs>
        <w:spacing w:before="120"/>
        <w:jc w:val="both"/>
        <w:rPr>
          <w:rFonts w:cs="Times New Roman"/>
        </w:rPr>
      </w:pPr>
      <w:r w:rsidRPr="00D66962">
        <w:rPr>
          <w:rFonts w:cs="Times New Roman"/>
        </w:rPr>
        <w:t>Les objectifs d’un reporting sont de permettre à chacun des acteurs de l’exploitation du Site de disposer des informations pour réaliser sa mission respective, à savoir :</w:t>
      </w:r>
    </w:p>
    <w:p w:rsidR="004C0570" w:rsidRPr="00D66962" w:rsidRDefault="004C0570" w:rsidP="00C17BC9">
      <w:pPr>
        <w:pStyle w:val="Paragraphedeliste"/>
        <w:numPr>
          <w:ilvl w:val="0"/>
          <w:numId w:val="270"/>
        </w:numPr>
        <w:tabs>
          <w:tab w:val="left" w:pos="3544"/>
          <w:tab w:val="left" w:pos="6237"/>
        </w:tabs>
        <w:spacing w:before="120"/>
        <w:jc w:val="both"/>
        <w:rPr>
          <w:rFonts w:cs="Times New Roman"/>
        </w:rPr>
      </w:pPr>
      <w:r w:rsidRPr="00D66962">
        <w:rPr>
          <w:rFonts w:cs="Times New Roman"/>
        </w:rPr>
        <w:t xml:space="preserve">Pour </w:t>
      </w:r>
      <w:r w:rsidR="000026DB" w:rsidRPr="00D66962">
        <w:rPr>
          <w:rFonts w:cs="Times New Roman"/>
          <w:b/>
        </w:rPr>
        <w:t>FINAERO</w:t>
      </w:r>
      <w:r w:rsidRPr="00D66962">
        <w:rPr>
          <w:rFonts w:cs="Times New Roman"/>
        </w:rPr>
        <w:t>, de piloter et contrôler la prestation du prestataire,</w:t>
      </w:r>
    </w:p>
    <w:p w:rsidR="004C0570" w:rsidRPr="00D66962" w:rsidRDefault="004C0570" w:rsidP="00C17BC9">
      <w:pPr>
        <w:pStyle w:val="Paragraphedeliste"/>
        <w:numPr>
          <w:ilvl w:val="0"/>
          <w:numId w:val="270"/>
        </w:numPr>
        <w:tabs>
          <w:tab w:val="left" w:pos="3544"/>
          <w:tab w:val="left" w:pos="6237"/>
        </w:tabs>
        <w:spacing w:before="120"/>
        <w:jc w:val="both"/>
        <w:rPr>
          <w:rFonts w:cs="Times New Roman"/>
        </w:rPr>
      </w:pPr>
      <w:r w:rsidRPr="00D66962">
        <w:rPr>
          <w:rFonts w:cs="Times New Roman"/>
        </w:rPr>
        <w:t xml:space="preserve">Pour </w:t>
      </w:r>
      <w:r w:rsidRPr="00D66962">
        <w:rPr>
          <w:rFonts w:cs="Times New Roman"/>
          <w:b/>
        </w:rPr>
        <w:t xml:space="preserve">SPIE, </w:t>
      </w:r>
      <w:r w:rsidRPr="00D66962">
        <w:rPr>
          <w:rFonts w:cs="Times New Roman"/>
        </w:rPr>
        <w:t xml:space="preserve">d’informer </w:t>
      </w:r>
      <w:r w:rsidR="000026DB" w:rsidRPr="00D66962">
        <w:rPr>
          <w:rFonts w:cs="Times New Roman"/>
          <w:b/>
        </w:rPr>
        <w:t>FINAERO</w:t>
      </w:r>
      <w:r w:rsidRPr="00D66962">
        <w:rPr>
          <w:rFonts w:cs="Times New Roman"/>
          <w:b/>
        </w:rPr>
        <w:t xml:space="preserve"> </w:t>
      </w:r>
      <w:r w:rsidRPr="00D66962">
        <w:rPr>
          <w:rFonts w:cs="Times New Roman"/>
        </w:rPr>
        <w:t>sur l’activité et le respect de la qualité de service, puis d’alerter en cas d’anomalie.</w:t>
      </w:r>
    </w:p>
    <w:p w:rsidR="004C0570" w:rsidRPr="00D66962" w:rsidRDefault="004C0570" w:rsidP="004C0570">
      <w:pPr>
        <w:tabs>
          <w:tab w:val="left" w:pos="709"/>
          <w:tab w:val="left" w:pos="3544"/>
          <w:tab w:val="left" w:pos="6237"/>
        </w:tabs>
        <w:spacing w:before="120"/>
        <w:jc w:val="both"/>
        <w:rPr>
          <w:rFonts w:cs="Times New Roman"/>
        </w:rPr>
      </w:pPr>
      <w:r w:rsidRPr="00D66962">
        <w:rPr>
          <w:rFonts w:cs="Times New Roman"/>
        </w:rPr>
        <w:t xml:space="preserve">Les prestations assurées au titre du contrat sont suivies de façon mensuelle à l’aide d’un certain nombre d’indicateurs représentatifs. </w:t>
      </w:r>
    </w:p>
    <w:p w:rsidR="004C0570" w:rsidRPr="00D66962" w:rsidRDefault="004C0570" w:rsidP="004C0570">
      <w:pPr>
        <w:tabs>
          <w:tab w:val="left" w:pos="709"/>
          <w:tab w:val="left" w:pos="3544"/>
          <w:tab w:val="left" w:pos="6237"/>
        </w:tabs>
        <w:spacing w:before="120"/>
        <w:jc w:val="both"/>
        <w:rPr>
          <w:rFonts w:cs="Times New Roman"/>
        </w:rPr>
      </w:pPr>
      <w:r w:rsidRPr="00D66962">
        <w:rPr>
          <w:rFonts w:cs="Times New Roman"/>
        </w:rPr>
        <w:t xml:space="preserve">Ces indicateurs doivent être initialisés dès le démarrage du contrat avec </w:t>
      </w:r>
      <w:r w:rsidR="000026DB" w:rsidRPr="00D66962">
        <w:rPr>
          <w:rFonts w:cs="Times New Roman"/>
          <w:b/>
        </w:rPr>
        <w:t>FINAERO</w:t>
      </w:r>
      <w:r w:rsidRPr="00D66962">
        <w:rPr>
          <w:rFonts w:cs="Times New Roman"/>
          <w:b/>
        </w:rPr>
        <w:t>.</w:t>
      </w:r>
    </w:p>
    <w:p w:rsidR="004C0570" w:rsidRPr="00D66962" w:rsidRDefault="004C0570" w:rsidP="004C0570">
      <w:pPr>
        <w:pStyle w:val="Corpsdetexte2"/>
        <w:tabs>
          <w:tab w:val="left" w:pos="851"/>
          <w:tab w:val="left" w:pos="1985"/>
          <w:tab w:val="left" w:pos="3544"/>
          <w:tab w:val="left" w:pos="6237"/>
        </w:tabs>
        <w:spacing w:before="240"/>
        <w:rPr>
          <w:rFonts w:cs="Times New Roman"/>
        </w:rPr>
      </w:pPr>
      <w:r w:rsidRPr="00D66962">
        <w:rPr>
          <w:rFonts w:cs="Times New Roman"/>
        </w:rPr>
        <w:t>La précision de ces indicateurs dépend de la qualité des retours d’expériences (REX).</w:t>
      </w:r>
    </w:p>
    <w:p w:rsidR="004C0570" w:rsidRPr="00D66962" w:rsidRDefault="004C0570" w:rsidP="00C17BC9">
      <w:pPr>
        <w:pStyle w:val="Paragraphedeliste"/>
        <w:numPr>
          <w:ilvl w:val="0"/>
          <w:numId w:val="271"/>
        </w:numPr>
        <w:spacing w:before="120" w:after="0" w:line="240" w:lineRule="auto"/>
        <w:jc w:val="both"/>
        <w:rPr>
          <w:rFonts w:cs="Times New Roman"/>
        </w:rPr>
      </w:pPr>
      <w:r w:rsidRPr="00D66962">
        <w:rPr>
          <w:rFonts w:cs="Times New Roman"/>
        </w:rPr>
        <w:t xml:space="preserve">L’ensemble du personnel </w:t>
      </w:r>
      <w:r w:rsidRPr="00D66962">
        <w:rPr>
          <w:rFonts w:cs="Times New Roman"/>
          <w:b/>
        </w:rPr>
        <w:t>SPIE</w:t>
      </w:r>
      <w:r w:rsidRPr="00D66962">
        <w:rPr>
          <w:rFonts w:cs="Times New Roman"/>
        </w:rPr>
        <w:t xml:space="preserve"> est sensibilisé sur ce point.</w:t>
      </w:r>
    </w:p>
    <w:p w:rsidR="004C0570" w:rsidRPr="00D66962" w:rsidRDefault="004C0570" w:rsidP="00C17BC9">
      <w:pPr>
        <w:pStyle w:val="Paragraphedeliste"/>
        <w:numPr>
          <w:ilvl w:val="0"/>
          <w:numId w:val="271"/>
        </w:numPr>
        <w:spacing w:before="120" w:after="0" w:line="240" w:lineRule="auto"/>
        <w:jc w:val="both"/>
        <w:rPr>
          <w:rFonts w:cs="Times New Roman"/>
        </w:rPr>
      </w:pPr>
      <w:r w:rsidRPr="00D66962">
        <w:rPr>
          <w:rFonts w:cs="Times New Roman"/>
        </w:rPr>
        <w:t>Les objectifs quantitatifs sont validés conjointement au cours de la phase de démarrage du contrat.</w:t>
      </w:r>
    </w:p>
    <w:p w:rsidR="004C0570" w:rsidRPr="00D66962" w:rsidRDefault="004C0570" w:rsidP="004C0570">
      <w:pPr>
        <w:spacing w:before="120"/>
        <w:jc w:val="both"/>
        <w:rPr>
          <w:rFonts w:cs="Times New Roman"/>
        </w:rPr>
      </w:pPr>
      <w:r w:rsidRPr="00D66962">
        <w:rPr>
          <w:rFonts w:cs="Times New Roman"/>
        </w:rPr>
        <w:t>Ils s’appliquent sur les volets organisationnels, techniques, administratifs et financiers du contrat.</w:t>
      </w:r>
    </w:p>
    <w:p w:rsidR="004C0570" w:rsidRPr="00D66962" w:rsidRDefault="004C0570" w:rsidP="004C0570">
      <w:pPr>
        <w:spacing w:before="120"/>
        <w:jc w:val="both"/>
        <w:rPr>
          <w:rFonts w:cs="Times New Roman"/>
        </w:rPr>
      </w:pPr>
      <w:r w:rsidRPr="00D66962">
        <w:rPr>
          <w:rFonts w:cs="Times New Roman"/>
        </w:rPr>
        <w:t xml:space="preserve">Un panel d’indicateurs représentatifs de l’activité pourra être mis en œuvre et défini d’un commun accord avec le Client lors de phase de démarrage. </w:t>
      </w:r>
    </w:p>
    <w:p w:rsidR="004C0570" w:rsidRPr="00D66962" w:rsidRDefault="004C0570" w:rsidP="004C0570">
      <w:pPr>
        <w:spacing w:before="120"/>
        <w:jc w:val="both"/>
        <w:rPr>
          <w:rFonts w:cs="Times New Roman"/>
        </w:rPr>
      </w:pPr>
      <w:r w:rsidRPr="00D66962">
        <w:rPr>
          <w:rFonts w:cs="Times New Roman"/>
        </w:rPr>
        <w:t xml:space="preserve">Ces indicateurs seront mesurés via les outils de </w:t>
      </w:r>
      <w:r w:rsidRPr="00D66962">
        <w:rPr>
          <w:rFonts w:cs="Times New Roman"/>
          <w:b/>
        </w:rPr>
        <w:t>GTC</w:t>
      </w:r>
      <w:r w:rsidRPr="00D66962">
        <w:rPr>
          <w:rFonts w:cs="Times New Roman"/>
        </w:rPr>
        <w:t xml:space="preserve"> et </w:t>
      </w:r>
      <w:r w:rsidRPr="00D66962">
        <w:rPr>
          <w:rFonts w:cs="Times New Roman"/>
          <w:b/>
        </w:rPr>
        <w:t>GMAO</w:t>
      </w:r>
      <w:r w:rsidRPr="00D66962">
        <w:rPr>
          <w:rFonts w:cs="Times New Roman"/>
        </w:rPr>
        <w:t xml:space="preserve"> du Client (</w:t>
      </w:r>
      <w:r w:rsidRPr="00D66962">
        <w:rPr>
          <w:rFonts w:cs="Times New Roman"/>
          <w:i/>
        </w:rPr>
        <w:t>suivant les extractions et informations disponibles</w:t>
      </w:r>
      <w:r w:rsidRPr="00D66962">
        <w:rPr>
          <w:rFonts w:cs="Times New Roman"/>
        </w:rPr>
        <w:t xml:space="preserve">), de plus ils seront consolidés avec les </w:t>
      </w:r>
      <w:r w:rsidRPr="00D66962">
        <w:rPr>
          <w:rFonts w:cs="Times New Roman"/>
          <w:b/>
        </w:rPr>
        <w:t>rondes techniques journalières</w:t>
      </w:r>
      <w:r w:rsidRPr="00D66962">
        <w:rPr>
          <w:rFonts w:cs="Times New Roman"/>
        </w:rPr>
        <w:t>.</w:t>
      </w:r>
    </w:p>
    <w:p w:rsidR="004C0570" w:rsidRPr="00D66962" w:rsidRDefault="004C0570" w:rsidP="004C0570">
      <w:pPr>
        <w:rPr>
          <w:rFonts w:cs="Times New Roman"/>
          <w:sz w:val="16"/>
          <w:szCs w:val="16"/>
        </w:rPr>
      </w:pPr>
    </w:p>
    <w:p w:rsidR="004C0570" w:rsidRPr="00D66962" w:rsidRDefault="004C0570" w:rsidP="009152B8">
      <w:pPr>
        <w:pStyle w:val="Titre3"/>
      </w:pPr>
      <w:bookmarkStart w:id="176" w:name="_Toc456963989"/>
      <w:bookmarkStart w:id="177" w:name="_Toc456971951"/>
      <w:r w:rsidRPr="00D66962">
        <w:t>Exemple de Rapports d’Activités</w:t>
      </w:r>
      <w:bookmarkEnd w:id="176"/>
      <w:bookmarkEnd w:id="177"/>
    </w:p>
    <w:p w:rsidR="004C0570" w:rsidRPr="00D66962" w:rsidRDefault="004C0570" w:rsidP="004C0570">
      <w:pPr>
        <w:jc w:val="both"/>
        <w:rPr>
          <w:rFonts w:eastAsia="Times New Roman" w:cs="Times New Roman"/>
          <w:lang w:eastAsia="fr-FR"/>
        </w:rPr>
      </w:pPr>
      <w:r w:rsidRPr="00D66962">
        <w:rPr>
          <w:rFonts w:eastAsia="Times New Roman" w:cs="Times New Roman"/>
          <w:lang w:eastAsia="fr-FR"/>
        </w:rPr>
        <w:t xml:space="preserve">Nous avons porté en annexe un exemple de rapport d’activités que nous proposerons à </w:t>
      </w:r>
      <w:r w:rsidR="000026DB" w:rsidRPr="00D66962">
        <w:rPr>
          <w:rFonts w:eastAsia="Times New Roman" w:cs="Times New Roman"/>
          <w:lang w:eastAsia="fr-FR"/>
        </w:rPr>
        <w:t>FINAERO</w:t>
      </w:r>
      <w:r w:rsidRPr="00D66962">
        <w:rPr>
          <w:rFonts w:eastAsia="Times New Roman" w:cs="Times New Roman"/>
          <w:lang w:eastAsia="fr-FR"/>
        </w:rPr>
        <w:t xml:space="preserve"> et adapterons pour répondre aux exigences du cahier des charges en termes de traçabilité et de communication.</w:t>
      </w:r>
    </w:p>
    <w:p w:rsidR="004C0570" w:rsidRPr="00D66962" w:rsidRDefault="004C0570" w:rsidP="004C0570">
      <w:pPr>
        <w:rPr>
          <w:rFonts w:eastAsia="Times New Roman" w:cs="Times New Roman"/>
          <w:lang w:eastAsia="fr-FR"/>
        </w:rPr>
      </w:pPr>
    </w:p>
    <w:p w:rsidR="004C0570" w:rsidRPr="00D66962" w:rsidRDefault="004C0570" w:rsidP="004C0570">
      <w:pPr>
        <w:rPr>
          <w:rFonts w:eastAsia="Times New Roman" w:cs="Times New Roman"/>
          <w:b/>
          <w:u w:val="single"/>
          <w:lang w:eastAsia="fr-FR"/>
        </w:rPr>
      </w:pPr>
      <w:r w:rsidRPr="00D66962">
        <w:rPr>
          <w:rFonts w:eastAsia="Times New Roman" w:cs="Times New Roman"/>
          <w:b/>
          <w:u w:val="single"/>
          <w:lang w:eastAsia="fr-FR"/>
        </w:rPr>
        <w:t>Voir annexe 2 EXEMPLE DE RAPPORT D’ACTIVITES</w:t>
      </w:r>
    </w:p>
    <w:p w:rsidR="00170AE3" w:rsidRDefault="00170AE3" w:rsidP="004C0570">
      <w:pPr>
        <w:rPr>
          <w:rFonts w:eastAsia="Times New Roman" w:cs="Times New Roman"/>
          <w:b/>
          <w:u w:val="single"/>
          <w:lang w:eastAsia="fr-FR"/>
        </w:rPr>
      </w:pPr>
    </w:p>
    <w:p w:rsidR="00170AE3" w:rsidRDefault="00170AE3" w:rsidP="004C0570">
      <w:pPr>
        <w:rPr>
          <w:rFonts w:eastAsia="Times New Roman" w:cs="Times New Roman"/>
          <w:b/>
          <w:u w:val="single"/>
          <w:lang w:eastAsia="fr-FR"/>
        </w:rPr>
      </w:pPr>
    </w:p>
    <w:p w:rsidR="00170AE3" w:rsidRPr="00C9118E" w:rsidRDefault="00170AE3" w:rsidP="004C0570">
      <w:pPr>
        <w:rPr>
          <w:rFonts w:eastAsia="Times New Roman" w:cs="Times New Roman"/>
          <w:b/>
          <w:u w:val="single"/>
          <w:lang w:eastAsia="fr-FR"/>
        </w:rPr>
        <w:sectPr w:rsidR="00170AE3" w:rsidRPr="00C9118E" w:rsidSect="003D2432">
          <w:headerReference w:type="default" r:id="rId89"/>
          <w:footerReference w:type="default" r:id="rId90"/>
          <w:headerReference w:type="first" r:id="rId91"/>
          <w:footerReference w:type="first" r:id="rId92"/>
          <w:pgSz w:w="11906" w:h="16838"/>
          <w:pgMar w:top="1629" w:right="991" w:bottom="1417" w:left="1417" w:header="708" w:footer="567" w:gutter="0"/>
          <w:cols w:space="708"/>
          <w:titlePg/>
          <w:docGrid w:linePitch="360"/>
        </w:sectPr>
      </w:pPr>
    </w:p>
    <w:p w:rsidR="004C0570" w:rsidRPr="00C9118E" w:rsidRDefault="004C0570" w:rsidP="004C0570">
      <w:pPr>
        <w:rPr>
          <w:rFonts w:cs="Times New Roman"/>
        </w:rPr>
      </w:pPr>
    </w:p>
    <w:p w:rsidR="004C0570" w:rsidRPr="00D66962" w:rsidRDefault="004C0570" w:rsidP="009152B8">
      <w:pPr>
        <w:pStyle w:val="Titre3"/>
      </w:pPr>
      <w:bookmarkStart w:id="178" w:name="_Toc456963990"/>
      <w:bookmarkStart w:id="179" w:name="_Toc456971952"/>
      <w:r w:rsidRPr="00D66962">
        <w:t>Proposition Indicateurs</w:t>
      </w:r>
      <w:bookmarkEnd w:id="178"/>
      <w:bookmarkEnd w:id="179"/>
    </w:p>
    <w:p w:rsidR="004C0570" w:rsidRPr="00D66962" w:rsidRDefault="004C0570" w:rsidP="004C0570">
      <w:pPr>
        <w:jc w:val="both"/>
        <w:rPr>
          <w:rFonts w:eastAsia="Times New Roman" w:cs="Times New Roman"/>
          <w:lang w:eastAsia="fr-FR"/>
        </w:rPr>
      </w:pPr>
      <w:r w:rsidRPr="00D66962">
        <w:rPr>
          <w:rFonts w:eastAsia="Times New Roman" w:cs="Times New Roman"/>
          <w:lang w:eastAsia="fr-FR"/>
        </w:rPr>
        <w:t xml:space="preserve">Par notre retour d’expérience, et afin de répondre aux exigences pour mesurer les performances contractuelles, nous étudierons avec </w:t>
      </w:r>
      <w:r w:rsidR="000026DB" w:rsidRPr="00D66962">
        <w:rPr>
          <w:rFonts w:eastAsia="Times New Roman" w:cs="Times New Roman"/>
          <w:lang w:eastAsia="fr-FR"/>
        </w:rPr>
        <w:t>FINAERO</w:t>
      </w:r>
      <w:r w:rsidRPr="00D66962">
        <w:rPr>
          <w:rFonts w:eastAsia="Times New Roman" w:cs="Times New Roman"/>
          <w:lang w:eastAsia="fr-FR"/>
        </w:rPr>
        <w:t xml:space="preserve"> la possibilité de mettre en place des indicateurs sur les items suivants : </w:t>
      </w:r>
    </w:p>
    <w:p w:rsidR="004C0570" w:rsidRPr="00C9118E" w:rsidRDefault="004C0570" w:rsidP="004C0570">
      <w:pPr>
        <w:rPr>
          <w:rFonts w:cs="Times New Roman"/>
        </w:rPr>
      </w:pPr>
      <w:r w:rsidRPr="00C9118E">
        <w:rPr>
          <w:rFonts w:cs="Times New Roman"/>
          <w:noProof/>
          <w:lang w:eastAsia="fr-FR"/>
        </w:rPr>
        <w:drawing>
          <wp:inline distT="0" distB="0" distL="0" distR="0" wp14:anchorId="1DC89867" wp14:editId="338B7040">
            <wp:extent cx="13747101" cy="7751929"/>
            <wp:effectExtent l="0" t="0" r="7620" b="190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797115" cy="7780132"/>
                    </a:xfrm>
                    <a:prstGeom prst="rect">
                      <a:avLst/>
                    </a:prstGeom>
                  </pic:spPr>
                </pic:pic>
              </a:graphicData>
            </a:graphic>
          </wp:inline>
        </w:drawing>
      </w:r>
    </w:p>
    <w:p w:rsidR="00466D08" w:rsidRPr="00D66962" w:rsidRDefault="00466D08" w:rsidP="00466D08">
      <w:pPr>
        <w:jc w:val="center"/>
        <w:rPr>
          <w:rFonts w:cs="Times New Roman"/>
        </w:rPr>
      </w:pPr>
      <w:r w:rsidRPr="00D66962">
        <w:rPr>
          <w:rFonts w:cs="Times New Roman"/>
        </w:rPr>
        <w:br w:type="page"/>
      </w:r>
    </w:p>
    <w:p w:rsidR="004C0570" w:rsidRPr="00D66962" w:rsidRDefault="004C0570" w:rsidP="004C0570">
      <w:pPr>
        <w:rPr>
          <w:rFonts w:cs="Times New Roman"/>
        </w:rPr>
        <w:sectPr w:rsidR="004C0570" w:rsidRPr="00D66962" w:rsidSect="00466D08">
          <w:headerReference w:type="default" r:id="rId94"/>
          <w:pgSz w:w="23814" w:h="16839" w:orient="landscape" w:code="8"/>
          <w:pgMar w:top="1417" w:right="1629" w:bottom="991" w:left="1417" w:header="708" w:footer="567" w:gutter="0"/>
          <w:cols w:space="708"/>
          <w:docGrid w:linePitch="360"/>
        </w:sectPr>
      </w:pPr>
    </w:p>
    <w:p w:rsidR="004C0570" w:rsidRPr="00D66962" w:rsidRDefault="004C0570" w:rsidP="009152B8">
      <w:pPr>
        <w:pStyle w:val="Titre3"/>
      </w:pPr>
      <w:bookmarkStart w:id="180" w:name="_Toc456963991"/>
      <w:bookmarkStart w:id="181" w:name="_Toc456971953"/>
      <w:r w:rsidRPr="00D66962">
        <w:t>Taux de réalisation du Préventif : le TRP</w:t>
      </w:r>
      <w:bookmarkEnd w:id="180"/>
      <w:bookmarkEnd w:id="181"/>
      <w:r w:rsidRPr="00D66962">
        <w:t> </w:t>
      </w:r>
    </w:p>
    <w:p w:rsidR="004C0570" w:rsidRPr="00D66962" w:rsidRDefault="004C0570" w:rsidP="004C0570">
      <w:pPr>
        <w:rPr>
          <w:rFonts w:eastAsia="Arial Unicode MS" w:cs="Times New Roman"/>
        </w:rPr>
      </w:pPr>
      <w:r w:rsidRPr="00D66962">
        <w:rPr>
          <w:rFonts w:cs="Times New Roman"/>
          <w:u w:val="single"/>
        </w:rPr>
        <w:t xml:space="preserve">Utilisation </w:t>
      </w:r>
      <w:r w:rsidRPr="00D66962">
        <w:rPr>
          <w:rFonts w:cs="Times New Roman"/>
        </w:rPr>
        <w:t>: Permet de mesurer la maintenance préventive exécutée en comparaison de la maintenance préventive programmée dans la GMAO (en heures théoriques)</w:t>
      </w:r>
    </w:p>
    <w:p w:rsidR="004C0570" w:rsidRPr="00D66962" w:rsidRDefault="004C0570" w:rsidP="004C0570">
      <w:pPr>
        <w:rPr>
          <w:rFonts w:cs="Times New Roman"/>
          <w:sz w:val="14"/>
        </w:rPr>
      </w:pPr>
      <w:r w:rsidRPr="00D66962">
        <w:rPr>
          <w:rFonts w:cs="Times New Roman"/>
          <w:u w:val="single"/>
        </w:rPr>
        <w:t>Valeurs objectif sur votre site</w:t>
      </w:r>
      <w:r w:rsidRPr="00D66962">
        <w:rPr>
          <w:rFonts w:cs="Times New Roman"/>
        </w:rPr>
        <w:t xml:space="preserve"> : TRP &gt; 85% pour le mois en cours et TRP = 100% pour le mois antérieur</w:t>
      </w:r>
    </w:p>
    <w:p w:rsidR="004C0570" w:rsidRPr="00C9118E" w:rsidRDefault="004C0570" w:rsidP="004C0570">
      <w:pPr>
        <w:pStyle w:val="Style7"/>
        <w:numPr>
          <w:ilvl w:val="0"/>
          <w:numId w:val="0"/>
        </w:numPr>
        <w:rPr>
          <w:rFonts w:asciiTheme="minorHAnsi" w:hAnsiTheme="minorHAnsi" w:cs="Times New Roman"/>
        </w:rPr>
      </w:pPr>
      <w:r w:rsidRPr="00C9118E">
        <w:rPr>
          <w:rFonts w:cs="Times New Roman"/>
          <w:noProof/>
        </w:rPr>
        <w:drawing>
          <wp:inline distT="0" distB="0" distL="0" distR="0" wp14:anchorId="4561B039" wp14:editId="4FB24496">
            <wp:extent cx="4917822" cy="2426118"/>
            <wp:effectExtent l="0" t="0" r="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28508" cy="2431390"/>
                    </a:xfrm>
                    <a:prstGeom prst="rect">
                      <a:avLst/>
                    </a:prstGeom>
                    <a:noFill/>
                    <a:ln>
                      <a:noFill/>
                    </a:ln>
                  </pic:spPr>
                </pic:pic>
              </a:graphicData>
            </a:graphic>
          </wp:inline>
        </w:drawing>
      </w:r>
    </w:p>
    <w:p w:rsidR="004C0570" w:rsidRPr="00C9118E" w:rsidRDefault="004C0570" w:rsidP="004C0570">
      <w:pPr>
        <w:pStyle w:val="Style7"/>
        <w:numPr>
          <w:ilvl w:val="0"/>
          <w:numId w:val="0"/>
        </w:numPr>
        <w:rPr>
          <w:rFonts w:asciiTheme="minorHAnsi" w:hAnsiTheme="minorHAnsi" w:cs="Times New Roman"/>
        </w:rPr>
      </w:pPr>
    </w:p>
    <w:p w:rsidR="004C0570" w:rsidRPr="00D66962" w:rsidDel="00B7197B" w:rsidRDefault="004C0570" w:rsidP="009152B8">
      <w:pPr>
        <w:pStyle w:val="Titre3"/>
        <w:rPr>
          <w:del w:id="182" w:author="LOISON Jean-Marie" w:date="2016-06-24T15:59:00Z"/>
        </w:rPr>
      </w:pPr>
      <w:bookmarkStart w:id="183" w:name="_Toc456963992"/>
      <w:bookmarkStart w:id="184" w:name="_Toc456964454"/>
      <w:bookmarkStart w:id="185" w:name="_Toc456964686"/>
      <w:bookmarkStart w:id="186" w:name="_Toc456971480"/>
      <w:bookmarkStart w:id="187" w:name="_Toc456971954"/>
      <w:bookmarkEnd w:id="183"/>
      <w:bookmarkEnd w:id="184"/>
      <w:bookmarkEnd w:id="185"/>
      <w:bookmarkEnd w:id="186"/>
      <w:bookmarkEnd w:id="187"/>
    </w:p>
    <w:p w:rsidR="004C0570" w:rsidRPr="00D66962" w:rsidRDefault="004C0570" w:rsidP="009152B8">
      <w:pPr>
        <w:pStyle w:val="Titre3"/>
      </w:pPr>
      <w:bookmarkStart w:id="188" w:name="_Toc456963993"/>
      <w:bookmarkStart w:id="189" w:name="_Toc456971955"/>
      <w:r w:rsidRPr="00D66962">
        <w:t>Taux de réalisation du correctif : le TRC</w:t>
      </w:r>
      <w:bookmarkEnd w:id="188"/>
      <w:bookmarkEnd w:id="189"/>
    </w:p>
    <w:p w:rsidR="004C0570" w:rsidRPr="00D66962" w:rsidRDefault="004C0570" w:rsidP="004C0570">
      <w:pPr>
        <w:rPr>
          <w:rFonts w:eastAsia="Arial Unicode MS" w:cs="Times New Roman"/>
        </w:rPr>
      </w:pPr>
      <w:r w:rsidRPr="00D66962">
        <w:rPr>
          <w:rFonts w:cs="Times New Roman"/>
          <w:u w:val="single"/>
        </w:rPr>
        <w:t xml:space="preserve">Utilisation </w:t>
      </w:r>
      <w:r w:rsidRPr="00D66962">
        <w:rPr>
          <w:rFonts w:cs="Times New Roman"/>
        </w:rPr>
        <w:t xml:space="preserve">: Permet de mesurer la réactivité sur la réalisation du correctif au travers du délai de traitement des avis de pannes. </w:t>
      </w:r>
    </w:p>
    <w:p w:rsidR="004C0570" w:rsidRPr="00D66962" w:rsidRDefault="004C0570" w:rsidP="004C0570">
      <w:pPr>
        <w:rPr>
          <w:rFonts w:cs="Times New Roman"/>
        </w:rPr>
      </w:pPr>
      <w:r w:rsidRPr="00D66962">
        <w:rPr>
          <w:rFonts w:cs="Times New Roman"/>
          <w:u w:val="single"/>
        </w:rPr>
        <w:t>Valeurs objectif sur votre contrat :</w:t>
      </w:r>
      <w:r w:rsidRPr="00D66962">
        <w:rPr>
          <w:rFonts w:cs="Times New Roman"/>
        </w:rPr>
        <w:t xml:space="preserve"> TRC - La moyenne du délai de traitement des avis doit être inférieure à 10 jours.</w:t>
      </w:r>
    </w:p>
    <w:p w:rsidR="004C0570" w:rsidRPr="00C9118E" w:rsidRDefault="004C0570" w:rsidP="004C0570">
      <w:pPr>
        <w:rPr>
          <w:rFonts w:cs="Times New Roman"/>
          <w:color w:val="000000"/>
        </w:rPr>
      </w:pPr>
    </w:p>
    <w:p w:rsidR="00466D08" w:rsidRDefault="004C0570" w:rsidP="004C0570">
      <w:pPr>
        <w:rPr>
          <w:rFonts w:cs="Times New Roman"/>
        </w:rPr>
      </w:pPr>
      <w:r w:rsidRPr="00C9118E">
        <w:rPr>
          <w:rFonts w:cs="Times New Roman"/>
          <w:noProof/>
          <w:lang w:eastAsia="fr-FR"/>
        </w:rPr>
        <w:drawing>
          <wp:inline distT="0" distB="0" distL="0" distR="0" wp14:anchorId="5B8A7BA4" wp14:editId="6AB637D7">
            <wp:extent cx="5807123" cy="2922854"/>
            <wp:effectExtent l="0" t="0" r="3175"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07345" cy="2922966"/>
                    </a:xfrm>
                    <a:prstGeom prst="rect">
                      <a:avLst/>
                    </a:prstGeom>
                    <a:noFill/>
                    <a:ln>
                      <a:noFill/>
                    </a:ln>
                  </pic:spPr>
                </pic:pic>
              </a:graphicData>
            </a:graphic>
          </wp:inline>
        </w:drawing>
      </w:r>
    </w:p>
    <w:p w:rsidR="00466D08" w:rsidRDefault="00466D08">
      <w:pPr>
        <w:rPr>
          <w:rFonts w:cs="Times New Roman"/>
        </w:rPr>
      </w:pPr>
      <w:r>
        <w:rPr>
          <w:rFonts w:cs="Times New Roman"/>
        </w:rPr>
        <w:br w:type="page"/>
      </w:r>
    </w:p>
    <w:p w:rsidR="004C0570" w:rsidRPr="00C9118E" w:rsidRDefault="004C0570" w:rsidP="004C0570">
      <w:pPr>
        <w:rPr>
          <w:rFonts w:cs="Times New Roman"/>
        </w:rPr>
      </w:pPr>
    </w:p>
    <w:p w:rsidR="004C0570" w:rsidRPr="00C9118E" w:rsidRDefault="004C0570" w:rsidP="004C0570">
      <w:pPr>
        <w:pStyle w:val="Titre2"/>
        <w:numPr>
          <w:ilvl w:val="1"/>
          <w:numId w:val="3"/>
        </w:numPr>
        <w:rPr>
          <w:rFonts w:cs="Times New Roman"/>
        </w:rPr>
      </w:pPr>
      <w:bookmarkStart w:id="190" w:name="_Toc456963994"/>
      <w:bookmarkStart w:id="191" w:name="_Toc456971956"/>
      <w:r w:rsidRPr="00C9118E">
        <w:rPr>
          <w:rFonts w:cs="Times New Roman"/>
        </w:rPr>
        <w:t>Actions de maintenance</w:t>
      </w:r>
      <w:bookmarkEnd w:id="190"/>
      <w:bookmarkEnd w:id="191"/>
    </w:p>
    <w:p w:rsidR="004C0570" w:rsidRPr="00D66962" w:rsidRDefault="004C0570" w:rsidP="009152B8">
      <w:pPr>
        <w:pStyle w:val="Titre3"/>
        <w:numPr>
          <w:ilvl w:val="0"/>
          <w:numId w:val="308"/>
        </w:numPr>
      </w:pPr>
      <w:bookmarkStart w:id="192" w:name="_Toc453852290"/>
      <w:bookmarkStart w:id="193" w:name="_Toc456963995"/>
      <w:bookmarkStart w:id="194" w:name="_Toc456971957"/>
      <w:r w:rsidRPr="00D66962">
        <w:t>Gestion des opérations préventives</w:t>
      </w:r>
      <w:bookmarkEnd w:id="192"/>
      <w:bookmarkEnd w:id="193"/>
      <w:bookmarkEnd w:id="194"/>
    </w:p>
    <w:p w:rsidR="004C0570" w:rsidRPr="00D66962" w:rsidRDefault="004C0570" w:rsidP="004C0570">
      <w:pPr>
        <w:spacing w:after="0"/>
        <w:jc w:val="both"/>
        <w:rPr>
          <w:rFonts w:eastAsia="Times New Roman" w:cs="Times New Roman"/>
          <w:color w:val="333333"/>
          <w:szCs w:val="24"/>
          <w:lang w:eastAsia="fr-FR"/>
        </w:rPr>
      </w:pPr>
      <w:r w:rsidRPr="00D66962">
        <w:rPr>
          <w:rFonts w:eastAsia="Times New Roman" w:cs="Times New Roman"/>
          <w:color w:val="333333"/>
          <w:szCs w:val="24"/>
          <w:lang w:eastAsia="fr-FR"/>
        </w:rPr>
        <w:t>SPIE SO est expérimenté sur la maintenance de ce type de matériel par l’acquisition de différents contrats de maintenance sur des périmètres similaires :</w:t>
      </w:r>
    </w:p>
    <w:p w:rsidR="004C0570" w:rsidRPr="00D66962" w:rsidRDefault="004C0570" w:rsidP="00C17BC9">
      <w:pPr>
        <w:pStyle w:val="Paragraphedeliste"/>
        <w:numPr>
          <w:ilvl w:val="0"/>
          <w:numId w:val="274"/>
        </w:numPr>
        <w:spacing w:after="0"/>
        <w:rPr>
          <w:rFonts w:eastAsia="Times New Roman" w:cs="Times New Roman"/>
          <w:color w:val="333333"/>
          <w:szCs w:val="24"/>
          <w:lang w:eastAsia="fr-FR"/>
        </w:rPr>
      </w:pPr>
      <w:r w:rsidRPr="00D66962">
        <w:rPr>
          <w:rFonts w:eastAsia="Times New Roman" w:cs="Times New Roman"/>
          <w:color w:val="333333"/>
          <w:szCs w:val="24"/>
          <w:lang w:eastAsia="fr-FR"/>
        </w:rPr>
        <w:t>Contrat Airbus maintenance GSE A380 de 2004 à 2009</w:t>
      </w:r>
    </w:p>
    <w:p w:rsidR="004C0570" w:rsidRPr="00D66962" w:rsidRDefault="004C0570" w:rsidP="00C17BC9">
      <w:pPr>
        <w:pStyle w:val="Paragraphedeliste"/>
        <w:numPr>
          <w:ilvl w:val="0"/>
          <w:numId w:val="274"/>
        </w:numPr>
        <w:spacing w:after="0"/>
        <w:rPr>
          <w:rFonts w:eastAsia="Times New Roman" w:cs="Times New Roman"/>
          <w:color w:val="333333"/>
          <w:szCs w:val="24"/>
          <w:lang w:eastAsia="fr-FR"/>
        </w:rPr>
      </w:pPr>
      <w:r w:rsidRPr="00D66962">
        <w:rPr>
          <w:rFonts w:eastAsia="Times New Roman" w:cs="Times New Roman"/>
          <w:color w:val="333333"/>
          <w:szCs w:val="24"/>
          <w:lang w:eastAsia="fr-FR"/>
        </w:rPr>
        <w:t xml:space="preserve">Contrat ACJC outillage </w:t>
      </w:r>
    </w:p>
    <w:p w:rsidR="004C0570" w:rsidRPr="00D66962" w:rsidRDefault="004C0570" w:rsidP="00C17BC9">
      <w:pPr>
        <w:pStyle w:val="Paragraphedeliste"/>
        <w:numPr>
          <w:ilvl w:val="0"/>
          <w:numId w:val="274"/>
        </w:numPr>
        <w:spacing w:after="0"/>
        <w:rPr>
          <w:rFonts w:eastAsia="Times New Roman" w:cs="Times New Roman"/>
          <w:color w:val="333333"/>
          <w:szCs w:val="24"/>
          <w:lang w:eastAsia="fr-FR"/>
        </w:rPr>
      </w:pPr>
      <w:r w:rsidRPr="00D66962">
        <w:rPr>
          <w:rFonts w:eastAsia="Times New Roman" w:cs="Times New Roman"/>
          <w:color w:val="333333"/>
          <w:szCs w:val="24"/>
          <w:lang w:eastAsia="fr-FR"/>
        </w:rPr>
        <w:t>Maintenance matérielt Latecoère Aeroservice</w:t>
      </w:r>
    </w:p>
    <w:p w:rsidR="004C0570" w:rsidRPr="00D66962" w:rsidRDefault="004C0570" w:rsidP="004C0570">
      <w:pPr>
        <w:spacing w:after="0"/>
        <w:jc w:val="both"/>
        <w:rPr>
          <w:rFonts w:eastAsia="Times New Roman" w:cs="Times New Roman"/>
          <w:color w:val="333333"/>
          <w:szCs w:val="24"/>
          <w:lang w:eastAsia="fr-FR"/>
        </w:rPr>
      </w:pPr>
      <w:r w:rsidRPr="00D66962">
        <w:rPr>
          <w:rFonts w:eastAsia="Times New Roman" w:cs="Times New Roman"/>
          <w:color w:val="333333"/>
          <w:szCs w:val="24"/>
          <w:lang w:eastAsia="fr-FR"/>
        </w:rPr>
        <w:t>Nous joignons en annexe de ce document des modèles de gammes rédigées dans SAP et réalisées par nos soins sur différents sites dont nous avons la charge.</w:t>
      </w:r>
    </w:p>
    <w:p w:rsidR="004C0570" w:rsidRPr="00D66962" w:rsidRDefault="004C0570" w:rsidP="004C0570">
      <w:pPr>
        <w:spacing w:after="0"/>
        <w:jc w:val="both"/>
        <w:rPr>
          <w:rFonts w:eastAsia="Times New Roman" w:cs="Times New Roman"/>
          <w:color w:val="333333"/>
          <w:szCs w:val="24"/>
          <w:lang w:eastAsia="fr-FR"/>
        </w:rPr>
      </w:pPr>
    </w:p>
    <w:p w:rsidR="004C0570" w:rsidRPr="00D66962" w:rsidRDefault="004C0570" w:rsidP="004C0570">
      <w:pPr>
        <w:spacing w:after="0"/>
        <w:jc w:val="both"/>
        <w:rPr>
          <w:rFonts w:eastAsia="Times New Roman" w:cs="Times New Roman"/>
          <w:color w:val="333333"/>
          <w:szCs w:val="24"/>
          <w:lang w:eastAsia="fr-FR"/>
        </w:rPr>
      </w:pPr>
      <w:r w:rsidRPr="00D66962">
        <w:rPr>
          <w:rFonts w:eastAsia="Times New Roman" w:cs="Times New Roman"/>
          <w:b/>
          <w:color w:val="333333"/>
          <w:u w:val="single"/>
          <w:lang w:eastAsia="fr-FR"/>
        </w:rPr>
        <w:t>Voir en annexe exempe de GAMMES DE MAINTENANCE PREVENTIVE</w:t>
      </w:r>
    </w:p>
    <w:p w:rsidR="004C0570" w:rsidRPr="00C9118E" w:rsidRDefault="004C0570" w:rsidP="004C0570">
      <w:pPr>
        <w:spacing w:after="0"/>
        <w:jc w:val="both"/>
        <w:rPr>
          <w:rFonts w:eastAsia="Times New Roman" w:cs="Times New Roman"/>
          <w:color w:val="333333"/>
          <w:szCs w:val="24"/>
          <w:lang w:eastAsia="fr-FR"/>
        </w:rPr>
      </w:pPr>
    </w:p>
    <w:p w:rsidR="004C0570" w:rsidRPr="00C9118E" w:rsidRDefault="004C0570" w:rsidP="009152B8">
      <w:pPr>
        <w:pStyle w:val="Titre3"/>
      </w:pPr>
      <w:bookmarkStart w:id="195" w:name="_Toc456963996"/>
      <w:bookmarkStart w:id="196" w:name="_Toc456971958"/>
      <w:r w:rsidRPr="00C9118E">
        <w:t>Gestion des opérations correctives</w:t>
      </w:r>
      <w:bookmarkEnd w:id="195"/>
      <w:bookmarkEnd w:id="196"/>
    </w:p>
    <w:p w:rsidR="004C0570" w:rsidRPr="00D66962" w:rsidRDefault="004C0570" w:rsidP="004C0570">
      <w:pPr>
        <w:spacing w:after="0" w:line="240" w:lineRule="auto"/>
        <w:jc w:val="both"/>
        <w:rPr>
          <w:rFonts w:eastAsia="Times New Roman" w:cs="Times New Roman"/>
          <w:lang w:eastAsia="fr-FR"/>
        </w:rPr>
      </w:pPr>
      <w:r w:rsidRPr="00D66962">
        <w:rPr>
          <w:rFonts w:eastAsia="Times New Roman" w:cs="Times New Roman"/>
          <w:lang w:eastAsia="fr-FR"/>
        </w:rPr>
        <w:t xml:space="preserve">En complément de notre réponse à la réalisation de la FS5 le suivi du correctif sera enregistré dans votre GMAO </w:t>
      </w:r>
      <w:del w:id="197" w:author="LOISON Jean-Marie" w:date="2016-06-24T16:05:00Z">
        <w:r w:rsidRPr="00D66962" w:rsidDel="00B7197B">
          <w:rPr>
            <w:rFonts w:eastAsia="Times New Roman" w:cs="Times New Roman"/>
            <w:lang w:eastAsia="fr-FR"/>
          </w:rPr>
          <w:delText>CosWin</w:delText>
        </w:r>
      </w:del>
      <w:ins w:id="198" w:author="LOISON Jean-Marie" w:date="2016-06-24T16:05:00Z">
        <w:r w:rsidRPr="00D66962">
          <w:rPr>
            <w:rFonts w:eastAsia="Times New Roman" w:cs="Times New Roman"/>
            <w:lang w:eastAsia="fr-FR"/>
          </w:rPr>
          <w:t>SAP</w:t>
        </w:r>
      </w:ins>
      <w:r w:rsidRPr="00D66962">
        <w:rPr>
          <w:rFonts w:eastAsia="Times New Roman" w:cs="Times New Roman"/>
          <w:lang w:eastAsia="fr-FR"/>
        </w:rPr>
        <w:t xml:space="preserve"> à partir des retours d’informations des techniciens. Pour cela, ils disposeront d’une trame de compte rendu d’interventions permettant de faire remonter :</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Date de l’incident</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Numéro de l’OT GMAO</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Type de travaux (Correctif, Suite à préventif, Garantie)</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Numéro et désignation de l’équipement</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Déclaration de la panne</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Type de réparations</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Causes</w:t>
      </w:r>
    </w:p>
    <w:p w:rsidR="004C0570" w:rsidRPr="00D66962" w:rsidRDefault="004C0570" w:rsidP="00CF107C">
      <w:pPr>
        <w:pStyle w:val="Paragraphedeliste"/>
        <w:numPr>
          <w:ilvl w:val="0"/>
          <w:numId w:val="191"/>
        </w:numPr>
        <w:spacing w:after="0" w:line="240" w:lineRule="auto"/>
        <w:jc w:val="both"/>
        <w:rPr>
          <w:rFonts w:eastAsia="Times New Roman" w:cs="Times New Roman"/>
          <w:lang w:eastAsia="fr-FR"/>
        </w:rPr>
      </w:pPr>
      <w:r w:rsidRPr="00D66962">
        <w:rPr>
          <w:rFonts w:eastAsia="Times New Roman" w:cs="Times New Roman"/>
          <w:lang w:eastAsia="fr-FR"/>
        </w:rPr>
        <w:t>Nos observations avec les détails suivants :</w:t>
      </w:r>
    </w:p>
    <w:p w:rsidR="004C0570" w:rsidRPr="00D66962" w:rsidRDefault="004C0570" w:rsidP="00CF107C">
      <w:pPr>
        <w:numPr>
          <w:ilvl w:val="1"/>
          <w:numId w:val="192"/>
        </w:numPr>
        <w:spacing w:after="0" w:line="240" w:lineRule="auto"/>
        <w:jc w:val="both"/>
        <w:rPr>
          <w:rFonts w:eastAsia="Times New Roman" w:cs="Times New Roman"/>
          <w:b/>
          <w:lang w:eastAsia="fr-FR"/>
        </w:rPr>
      </w:pPr>
      <w:r w:rsidRPr="00D66962">
        <w:rPr>
          <w:rFonts w:eastAsia="Times New Roman" w:cs="Times New Roman"/>
          <w:b/>
          <w:lang w:eastAsia="fr-FR"/>
        </w:rPr>
        <w:t>L’intervention réalisée</w:t>
      </w:r>
    </w:p>
    <w:p w:rsidR="004C0570" w:rsidRPr="00D66962" w:rsidRDefault="004C0570" w:rsidP="00CF107C">
      <w:pPr>
        <w:numPr>
          <w:ilvl w:val="1"/>
          <w:numId w:val="192"/>
        </w:numPr>
        <w:spacing w:after="0" w:line="240" w:lineRule="auto"/>
        <w:jc w:val="both"/>
        <w:rPr>
          <w:rFonts w:eastAsia="Times New Roman" w:cs="Times New Roman"/>
          <w:b/>
          <w:lang w:eastAsia="fr-FR"/>
        </w:rPr>
      </w:pPr>
      <w:r w:rsidRPr="00D66962">
        <w:rPr>
          <w:rFonts w:eastAsia="Times New Roman" w:cs="Times New Roman"/>
          <w:b/>
          <w:lang w:eastAsia="fr-FR"/>
        </w:rPr>
        <w:t>L’élément défaillant</w:t>
      </w:r>
    </w:p>
    <w:p w:rsidR="004C0570" w:rsidRPr="00D66962" w:rsidRDefault="004C0570" w:rsidP="00CF107C">
      <w:pPr>
        <w:numPr>
          <w:ilvl w:val="1"/>
          <w:numId w:val="192"/>
        </w:numPr>
        <w:spacing w:after="0" w:line="240" w:lineRule="auto"/>
        <w:jc w:val="both"/>
        <w:rPr>
          <w:rFonts w:eastAsia="Times New Roman" w:cs="Times New Roman"/>
          <w:b/>
          <w:lang w:eastAsia="fr-FR"/>
        </w:rPr>
      </w:pPr>
      <w:r w:rsidRPr="00D66962">
        <w:rPr>
          <w:rFonts w:eastAsia="Times New Roman" w:cs="Times New Roman"/>
          <w:b/>
          <w:lang w:eastAsia="fr-FR"/>
        </w:rPr>
        <w:t>Les pièces de rechange consommées</w:t>
      </w:r>
    </w:p>
    <w:p w:rsidR="004C0570" w:rsidRPr="00D66962" w:rsidRDefault="004C0570" w:rsidP="00CF107C">
      <w:pPr>
        <w:numPr>
          <w:ilvl w:val="1"/>
          <w:numId w:val="192"/>
        </w:numPr>
        <w:spacing w:after="0" w:line="240" w:lineRule="auto"/>
        <w:jc w:val="both"/>
        <w:rPr>
          <w:rFonts w:eastAsia="Times New Roman" w:cs="Times New Roman"/>
          <w:lang w:eastAsia="fr-FR"/>
        </w:rPr>
      </w:pPr>
      <w:r w:rsidRPr="00D66962">
        <w:rPr>
          <w:rFonts w:eastAsia="Times New Roman" w:cs="Times New Roman"/>
          <w:lang w:eastAsia="fr-FR"/>
        </w:rPr>
        <w:t>Les délais de réalisation (début et fin de panne)</w:t>
      </w:r>
    </w:p>
    <w:p w:rsidR="004C0570" w:rsidRPr="00D66962" w:rsidRDefault="004C0570" w:rsidP="00CF107C">
      <w:pPr>
        <w:numPr>
          <w:ilvl w:val="1"/>
          <w:numId w:val="192"/>
        </w:numPr>
        <w:spacing w:after="0" w:line="240" w:lineRule="auto"/>
        <w:jc w:val="both"/>
        <w:rPr>
          <w:rFonts w:eastAsia="Times New Roman" w:cs="Times New Roman"/>
          <w:lang w:eastAsia="fr-FR"/>
        </w:rPr>
      </w:pPr>
      <w:r w:rsidRPr="00D66962">
        <w:rPr>
          <w:rFonts w:eastAsia="Times New Roman" w:cs="Times New Roman"/>
          <w:lang w:eastAsia="fr-FR"/>
        </w:rPr>
        <w:t>Le temps d’arrêt production</w:t>
      </w:r>
    </w:p>
    <w:p w:rsidR="004C0570" w:rsidRPr="00D66962" w:rsidRDefault="004C0570" w:rsidP="00CF107C">
      <w:pPr>
        <w:numPr>
          <w:ilvl w:val="1"/>
          <w:numId w:val="192"/>
        </w:numPr>
        <w:spacing w:after="0" w:line="240" w:lineRule="auto"/>
        <w:jc w:val="both"/>
        <w:rPr>
          <w:rFonts w:eastAsia="Times New Roman" w:cs="Times New Roman"/>
          <w:lang w:eastAsia="fr-FR"/>
        </w:rPr>
      </w:pPr>
      <w:r w:rsidRPr="00D66962">
        <w:rPr>
          <w:rFonts w:eastAsia="Times New Roman" w:cs="Times New Roman"/>
          <w:lang w:eastAsia="fr-FR"/>
        </w:rPr>
        <w:t>Le temps de réalisation de l’intervention</w:t>
      </w:r>
    </w:p>
    <w:p w:rsidR="004C0570" w:rsidRPr="00D66962" w:rsidRDefault="004C0570" w:rsidP="004C0570">
      <w:pPr>
        <w:spacing w:after="0" w:line="240" w:lineRule="auto"/>
        <w:jc w:val="both"/>
        <w:rPr>
          <w:rFonts w:eastAsia="Times New Roman" w:cs="Times New Roman"/>
          <w:color w:val="333333"/>
          <w:lang w:eastAsia="fr-FR"/>
        </w:rPr>
      </w:pPr>
      <w:r w:rsidRPr="00D66962">
        <w:rPr>
          <w:rFonts w:eastAsia="Times New Roman" w:cs="Times New Roman"/>
          <w:color w:val="333333"/>
          <w:lang w:eastAsia="fr-FR"/>
        </w:rPr>
        <w:t xml:space="preserve">Ces informations nous </w:t>
      </w:r>
      <w:del w:id="199" w:author="LOISON Jean-Marie" w:date="2016-06-24T16:06:00Z">
        <w:r w:rsidRPr="00D66962" w:rsidDel="00B7197B">
          <w:rPr>
            <w:rFonts w:eastAsia="Times New Roman" w:cs="Times New Roman"/>
            <w:color w:val="333333"/>
            <w:lang w:eastAsia="fr-FR"/>
          </w:rPr>
          <w:delText xml:space="preserve">serons </w:delText>
        </w:r>
      </w:del>
      <w:ins w:id="200" w:author="LOISON Jean-Marie" w:date="2016-06-24T16:06:00Z">
        <w:r w:rsidRPr="00D66962">
          <w:rPr>
            <w:rFonts w:eastAsia="Times New Roman" w:cs="Times New Roman"/>
            <w:color w:val="333333"/>
            <w:lang w:eastAsia="fr-FR"/>
          </w:rPr>
          <w:t>seron</w:t>
        </w:r>
      </w:ins>
      <w:ins w:id="201" w:author="LOISON Jean-Marie" w:date="2016-06-24T16:07:00Z">
        <w:r w:rsidRPr="00D66962">
          <w:rPr>
            <w:rFonts w:eastAsia="Times New Roman" w:cs="Times New Roman"/>
            <w:color w:val="333333"/>
            <w:lang w:eastAsia="fr-FR"/>
          </w:rPr>
          <w:t>t</w:t>
        </w:r>
      </w:ins>
      <w:ins w:id="202" w:author="LOISON Jean-Marie" w:date="2016-06-24T16:06:00Z">
        <w:r w:rsidRPr="00D66962">
          <w:rPr>
            <w:rFonts w:eastAsia="Times New Roman" w:cs="Times New Roman"/>
            <w:color w:val="333333"/>
            <w:lang w:eastAsia="fr-FR"/>
          </w:rPr>
          <w:t xml:space="preserve"> </w:t>
        </w:r>
      </w:ins>
      <w:r w:rsidRPr="00D66962">
        <w:rPr>
          <w:rFonts w:eastAsia="Times New Roman" w:cs="Times New Roman"/>
          <w:color w:val="333333"/>
          <w:lang w:eastAsia="fr-FR"/>
        </w:rPr>
        <w:t xml:space="preserve">utiles en termes d’analyse de disponibilité, de récurrence de pannes et de coût de la maintenance du parc. </w:t>
      </w:r>
    </w:p>
    <w:p w:rsidR="004C0570" w:rsidRPr="00D66962" w:rsidRDefault="004C0570" w:rsidP="004C0570">
      <w:pPr>
        <w:spacing w:after="0" w:line="240" w:lineRule="auto"/>
        <w:jc w:val="both"/>
        <w:rPr>
          <w:rFonts w:eastAsia="Times New Roman" w:cs="Times New Roman"/>
          <w:b/>
          <w:color w:val="333333"/>
          <w:u w:val="single"/>
          <w:lang w:eastAsia="fr-FR"/>
        </w:rPr>
      </w:pPr>
      <w:r w:rsidRPr="00D66962">
        <w:rPr>
          <w:rFonts w:eastAsia="Times New Roman" w:cs="Times New Roman"/>
          <w:b/>
          <w:color w:val="333333"/>
          <w:u w:val="single"/>
          <w:lang w:eastAsia="fr-FR"/>
        </w:rPr>
        <w:t>Voir en annexe exempe de CR CORRECTIF</w:t>
      </w:r>
    </w:p>
    <w:p w:rsidR="004C0570" w:rsidRPr="00562A26" w:rsidRDefault="004C0570" w:rsidP="00562A26"/>
    <w:p w:rsidR="004C0570" w:rsidRDefault="004C0570">
      <w:pPr>
        <w:rPr>
          <w:rFonts w:cs="Times New Roman"/>
        </w:rPr>
      </w:pPr>
    </w:p>
    <w:p w:rsidR="00562A26" w:rsidRDefault="00562A26">
      <w:pPr>
        <w:rPr>
          <w:rFonts w:cs="Times New Roman"/>
        </w:rPr>
      </w:pPr>
    </w:p>
    <w:p w:rsidR="00170AE3" w:rsidRDefault="00170AE3">
      <w:pPr>
        <w:rPr>
          <w:rFonts w:cs="Times New Roman"/>
        </w:rPr>
      </w:pPr>
      <w:r>
        <w:rPr>
          <w:rFonts w:cs="Times New Roman"/>
        </w:rPr>
        <w:br w:type="page"/>
      </w:r>
    </w:p>
    <w:p w:rsidR="004C0570" w:rsidRDefault="004C0570">
      <w:pPr>
        <w:rPr>
          <w:rFonts w:cs="Times New Roman"/>
        </w:rPr>
      </w:pPr>
    </w:p>
    <w:p w:rsidR="004C0570" w:rsidRDefault="004C0570" w:rsidP="00AA39B0">
      <w:pPr>
        <w:pStyle w:val="Titre1"/>
      </w:pPr>
      <w:bookmarkStart w:id="203" w:name="_Toc456963997"/>
      <w:bookmarkStart w:id="204" w:name="_Toc456971959"/>
      <w:r w:rsidRPr="006437DE">
        <w:t>DEMARRAGE ET FIN DE CONTRAT</w:t>
      </w:r>
      <w:bookmarkEnd w:id="203"/>
      <w:bookmarkEnd w:id="204"/>
    </w:p>
    <w:p w:rsidR="004C0570" w:rsidRDefault="004C0570">
      <w:pPr>
        <w:rPr>
          <w:rFonts w:cs="Times New Roman"/>
        </w:rPr>
      </w:pPr>
    </w:p>
    <w:p w:rsidR="004C0570" w:rsidRDefault="004C0570">
      <w:pPr>
        <w:rPr>
          <w:rFonts w:cs="Times New Roman"/>
        </w:rPr>
      </w:pPr>
    </w:p>
    <w:p w:rsidR="004C0570" w:rsidRPr="00C9118E" w:rsidRDefault="004C0570" w:rsidP="004C0570">
      <w:pPr>
        <w:pStyle w:val="Titre2"/>
        <w:numPr>
          <w:ilvl w:val="1"/>
          <w:numId w:val="3"/>
        </w:numPr>
        <w:rPr>
          <w:rFonts w:cs="Times New Roman"/>
        </w:rPr>
      </w:pPr>
      <w:bookmarkStart w:id="205" w:name="_Toc337304012"/>
      <w:bookmarkStart w:id="206" w:name="_Toc432414475"/>
      <w:bookmarkStart w:id="207" w:name="_Toc456963998"/>
      <w:bookmarkStart w:id="208" w:name="_Toc456971960"/>
      <w:r w:rsidRPr="00C9118E">
        <w:rPr>
          <w:rFonts w:cs="Times New Roman"/>
        </w:rPr>
        <w:t>Démarrage du contrat</w:t>
      </w:r>
      <w:bookmarkEnd w:id="205"/>
      <w:bookmarkEnd w:id="206"/>
      <w:bookmarkEnd w:id="207"/>
      <w:bookmarkEnd w:id="208"/>
    </w:p>
    <w:p w:rsidR="004C0570" w:rsidRPr="00D66962" w:rsidRDefault="004C0570" w:rsidP="004C0570">
      <w:pPr>
        <w:pStyle w:val="DRAOnormal"/>
        <w:jc w:val="both"/>
        <w:rPr>
          <w:rFonts w:asciiTheme="minorHAnsi" w:hAnsiTheme="minorHAnsi"/>
          <w:szCs w:val="22"/>
        </w:rPr>
      </w:pPr>
      <w:r w:rsidRPr="00D66962">
        <w:rPr>
          <w:rFonts w:asciiTheme="minorHAnsi" w:hAnsiTheme="minorHAnsi"/>
          <w:szCs w:val="22"/>
        </w:rPr>
        <w:t>Pour le démarrage nous mettrons en place un comité de pilotage composé des personnes suivantes :</w:t>
      </w:r>
    </w:p>
    <w:p w:rsidR="004C0570" w:rsidRPr="00D66962" w:rsidRDefault="004C0570" w:rsidP="00C17BC9">
      <w:pPr>
        <w:pStyle w:val="Paragraphedeliste"/>
        <w:numPr>
          <w:ilvl w:val="0"/>
          <w:numId w:val="277"/>
        </w:numPr>
        <w:spacing w:before="120" w:after="240" w:line="240" w:lineRule="auto"/>
        <w:ind w:right="567"/>
        <w:jc w:val="both"/>
        <w:rPr>
          <w:rFonts w:cs="Times New Roman"/>
        </w:rPr>
      </w:pPr>
      <w:r w:rsidRPr="00D66962">
        <w:rPr>
          <w:rFonts w:cs="Times New Roman"/>
        </w:rPr>
        <w:t>Chef du service maintenance industrielle</w:t>
      </w:r>
    </w:p>
    <w:p w:rsidR="004C0570" w:rsidRPr="00D66962" w:rsidRDefault="004C0570" w:rsidP="00C17BC9">
      <w:pPr>
        <w:pStyle w:val="Paragraphedeliste"/>
        <w:numPr>
          <w:ilvl w:val="0"/>
          <w:numId w:val="277"/>
        </w:numPr>
        <w:spacing w:before="120" w:after="240" w:line="240" w:lineRule="auto"/>
        <w:ind w:right="567"/>
        <w:jc w:val="both"/>
        <w:rPr>
          <w:rFonts w:cs="Times New Roman"/>
        </w:rPr>
      </w:pPr>
      <w:r w:rsidRPr="00D66962">
        <w:rPr>
          <w:rFonts w:cs="Times New Roman"/>
        </w:rPr>
        <w:t>Responsable démarrage contrat</w:t>
      </w:r>
    </w:p>
    <w:p w:rsidR="004C0570" w:rsidRPr="00D66962" w:rsidRDefault="004C0570" w:rsidP="00C17BC9">
      <w:pPr>
        <w:pStyle w:val="Paragraphedeliste"/>
        <w:numPr>
          <w:ilvl w:val="0"/>
          <w:numId w:val="277"/>
        </w:numPr>
        <w:spacing w:before="120" w:after="240" w:line="240" w:lineRule="auto"/>
        <w:ind w:right="567"/>
        <w:jc w:val="both"/>
        <w:rPr>
          <w:rFonts w:cs="Times New Roman"/>
        </w:rPr>
      </w:pPr>
      <w:r w:rsidRPr="00D66962">
        <w:rPr>
          <w:rFonts w:cs="Times New Roman"/>
        </w:rPr>
        <w:t>Responsable contrat</w:t>
      </w:r>
    </w:p>
    <w:p w:rsidR="004C0570" w:rsidRPr="00D66962" w:rsidRDefault="004C0570" w:rsidP="00C17BC9">
      <w:pPr>
        <w:pStyle w:val="Paragraphedeliste"/>
        <w:numPr>
          <w:ilvl w:val="0"/>
          <w:numId w:val="277"/>
        </w:numPr>
        <w:spacing w:before="120" w:after="240" w:line="240" w:lineRule="auto"/>
        <w:ind w:right="567"/>
        <w:jc w:val="both"/>
        <w:rPr>
          <w:rFonts w:cs="Times New Roman"/>
        </w:rPr>
      </w:pPr>
      <w:r w:rsidRPr="00D66962">
        <w:rPr>
          <w:rFonts w:cs="Times New Roman"/>
        </w:rPr>
        <w:t>Responsable cellule développement / Support technique</w:t>
      </w:r>
    </w:p>
    <w:p w:rsidR="004C0570" w:rsidRPr="00D66962" w:rsidRDefault="004C0570" w:rsidP="004C0570">
      <w:pPr>
        <w:pStyle w:val="DRAOnormal"/>
        <w:jc w:val="both"/>
        <w:rPr>
          <w:rFonts w:asciiTheme="minorHAnsi" w:hAnsiTheme="minorHAnsi"/>
          <w:szCs w:val="22"/>
        </w:rPr>
      </w:pPr>
      <w:r w:rsidRPr="00D66962">
        <w:rPr>
          <w:rFonts w:asciiTheme="minorHAnsi" w:hAnsiTheme="minorHAnsi"/>
          <w:szCs w:val="22"/>
        </w:rPr>
        <w:t>Le responsable démarrage contrat sera un des ingénieurs qui composent la cellule méthodes.</w:t>
      </w:r>
    </w:p>
    <w:p w:rsidR="004C0570" w:rsidRPr="00D66962" w:rsidRDefault="004C0570" w:rsidP="004C0570">
      <w:pPr>
        <w:pStyle w:val="DRAOnormal"/>
        <w:jc w:val="both"/>
        <w:rPr>
          <w:rFonts w:asciiTheme="minorHAnsi" w:hAnsiTheme="minorHAnsi"/>
          <w:szCs w:val="22"/>
        </w:rPr>
      </w:pPr>
      <w:r w:rsidRPr="00D66962">
        <w:rPr>
          <w:rFonts w:asciiTheme="minorHAnsi" w:hAnsiTheme="minorHAnsi"/>
          <w:szCs w:val="22"/>
        </w:rPr>
        <w:t>Confier la responsabilité du démarrage à une personne extérieure à l’organisation opérationnelle est un des moyens de garantir l’atteinte des objectifs de démarrage, notamment la réalisation de l’état des lieux sous 2 mois.</w:t>
      </w:r>
    </w:p>
    <w:p w:rsidR="004C0570" w:rsidRPr="00D66962" w:rsidRDefault="004C0570" w:rsidP="004C0570">
      <w:pPr>
        <w:pStyle w:val="DRAOnormal"/>
        <w:jc w:val="both"/>
        <w:rPr>
          <w:rFonts w:asciiTheme="minorHAnsi" w:hAnsiTheme="minorHAnsi"/>
          <w:szCs w:val="22"/>
        </w:rPr>
      </w:pPr>
    </w:p>
    <w:p w:rsidR="004C0570" w:rsidRPr="00D66962" w:rsidRDefault="004C0570" w:rsidP="004C0570">
      <w:pPr>
        <w:pStyle w:val="DRAOnormal"/>
        <w:jc w:val="both"/>
        <w:rPr>
          <w:rFonts w:asciiTheme="minorHAnsi" w:hAnsiTheme="minorHAnsi"/>
          <w:szCs w:val="22"/>
        </w:rPr>
      </w:pPr>
      <w:r w:rsidRPr="00D66962">
        <w:rPr>
          <w:rFonts w:asciiTheme="minorHAnsi" w:hAnsiTheme="minorHAnsi"/>
          <w:szCs w:val="22"/>
        </w:rPr>
        <w:t>Nous avons défini ci-après sous forme graphique notre vision de cette phase primordiale du contrat. Ainsi nous pensons pouvoir être opérationnel</w:t>
      </w:r>
      <w:ins w:id="209" w:author="LOISON Jean-Marie" w:date="2016-06-24T16:13:00Z">
        <w:r w:rsidRPr="00D66962">
          <w:rPr>
            <w:rFonts w:asciiTheme="minorHAnsi" w:hAnsiTheme="minorHAnsi"/>
            <w:szCs w:val="22"/>
          </w:rPr>
          <w:t>s</w:t>
        </w:r>
      </w:ins>
      <w:r w:rsidRPr="00D66962">
        <w:rPr>
          <w:rFonts w:asciiTheme="minorHAnsi" w:hAnsiTheme="minorHAnsi"/>
          <w:szCs w:val="22"/>
        </w:rPr>
        <w:t xml:space="preserve"> sous 1 mois suite à l’attribution du marché.</w:t>
      </w:r>
    </w:p>
    <w:p w:rsidR="004C0570" w:rsidRPr="00D66962" w:rsidRDefault="004C0570" w:rsidP="004C0570">
      <w:pPr>
        <w:pStyle w:val="DRAOnormal"/>
        <w:jc w:val="both"/>
        <w:rPr>
          <w:rFonts w:asciiTheme="minorHAnsi" w:hAnsiTheme="minorHAnsi"/>
          <w:szCs w:val="22"/>
        </w:rPr>
      </w:pPr>
    </w:p>
    <w:p w:rsidR="004C0570" w:rsidRPr="00D66962" w:rsidRDefault="004C0570" w:rsidP="009152B8">
      <w:pPr>
        <w:pStyle w:val="Titre3"/>
        <w:numPr>
          <w:ilvl w:val="0"/>
          <w:numId w:val="309"/>
        </w:numPr>
      </w:pPr>
      <w:bookmarkStart w:id="210" w:name="_Toc456963999"/>
      <w:bookmarkStart w:id="211" w:name="_Toc456971961"/>
      <w:r w:rsidRPr="00D66962">
        <w:t>Prise en charge – états des lieux</w:t>
      </w:r>
      <w:bookmarkEnd w:id="210"/>
      <w:bookmarkEnd w:id="211"/>
    </w:p>
    <w:p w:rsidR="004C0570" w:rsidRPr="00D66962" w:rsidRDefault="004C0570" w:rsidP="004C0570">
      <w:pPr>
        <w:spacing w:before="120"/>
        <w:ind w:right="54"/>
        <w:rPr>
          <w:rFonts w:cs="Times New Roman"/>
        </w:rPr>
      </w:pPr>
      <w:r w:rsidRPr="00D66962">
        <w:rPr>
          <w:rFonts w:cs="Times New Roman"/>
          <w:noProof/>
          <w:lang w:eastAsia="fr-FR"/>
        </w:rPr>
        <w:drawing>
          <wp:anchor distT="0" distB="0" distL="114300" distR="114300" simplePos="0" relativeHeight="251628544" behindDoc="1" locked="0" layoutInCell="1" allowOverlap="1" wp14:anchorId="7C8AC3B5" wp14:editId="7283039E">
            <wp:simplePos x="0" y="0"/>
            <wp:positionH relativeFrom="column">
              <wp:posOffset>5446395</wp:posOffset>
            </wp:positionH>
            <wp:positionV relativeFrom="paragraph">
              <wp:posOffset>240665</wp:posOffset>
            </wp:positionV>
            <wp:extent cx="1082040" cy="1594485"/>
            <wp:effectExtent l="171450" t="152400" r="346710" b="348615"/>
            <wp:wrapTight wrapText="bothSides">
              <wp:wrapPolygon edited="0">
                <wp:start x="1901" y="-2065"/>
                <wp:lineTo x="-3423" y="-1548"/>
                <wp:lineTo x="-3423" y="22452"/>
                <wp:lineTo x="-2662" y="23484"/>
                <wp:lineTo x="1521" y="25548"/>
                <wp:lineTo x="1901" y="26065"/>
                <wp:lineTo x="22817" y="26065"/>
                <wp:lineTo x="23197" y="25548"/>
                <wp:lineTo x="27380" y="23484"/>
                <wp:lineTo x="28141" y="19097"/>
                <wp:lineTo x="28141" y="2581"/>
                <wp:lineTo x="23577" y="-1290"/>
                <wp:lineTo x="23197" y="-2065"/>
                <wp:lineTo x="1901" y="-2065"/>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82040" cy="15944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D66962">
        <w:rPr>
          <w:rFonts w:cs="Times New Roman"/>
        </w:rPr>
        <w:t>L’objectif de la prise en charge des installations est de recueillir l’ensemble des données d’entrées nécessaires à :</w:t>
      </w:r>
    </w:p>
    <w:p w:rsidR="004C0570" w:rsidRPr="00D66962" w:rsidRDefault="004C0570" w:rsidP="004C0570">
      <w:pPr>
        <w:numPr>
          <w:ilvl w:val="0"/>
          <w:numId w:val="57"/>
        </w:numPr>
        <w:spacing w:before="120"/>
        <w:ind w:right="54"/>
        <w:rPr>
          <w:rFonts w:cs="Times New Roman"/>
        </w:rPr>
      </w:pPr>
      <w:r w:rsidRPr="00D66962">
        <w:rPr>
          <w:rFonts w:cs="Times New Roman"/>
        </w:rPr>
        <w:t xml:space="preserve">La définition du périmètre </w:t>
      </w:r>
    </w:p>
    <w:p w:rsidR="004C0570" w:rsidRPr="00D66962" w:rsidRDefault="004C0570" w:rsidP="004C0570">
      <w:pPr>
        <w:numPr>
          <w:ilvl w:val="0"/>
          <w:numId w:val="57"/>
        </w:numPr>
        <w:spacing w:before="120"/>
        <w:ind w:right="54"/>
        <w:rPr>
          <w:rFonts w:cs="Times New Roman"/>
        </w:rPr>
      </w:pPr>
      <w:r w:rsidRPr="00D66962">
        <w:rPr>
          <w:rFonts w:cs="Times New Roman"/>
        </w:rPr>
        <w:t>La mise en œuvre de la prestation Maintenance.</w:t>
      </w:r>
    </w:p>
    <w:p w:rsidR="004C0570" w:rsidRPr="00D66962" w:rsidRDefault="004C0570" w:rsidP="004C0570">
      <w:pPr>
        <w:spacing w:before="120"/>
        <w:ind w:right="54"/>
        <w:rPr>
          <w:rFonts w:cs="Times New Roman"/>
        </w:rPr>
      </w:pPr>
      <w:r w:rsidRPr="00D66962">
        <w:rPr>
          <w:rFonts w:cs="Times New Roman"/>
        </w:rPr>
        <w:t>Lors de cette étape, SPIE effectuera un contrôle visuel des installations permettant de dresser la nomenclature des équipements mais également d’avoir une vision qualitative du parc. Cette visite donne lieu à l’émission d’éventuelles réserves et ou non conformités générant ainsi une fiche d’écart.</w:t>
      </w:r>
    </w:p>
    <w:p w:rsidR="004C0570" w:rsidRPr="00D66962" w:rsidRDefault="004C0570" w:rsidP="004C0570">
      <w:pPr>
        <w:spacing w:before="120"/>
        <w:ind w:right="54"/>
        <w:rPr>
          <w:rFonts w:cs="Times New Roman"/>
        </w:rPr>
      </w:pPr>
      <w:r w:rsidRPr="00D66962">
        <w:rPr>
          <w:rFonts w:cs="Times New Roman"/>
        </w:rPr>
        <w:t>Lors de cette phase, un inventaire de la documentation est également réalisé. A l’issue du recensement, une analyse des documents techniques permet de recueillir des données fondamentales telles que :</w:t>
      </w:r>
    </w:p>
    <w:p w:rsidR="004C0570" w:rsidRPr="00D66962" w:rsidRDefault="004C0570" w:rsidP="004C0570">
      <w:pPr>
        <w:numPr>
          <w:ilvl w:val="0"/>
          <w:numId w:val="58"/>
        </w:numPr>
        <w:spacing w:before="120"/>
        <w:ind w:right="54"/>
        <w:rPr>
          <w:rFonts w:cs="Times New Roman"/>
        </w:rPr>
      </w:pPr>
      <w:r w:rsidRPr="00D66962">
        <w:rPr>
          <w:rFonts w:cs="Times New Roman"/>
        </w:rPr>
        <w:t>Les paramètres d’exploitation</w:t>
      </w:r>
    </w:p>
    <w:p w:rsidR="004C0570" w:rsidRPr="00D66962" w:rsidRDefault="004C0570" w:rsidP="004C0570">
      <w:pPr>
        <w:numPr>
          <w:ilvl w:val="0"/>
          <w:numId w:val="58"/>
        </w:numPr>
        <w:spacing w:before="120"/>
        <w:ind w:right="54"/>
        <w:rPr>
          <w:rFonts w:cs="Times New Roman"/>
        </w:rPr>
      </w:pPr>
      <w:r w:rsidRPr="00D66962">
        <w:rPr>
          <w:rFonts w:cs="Times New Roman"/>
        </w:rPr>
        <w:t>Les états capacitaires</w:t>
      </w:r>
    </w:p>
    <w:p w:rsidR="004C0570" w:rsidRPr="00D66962" w:rsidRDefault="004C0570" w:rsidP="004C0570">
      <w:pPr>
        <w:spacing w:before="120"/>
        <w:ind w:right="54"/>
        <w:rPr>
          <w:rFonts w:cs="Times New Roman"/>
        </w:rPr>
      </w:pPr>
      <w:r w:rsidRPr="00D66962">
        <w:rPr>
          <w:rFonts w:cs="Times New Roman"/>
        </w:rPr>
        <w:t>Ces données permettront notamment d’incrémenter les supports de rondes techniques en identifiant les points de vigilance associés à leur seuil min / max de fonctionnement.</w:t>
      </w:r>
    </w:p>
    <w:p w:rsidR="004C0570" w:rsidRPr="00D66962" w:rsidRDefault="004C0570" w:rsidP="004C0570">
      <w:pPr>
        <w:spacing w:before="120"/>
        <w:ind w:right="54"/>
        <w:rPr>
          <w:rFonts w:cs="Times New Roman"/>
        </w:rPr>
      </w:pPr>
      <w:r w:rsidRPr="00D66962">
        <w:rPr>
          <w:rFonts w:cs="Times New Roman"/>
        </w:rPr>
        <w:t>D’autre part, les états capacitaires permettront à SPIE de réaliser des analyses de risque pour chaque opération sur le process.</w:t>
      </w:r>
    </w:p>
    <w:p w:rsidR="004C0570" w:rsidRPr="00D66962" w:rsidRDefault="004C0570" w:rsidP="004C0570">
      <w:pPr>
        <w:spacing w:before="120"/>
        <w:ind w:right="54"/>
        <w:rPr>
          <w:rFonts w:cs="Times New Roman"/>
        </w:rPr>
      </w:pPr>
    </w:p>
    <w:p w:rsidR="004C0570" w:rsidRPr="00D66962" w:rsidRDefault="004C0570" w:rsidP="004C0570">
      <w:pPr>
        <w:spacing w:before="120"/>
        <w:ind w:right="54"/>
        <w:rPr>
          <w:rFonts w:cs="Times New Roman"/>
        </w:rPr>
      </w:pPr>
      <w:r w:rsidRPr="00D66962">
        <w:rPr>
          <w:rFonts w:cs="Times New Roman"/>
        </w:rPr>
        <w:t>A l’issue de la prise en charge, un dossier complet est dressé incluant notamment :</w:t>
      </w:r>
    </w:p>
    <w:p w:rsidR="004C0570" w:rsidRPr="00D66962" w:rsidRDefault="00CF107C" w:rsidP="004C0570">
      <w:pPr>
        <w:numPr>
          <w:ilvl w:val="0"/>
          <w:numId w:val="59"/>
        </w:numPr>
        <w:spacing w:before="120"/>
        <w:ind w:right="54"/>
        <w:rPr>
          <w:rFonts w:cs="Times New Roman"/>
        </w:rPr>
      </w:pPr>
      <w:r w:rsidRPr="00D66962">
        <w:rPr>
          <w:rFonts w:cs="Times New Roman"/>
          <w:noProof/>
          <w:lang w:eastAsia="fr-FR"/>
        </w:rPr>
        <mc:AlternateContent>
          <mc:Choice Requires="wpg">
            <w:drawing>
              <wp:anchor distT="0" distB="0" distL="114300" distR="114300" simplePos="0" relativeHeight="251629568" behindDoc="0" locked="0" layoutInCell="1" allowOverlap="1" wp14:anchorId="272EB0D2" wp14:editId="45423BD6">
                <wp:simplePos x="0" y="0"/>
                <wp:positionH relativeFrom="column">
                  <wp:posOffset>3576955</wp:posOffset>
                </wp:positionH>
                <wp:positionV relativeFrom="paragraph">
                  <wp:posOffset>20955</wp:posOffset>
                </wp:positionV>
                <wp:extent cx="2695575" cy="1943100"/>
                <wp:effectExtent l="0" t="0" r="9525" b="0"/>
                <wp:wrapThrough wrapText="bothSides">
                  <wp:wrapPolygon edited="0">
                    <wp:start x="15265" y="0"/>
                    <wp:lineTo x="0" y="1059"/>
                    <wp:lineTo x="0" y="12494"/>
                    <wp:lineTo x="1679" y="13553"/>
                    <wp:lineTo x="1679" y="18635"/>
                    <wp:lineTo x="5037" y="20329"/>
                    <wp:lineTo x="8090" y="20329"/>
                    <wp:lineTo x="8090" y="21388"/>
                    <wp:lineTo x="21524" y="21388"/>
                    <wp:lineTo x="21524" y="9529"/>
                    <wp:lineTo x="21066" y="0"/>
                    <wp:lineTo x="15265" y="0"/>
                  </wp:wrapPolygon>
                </wp:wrapThrough>
                <wp:docPr id="107" name="Groupe 107"/>
                <wp:cNvGraphicFramePr/>
                <a:graphic xmlns:a="http://schemas.openxmlformats.org/drawingml/2006/main">
                  <a:graphicData uri="http://schemas.microsoft.com/office/word/2010/wordprocessingGroup">
                    <wpg:wgp>
                      <wpg:cNvGrpSpPr/>
                      <wpg:grpSpPr>
                        <a:xfrm>
                          <a:off x="0" y="0"/>
                          <a:ext cx="2695575" cy="1943100"/>
                          <a:chOff x="0" y="0"/>
                          <a:chExt cx="2695575" cy="1943100"/>
                        </a:xfrm>
                      </wpg:grpSpPr>
                      <pic:pic xmlns:pic="http://schemas.openxmlformats.org/drawingml/2006/picture">
                        <pic:nvPicPr>
                          <pic:cNvPr id="19" name="Image 19"/>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104775"/>
                            <a:ext cx="647700" cy="1009650"/>
                          </a:xfrm>
                          <a:prstGeom prst="rect">
                            <a:avLst/>
                          </a:prstGeom>
                          <a:noFill/>
                          <a:ln>
                            <a:noFill/>
                          </a:ln>
                        </pic:spPr>
                      </pic:pic>
                      <pic:pic xmlns:pic="http://schemas.openxmlformats.org/drawingml/2006/picture">
                        <pic:nvPicPr>
                          <pic:cNvPr id="21" name="Image 2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238125" y="533400"/>
                            <a:ext cx="742950" cy="1162050"/>
                          </a:xfrm>
                          <a:prstGeom prst="rect">
                            <a:avLst/>
                          </a:prstGeom>
                          <a:noFill/>
                          <a:ln>
                            <a:noFill/>
                          </a:ln>
                        </pic:spPr>
                      </pic:pic>
                      <pic:pic xmlns:pic="http://schemas.openxmlformats.org/drawingml/2006/picture">
                        <pic:nvPicPr>
                          <pic:cNvPr id="30" name="Image 30"/>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38225" y="857250"/>
                            <a:ext cx="1657350" cy="1085850"/>
                          </a:xfrm>
                          <a:prstGeom prst="rect">
                            <a:avLst/>
                          </a:prstGeom>
                          <a:noFill/>
                          <a:ln>
                            <a:noFill/>
                          </a:ln>
                        </pic:spPr>
                      </pic:pic>
                      <pic:pic xmlns:pic="http://schemas.openxmlformats.org/drawingml/2006/picture">
                        <pic:nvPicPr>
                          <pic:cNvPr id="16" name="Image 16"/>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1933575" y="0"/>
                            <a:ext cx="676275" cy="923925"/>
                          </a:xfrm>
                          <a:prstGeom prst="rect">
                            <a:avLst/>
                          </a:prstGeom>
                          <a:noFill/>
                          <a:ln>
                            <a:noFill/>
                          </a:ln>
                        </pic:spPr>
                      </pic:pic>
                      <pic:pic xmlns:pic="http://schemas.openxmlformats.org/drawingml/2006/picture">
                        <pic:nvPicPr>
                          <pic:cNvPr id="18" name="Image 1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133475" y="47625"/>
                            <a:ext cx="619125" cy="923925"/>
                          </a:xfrm>
                          <a:prstGeom prst="rect">
                            <a:avLst/>
                          </a:prstGeom>
                          <a:noFill/>
                          <a:ln>
                            <a:noFill/>
                          </a:ln>
                        </pic:spPr>
                      </pic:pic>
                    </wpg:wgp>
                  </a:graphicData>
                </a:graphic>
              </wp:anchor>
            </w:drawing>
          </mc:Choice>
          <mc:Fallback>
            <w:pict>
              <v:group id="Groupe 107" o:spid="_x0000_s1026" style="position:absolute;margin-left:281.65pt;margin-top:1.65pt;width:212.25pt;height:153pt;z-index:251867648" coordsize="26955,1943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">
                <v:shape id="Image 19" o:spid="_x0000_s1027" type="#_x0000_t75" style="position:absolute;top:1047;width:6477;height:1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MIHrBAAAA2wAAAA8AAABkcnMvZG93bnJldi54bWxET91qwjAUvhd8h3AGu9N0XgytRhF/xmAw&#10;sPUBjs2xKTYnpYmme/tlMPDufHy/Z7UZbCse1PvGsYK3aQaCuHK64VrBuTxO5iB8QNbYOiYFP+Rh&#10;sx6PVphrF/lEjyLUIoWwz1GBCaHLpfSVIYt+6jrixF1dbzEk2NdS9xhTuG3lLMvepcWGU4PBjnaG&#10;qltxtwqKw+zy9RHLnYnfe70/Ra+vxVyp15dhuwQRaAhP8b/7U6f5C/j7JR0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MIHrBAAAA2wAAAA8AAAAAAAAAAAAAAAAAnwIA&#10;AGRycy9kb3ducmV2LnhtbFBLBQYAAAAABAAEAPcAAACNAwAAAAA=&#10;">
                  <v:imagedata r:id="rId103" o:title=""/>
                  <v:path arrowok="t"/>
                </v:shape>
                <v:shape id="Image 21" o:spid="_x0000_s1028" type="#_x0000_t75" style="position:absolute;left:2381;top:5334;width:7429;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1LqvEAAAA2wAAAA8AAABkcnMvZG93bnJldi54bWxEj0FrwkAUhO+C/2F5hd50Yw5FUlcpFkXR&#10;S2MP7e2Rfc1Gs29jdjXx37sFweMwM98ws0Vva3Gl1leOFUzGCQjiwumKSwXfh9VoCsIHZI21Y1Jw&#10;Iw+L+XAww0y7jr/omodSRAj7DBWYEJpMSl8YsujHriGO3p9rLYYo21LqFrsIt7VMk+RNWqw4Lhhs&#10;aGmoOOUXq+CYXk7r/a4ojdH5Z+i2v7fzT6PU60v/8Q4iUB+e4Ud7oxWkE/j/En+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1LqvEAAAA2wAAAA8AAAAAAAAAAAAAAAAA&#10;nwIAAGRycy9kb3ducmV2LnhtbFBLBQYAAAAABAAEAPcAAACQAwAAAAA=&#10;">
                  <v:imagedata r:id="rId104" o:title=""/>
                  <v:path arrowok="t"/>
                </v:shape>
                <v:shape id="Image 30" o:spid="_x0000_s1029" type="#_x0000_t75" style="position:absolute;left:10382;top:8572;width:16573;height:1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qa0e/AAAA2wAAAA8AAABkcnMvZG93bnJldi54bWxET8uKwjAU3QvzD+EK7jTt+GCmYxQRgrq0&#10;yqzvNHfaYnNTmqj1781CcHk47+W6t424UedrxwrSSQKCuHCm5lLB+aTHXyB8QDbYOCYFD/KwXn0M&#10;lpgZd+cj3fJQihjCPkMFVQhtJqUvKrLoJ64ljty/6yyGCLtSmg7vMdw28jNJFtJizbGhwpa2FRWX&#10;/GoV6D9X/s6mpO0u/dbH8yZN5wet1GjYb35ABOrDW/xy742CaVwfv8QfIF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mqmtHvwAAANsAAAAPAAAAAAAAAAAAAAAAAJ8CAABk&#10;cnMvZG93bnJldi54bWxQSwUGAAAAAAQABAD3AAAAiwMAAAAA&#10;">
                  <v:imagedata r:id="rId105" o:title=""/>
                  <v:path arrowok="t"/>
                </v:shape>
                <v:shape id="Image 16" o:spid="_x0000_s1030" type="#_x0000_t75" style="position:absolute;left:19335;width:6763;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VW7TDAAAA2wAAAA8AAABkcnMvZG93bnJldi54bWxET01rwkAQvRf6H5Yp9Nbs1oNI6kZUaGsP&#10;FWoV8TZkxySanQ3ZNUn/vSsUvM3jfc50NthadNT6yrGG10SBIM6dqbjQsP19f5mA8AHZYO2YNPyR&#10;h1n2+DDF1Lief6jbhELEEPYpaihDaFIpfV6SRZ+4hjhyR9daDBG2hTQt9jHc1nKk1FharDg2lNjQ&#10;sqT8vLlYDYeg1Hp3+vz+GH1t7Xm1WE/s/qL189MwfwMRaAh38b97ZeL8Mdx+iQfI7A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VbtMMAAADbAAAADwAAAAAAAAAAAAAAAACf&#10;AgAAZHJzL2Rvd25yZXYueG1sUEsFBgAAAAAEAAQA9wAAAI8DAAAAAA==&#10;">
                  <v:imagedata r:id="rId106" o:title=""/>
                  <v:path arrowok="t"/>
                </v:shape>
                <v:shape id="Image 18" o:spid="_x0000_s1031" type="#_x0000_t75" style="position:absolute;left:11334;top:476;width:6192;height:9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J6kPDAAAA2wAAAA8AAABkcnMvZG93bnJldi54bWxEj0FPAjEQhe8m/odmTLhJVw9KVgoBE4kH&#10;YgLofbIdtxvb6doWdvn3zIGE20zem/e+mS/H4NWJUu4iG3iaVqCIm2g7bg18Hz4eZ6ByQbboI5OB&#10;M2VYLu7v5ljbOPCOTvvSKgnhXKMBV0pfa50bRwHzNPbEov3GFLDImlptEw4SHrx+rqoXHbBjaXDY&#10;07uj5m9/DAZ+/Dq6Vfz6D9vBcnt83ayT3xgzeRhXb6AKjeVmvl5/WsEXWPlFBtC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wnqQ8MAAADbAAAADwAAAAAAAAAAAAAAAACf&#10;AgAAZHJzL2Rvd25yZXYueG1sUEsFBgAAAAAEAAQA9wAAAI8DAAAAAA==&#10;">
                  <v:imagedata r:id="rId107" o:title=""/>
                  <v:path arrowok="t"/>
                </v:shape>
                <w10:wrap type="through"/>
              </v:group>
            </w:pict>
          </mc:Fallback>
        </mc:AlternateContent>
      </w:r>
      <w:r w:rsidR="004C0570" w:rsidRPr="00D66962">
        <w:rPr>
          <w:rFonts w:cs="Times New Roman"/>
        </w:rPr>
        <w:t>La nomenclature des équipements</w:t>
      </w:r>
    </w:p>
    <w:p w:rsidR="004C0570" w:rsidRPr="00D66962" w:rsidRDefault="004C0570" w:rsidP="004C0570">
      <w:pPr>
        <w:numPr>
          <w:ilvl w:val="0"/>
          <w:numId w:val="59"/>
        </w:numPr>
        <w:spacing w:before="120"/>
        <w:ind w:right="54"/>
        <w:rPr>
          <w:rFonts w:cs="Times New Roman"/>
        </w:rPr>
      </w:pPr>
      <w:r w:rsidRPr="00D66962">
        <w:rPr>
          <w:rFonts w:cs="Times New Roman"/>
        </w:rPr>
        <w:t>Un état qualitatif du parc</w:t>
      </w:r>
    </w:p>
    <w:p w:rsidR="004C0570" w:rsidRPr="00D66962" w:rsidRDefault="004C0570" w:rsidP="004C0570">
      <w:pPr>
        <w:numPr>
          <w:ilvl w:val="0"/>
          <w:numId w:val="59"/>
        </w:numPr>
        <w:spacing w:before="120"/>
        <w:ind w:right="54"/>
        <w:rPr>
          <w:rFonts w:cs="Times New Roman"/>
        </w:rPr>
      </w:pPr>
      <w:r w:rsidRPr="00D66962">
        <w:rPr>
          <w:rFonts w:cs="Times New Roman"/>
        </w:rPr>
        <w:t>Une synthèse des réserves</w:t>
      </w:r>
    </w:p>
    <w:p w:rsidR="004C0570" w:rsidRPr="00D66962" w:rsidRDefault="004C0570" w:rsidP="004C0570">
      <w:pPr>
        <w:numPr>
          <w:ilvl w:val="0"/>
          <w:numId w:val="59"/>
        </w:numPr>
        <w:spacing w:before="120"/>
        <w:ind w:right="54"/>
        <w:rPr>
          <w:rFonts w:cs="Times New Roman"/>
        </w:rPr>
      </w:pPr>
      <w:r w:rsidRPr="00D66962">
        <w:rPr>
          <w:rFonts w:cs="Times New Roman"/>
        </w:rPr>
        <w:t>L’inventaire de la documentation</w:t>
      </w:r>
    </w:p>
    <w:p w:rsidR="004C0570" w:rsidRPr="00D66962" w:rsidRDefault="004C0570" w:rsidP="004C0570">
      <w:pPr>
        <w:numPr>
          <w:ilvl w:val="0"/>
          <w:numId w:val="59"/>
        </w:numPr>
        <w:spacing w:before="120"/>
        <w:ind w:right="54"/>
        <w:rPr>
          <w:rFonts w:cs="Times New Roman"/>
        </w:rPr>
      </w:pPr>
      <w:r w:rsidRPr="00D66962">
        <w:rPr>
          <w:rFonts w:cs="Times New Roman"/>
        </w:rPr>
        <w:t xml:space="preserve">L’inventaire du stock existant </w:t>
      </w:r>
    </w:p>
    <w:p w:rsidR="004C0570" w:rsidRPr="00D66962" w:rsidRDefault="004C0570" w:rsidP="004C0570">
      <w:pPr>
        <w:numPr>
          <w:ilvl w:val="0"/>
          <w:numId w:val="59"/>
        </w:numPr>
        <w:spacing w:before="120"/>
        <w:ind w:right="54"/>
        <w:rPr>
          <w:rFonts w:cs="Times New Roman"/>
        </w:rPr>
      </w:pPr>
      <w:r w:rsidRPr="00D66962">
        <w:rPr>
          <w:rFonts w:cs="Times New Roman"/>
        </w:rPr>
        <w:t>Les paramètres d’exploitation</w:t>
      </w:r>
      <w:del w:id="212" w:author="LOISON Jean-Marie" w:date="2016-06-24T16:15:00Z">
        <w:r w:rsidRPr="00D66962" w:rsidDel="00F95AD6">
          <w:rPr>
            <w:rFonts w:cs="Times New Roman"/>
          </w:rPr>
          <w:delText>s</w:delText>
        </w:r>
      </w:del>
      <w:r w:rsidRPr="00D66962">
        <w:rPr>
          <w:rFonts w:cs="Times New Roman"/>
        </w:rPr>
        <w:t xml:space="preserve"> et états capacitaires</w:t>
      </w:r>
    </w:p>
    <w:p w:rsidR="004C0570" w:rsidRPr="00D66962" w:rsidRDefault="004C0570" w:rsidP="004C0570">
      <w:pPr>
        <w:numPr>
          <w:ilvl w:val="0"/>
          <w:numId w:val="59"/>
        </w:numPr>
        <w:spacing w:before="120"/>
        <w:ind w:right="54"/>
        <w:rPr>
          <w:rFonts w:eastAsia="Calibri" w:cs="Times New Roman"/>
          <w:noProof/>
        </w:rPr>
      </w:pPr>
      <w:r w:rsidRPr="00D66962">
        <w:rPr>
          <w:rFonts w:cs="Times New Roman"/>
        </w:rPr>
        <w:t>Proposition d’un système de gestion de la documentation (codifications, classement, …)</w:t>
      </w:r>
    </w:p>
    <w:p w:rsidR="004C0570" w:rsidRPr="00D66962" w:rsidRDefault="004C0570" w:rsidP="004C0570">
      <w:pPr>
        <w:tabs>
          <w:tab w:val="left" w:pos="720"/>
        </w:tabs>
        <w:rPr>
          <w:rFonts w:eastAsia="Calibri" w:cs="Times New Roman"/>
          <w:b/>
        </w:rPr>
      </w:pPr>
    </w:p>
    <w:p w:rsidR="004C0570" w:rsidRPr="00D66962" w:rsidRDefault="004C0570" w:rsidP="004C0570">
      <w:pPr>
        <w:tabs>
          <w:tab w:val="left" w:pos="720"/>
        </w:tabs>
        <w:rPr>
          <w:rFonts w:cs="Times New Roman"/>
        </w:rPr>
      </w:pPr>
      <w:r w:rsidRPr="00D66962">
        <w:rPr>
          <w:rFonts w:eastAsia="Calibri" w:cs="Times New Roman"/>
          <w:b/>
        </w:rPr>
        <w:t>SPIE</w:t>
      </w:r>
      <w:r w:rsidRPr="00D66962">
        <w:rPr>
          <w:rFonts w:eastAsia="Calibri" w:cs="Times New Roman"/>
        </w:rPr>
        <w:t xml:space="preserve">, au travers de son expérience dans le milieu des sites tertiaires-industriels, a capitalisé et développé son approche méthodologique </w:t>
      </w:r>
      <w:r w:rsidRPr="00D66962">
        <w:rPr>
          <w:rFonts w:cs="Times New Roman"/>
        </w:rPr>
        <w:t>spécifique au travers de son système de management de la maintenance. Ce système permet d’appréhender au mieux la notion de « </w:t>
      </w:r>
      <w:r w:rsidRPr="00D66962">
        <w:rPr>
          <w:rFonts w:cs="Times New Roman"/>
          <w:b/>
        </w:rPr>
        <w:t>Risque Opérationnel</w:t>
      </w:r>
      <w:r w:rsidRPr="00D66962">
        <w:rPr>
          <w:rFonts w:cs="Times New Roman"/>
        </w:rPr>
        <w:t xml:space="preserve"> ». </w:t>
      </w:r>
    </w:p>
    <w:p w:rsidR="004C0570" w:rsidRPr="00D66962" w:rsidDel="00F95AD6" w:rsidRDefault="004C0570">
      <w:pPr>
        <w:pStyle w:val="Titre3"/>
        <w:rPr>
          <w:del w:id="213" w:author="LOISON Jean-Marie" w:date="2016-06-24T16:18:00Z"/>
          <w:rPrChange w:id="214" w:author="LOISON Jean-Marie" w:date="2016-06-24T16:18:00Z">
            <w:rPr>
              <w:del w:id="215" w:author="LOISON Jean-Marie" w:date="2016-06-24T16:18:00Z"/>
              <w:rFonts w:eastAsia="Calibri" w:cs="Times New Roman"/>
            </w:rPr>
          </w:rPrChange>
        </w:rPr>
        <w:pPrChange w:id="216" w:author="LOISON Jean-Marie" w:date="2016-06-24T16:18:00Z">
          <w:pPr>
            <w:tabs>
              <w:tab w:val="left" w:pos="720"/>
            </w:tabs>
          </w:pPr>
        </w:pPrChange>
      </w:pPr>
      <w:bookmarkStart w:id="217" w:name="_Toc456964000"/>
      <w:bookmarkStart w:id="218" w:name="_Toc456971962"/>
      <w:r w:rsidRPr="00D66962">
        <w:t>Rédaction des</w:t>
      </w:r>
      <w:bookmarkEnd w:id="217"/>
      <w:bookmarkEnd w:id="218"/>
      <w:r w:rsidRPr="00D66962">
        <w:t xml:space="preserve"> </w:t>
      </w:r>
    </w:p>
    <w:p w:rsidR="004C0570" w:rsidRPr="00D66962" w:rsidDel="00F95AD6" w:rsidRDefault="004C0570">
      <w:pPr>
        <w:pStyle w:val="Titre3"/>
        <w:rPr>
          <w:del w:id="219" w:author="LOISON Jean-Marie" w:date="2016-06-24T16:18:00Z"/>
          <w:rPrChange w:id="220" w:author="LOISON Jean-Marie" w:date="2016-06-24T16:18:00Z">
            <w:rPr>
              <w:del w:id="221" w:author="LOISON Jean-Marie" w:date="2016-06-24T16:18:00Z"/>
            </w:rPr>
          </w:rPrChange>
        </w:rPr>
        <w:pPrChange w:id="222" w:author="LOISON Jean-Marie" w:date="2016-06-24T16:18:00Z">
          <w:pPr>
            <w:pStyle w:val="Titre4"/>
            <w:numPr>
              <w:numId w:val="0"/>
            </w:numPr>
            <w:ind w:left="0" w:firstLine="0"/>
          </w:pPr>
        </w:pPrChange>
      </w:pPr>
      <w:bookmarkStart w:id="223" w:name="_Toc456779720"/>
      <w:bookmarkStart w:id="224" w:name="_Toc456855145"/>
      <w:bookmarkStart w:id="225" w:name="_Toc456858744"/>
      <w:bookmarkStart w:id="226" w:name="_Toc456964001"/>
      <w:bookmarkStart w:id="227" w:name="_Toc456964463"/>
      <w:bookmarkStart w:id="228" w:name="_Toc456964695"/>
      <w:bookmarkStart w:id="229" w:name="_Toc456971489"/>
      <w:bookmarkStart w:id="230" w:name="_Toc456971963"/>
      <w:bookmarkEnd w:id="223"/>
      <w:bookmarkEnd w:id="224"/>
      <w:bookmarkEnd w:id="225"/>
      <w:bookmarkEnd w:id="226"/>
      <w:bookmarkEnd w:id="227"/>
      <w:bookmarkEnd w:id="228"/>
      <w:bookmarkEnd w:id="229"/>
      <w:bookmarkEnd w:id="230"/>
    </w:p>
    <w:p w:rsidR="004C0570" w:rsidRPr="00D66962" w:rsidDel="00F95AD6" w:rsidRDefault="004C0570">
      <w:pPr>
        <w:pStyle w:val="Titre3"/>
        <w:rPr>
          <w:del w:id="231" w:author="LOISON Jean-Marie" w:date="2016-06-24T16:18:00Z"/>
          <w:rPrChange w:id="232" w:author="LOISON Jean-Marie" w:date="2016-06-24T16:18:00Z">
            <w:rPr>
              <w:del w:id="233" w:author="LOISON Jean-Marie" w:date="2016-06-24T16:18:00Z"/>
            </w:rPr>
          </w:rPrChange>
        </w:rPr>
        <w:pPrChange w:id="234" w:author="LOISON Jean-Marie" w:date="2016-06-24T16:18:00Z">
          <w:pPr>
            <w:pStyle w:val="Titre4"/>
            <w:numPr>
              <w:numId w:val="0"/>
            </w:numPr>
            <w:ind w:left="5529" w:firstLine="0"/>
          </w:pPr>
        </w:pPrChange>
      </w:pPr>
      <w:bookmarkStart w:id="235" w:name="_Toc456779721"/>
      <w:bookmarkStart w:id="236" w:name="_Toc456855146"/>
      <w:bookmarkStart w:id="237" w:name="_Toc456858745"/>
      <w:bookmarkStart w:id="238" w:name="_Toc456964002"/>
      <w:bookmarkStart w:id="239" w:name="_Toc456964464"/>
      <w:bookmarkStart w:id="240" w:name="_Toc456964696"/>
      <w:bookmarkStart w:id="241" w:name="_Toc456971490"/>
      <w:bookmarkStart w:id="242" w:name="_Toc456971964"/>
      <w:bookmarkEnd w:id="235"/>
      <w:bookmarkEnd w:id="236"/>
      <w:bookmarkEnd w:id="237"/>
      <w:bookmarkEnd w:id="238"/>
      <w:bookmarkEnd w:id="239"/>
      <w:bookmarkEnd w:id="240"/>
      <w:bookmarkEnd w:id="241"/>
      <w:bookmarkEnd w:id="242"/>
    </w:p>
    <w:p w:rsidR="004C0570" w:rsidRPr="00D66962" w:rsidRDefault="004C0570">
      <w:pPr>
        <w:pStyle w:val="Titre3"/>
        <w:rPr>
          <w:rPrChange w:id="243" w:author="LOISON Jean-Marie" w:date="2016-06-24T16:18:00Z">
            <w:rPr/>
          </w:rPrChange>
        </w:rPr>
        <w:pPrChange w:id="244" w:author="LOISON Jean-Marie" w:date="2016-06-24T16:18:00Z">
          <w:pPr>
            <w:pStyle w:val="Titre4"/>
            <w:numPr>
              <w:numId w:val="0"/>
            </w:numPr>
            <w:ind w:left="5529" w:firstLine="0"/>
          </w:pPr>
        </w:pPrChange>
      </w:pPr>
      <w:del w:id="245" w:author="LOISON Jean-Marie" w:date="2016-06-24T16:18:00Z">
        <w:r w:rsidRPr="00D66962" w:rsidDel="00F95AD6">
          <w:rPr>
            <w:rPrChange w:id="246" w:author="LOISON Jean-Marie" w:date="2016-06-24T16:18:00Z">
              <w:rPr/>
            </w:rPrChange>
          </w:rPr>
          <w:delText xml:space="preserve">Rédaction des procédures Rédaction des </w:delText>
        </w:r>
      </w:del>
      <w:bookmarkStart w:id="247" w:name="_Toc456964003"/>
      <w:bookmarkStart w:id="248" w:name="_Toc456971965"/>
      <w:r w:rsidRPr="00D66962">
        <w:rPr>
          <w:rPrChange w:id="249" w:author="LOISON Jean-Marie" w:date="2016-06-24T16:18:00Z">
            <w:rPr/>
          </w:rPrChange>
        </w:rPr>
        <w:t>procédures techniques</w:t>
      </w:r>
      <w:bookmarkEnd w:id="247"/>
      <w:bookmarkEnd w:id="248"/>
    </w:p>
    <w:p w:rsidR="004C0570" w:rsidRPr="00D66962" w:rsidRDefault="004C0570" w:rsidP="004C0570">
      <w:pPr>
        <w:rPr>
          <w:rFonts w:cs="Times New Roman"/>
        </w:rPr>
      </w:pPr>
      <w:r w:rsidRPr="00D66962">
        <w:rPr>
          <w:rFonts w:cs="Times New Roman"/>
        </w:rPr>
        <w:t>Les ressources ont été dimensionnées pour réaliser la rédaction des procédures lors des phases de démarrage en fonction des points décrits ci-après</w:t>
      </w:r>
    </w:p>
    <w:p w:rsidR="004C0570" w:rsidRPr="00D66962" w:rsidRDefault="004C0570">
      <w:pPr>
        <w:pStyle w:val="Titre3"/>
        <w:pPrChange w:id="250" w:author="LOISON Jean-Marie" w:date="2016-06-24T16:18:00Z">
          <w:pPr/>
        </w:pPrChange>
      </w:pPr>
      <w:bookmarkStart w:id="251" w:name="_Toc456964004"/>
      <w:bookmarkStart w:id="252" w:name="_Toc456971966"/>
      <w:r w:rsidRPr="00D66962">
        <w:rPr>
          <w:rPrChange w:id="253" w:author="LOISON Jean-Marie" w:date="2016-06-24T16:18:00Z">
            <w:rPr>
              <w:rFonts w:cs="Times New Roman"/>
              <w:color w:val="0070C0"/>
            </w:rPr>
          </w:rPrChange>
        </w:rPr>
        <w:t>Types de procédures et intervenants SPIE:</w:t>
      </w:r>
      <w:bookmarkEnd w:id="251"/>
      <w:bookmarkEnd w:id="252"/>
    </w:p>
    <w:p w:rsidR="004C0570" w:rsidRPr="00D66962" w:rsidRDefault="004C0570" w:rsidP="004C0570">
      <w:pPr>
        <w:rPr>
          <w:rFonts w:cs="Times New Roman"/>
        </w:rPr>
      </w:pPr>
      <w:r w:rsidRPr="00D66962">
        <w:rPr>
          <w:rFonts w:cs="Times New Roman"/>
        </w:rPr>
        <w:t>Les procédures sont de types :</w:t>
      </w:r>
    </w:p>
    <w:p w:rsidR="004C0570" w:rsidRPr="00D66962" w:rsidRDefault="004C0570" w:rsidP="004C0570">
      <w:pPr>
        <w:numPr>
          <w:ilvl w:val="0"/>
          <w:numId w:val="60"/>
        </w:numPr>
        <w:spacing w:before="120" w:line="240" w:lineRule="auto"/>
        <w:ind w:right="54"/>
        <w:rPr>
          <w:rFonts w:cs="Times New Roman"/>
        </w:rPr>
      </w:pPr>
      <w:r w:rsidRPr="00D66962">
        <w:rPr>
          <w:rFonts w:cs="Times New Roman"/>
        </w:rPr>
        <w:t>Procédures de conduite</w:t>
      </w:r>
    </w:p>
    <w:p w:rsidR="004C0570" w:rsidRPr="00D66962" w:rsidRDefault="004C0570" w:rsidP="004C0570">
      <w:pPr>
        <w:numPr>
          <w:ilvl w:val="0"/>
          <w:numId w:val="60"/>
        </w:numPr>
        <w:spacing w:before="120" w:line="240" w:lineRule="auto"/>
        <w:ind w:right="54"/>
        <w:rPr>
          <w:rFonts w:cs="Times New Roman"/>
        </w:rPr>
      </w:pPr>
      <w:r w:rsidRPr="00D66962">
        <w:rPr>
          <w:rFonts w:cs="Times New Roman"/>
        </w:rPr>
        <w:t>Procédures de contournements et manœuvres</w:t>
      </w:r>
    </w:p>
    <w:p w:rsidR="004C0570" w:rsidRPr="00D66962" w:rsidRDefault="004C0570" w:rsidP="004C0570">
      <w:pPr>
        <w:numPr>
          <w:ilvl w:val="0"/>
          <w:numId w:val="60"/>
        </w:numPr>
        <w:spacing w:before="120" w:line="240" w:lineRule="auto"/>
        <w:ind w:right="54"/>
        <w:rPr>
          <w:rFonts w:cs="Times New Roman"/>
        </w:rPr>
      </w:pPr>
      <w:r w:rsidRPr="00D66962">
        <w:rPr>
          <w:rFonts w:cs="Times New Roman"/>
        </w:rPr>
        <w:t>Procédures de maintenance</w:t>
      </w:r>
    </w:p>
    <w:p w:rsidR="004C0570" w:rsidRPr="00D66962" w:rsidRDefault="004C0570" w:rsidP="004C0570">
      <w:pPr>
        <w:rPr>
          <w:rFonts w:cs="Times New Roman"/>
        </w:rPr>
      </w:pPr>
      <w:r w:rsidRPr="00D66962">
        <w:rPr>
          <w:rFonts w:cs="Times New Roman"/>
        </w:rPr>
        <w:t>Lors des phases de démarrage, cette mission est pilotée par le Pilote de démarrage d’affaires et les fiches rédigées par les ingénieurs Méthodes.</w:t>
      </w:r>
    </w:p>
    <w:p w:rsidR="004C0570" w:rsidRPr="00D66962" w:rsidRDefault="004C0570" w:rsidP="00BE1CA1">
      <w:pPr>
        <w:spacing w:after="0"/>
        <w:rPr>
          <w:rFonts w:cs="Times New Roman"/>
        </w:rPr>
      </w:pPr>
      <w:r w:rsidRPr="00D66962">
        <w:rPr>
          <w:rFonts w:cs="Times New Roman"/>
          <w:color w:val="0070C0"/>
        </w:rPr>
        <w:t>Les rôles et missions des intervenants SPIE /</w:t>
      </w:r>
      <w:r w:rsidR="000026DB" w:rsidRPr="00D66962">
        <w:rPr>
          <w:rFonts w:cs="Times New Roman"/>
          <w:color w:val="0070C0"/>
        </w:rPr>
        <w:t>FINAERO</w:t>
      </w:r>
      <w:r w:rsidRPr="00D66962">
        <w:rPr>
          <w:rFonts w:cs="Times New Roman"/>
        </w:rPr>
        <w:t>:</w:t>
      </w:r>
    </w:p>
    <w:p w:rsidR="004C0570" w:rsidRPr="00D66962" w:rsidRDefault="004C0570" w:rsidP="00CF107C">
      <w:pPr>
        <w:numPr>
          <w:ilvl w:val="0"/>
          <w:numId w:val="196"/>
        </w:numPr>
        <w:tabs>
          <w:tab w:val="num" w:pos="138"/>
        </w:tabs>
        <w:spacing w:before="120" w:after="60" w:line="240" w:lineRule="auto"/>
        <w:rPr>
          <w:rFonts w:eastAsia="Calibri" w:cs="Times New Roman"/>
          <w:b/>
        </w:rPr>
      </w:pPr>
      <w:r w:rsidRPr="00D66962">
        <w:rPr>
          <w:rFonts w:eastAsia="Calibri" w:cs="Times New Roman"/>
          <w:b/>
        </w:rPr>
        <w:t xml:space="preserve">SPIE </w:t>
      </w:r>
    </w:p>
    <w:p w:rsidR="004C0570" w:rsidRPr="00D66962" w:rsidRDefault="004C0570" w:rsidP="004C0570">
      <w:pPr>
        <w:numPr>
          <w:ilvl w:val="0"/>
          <w:numId w:val="62"/>
        </w:numPr>
        <w:spacing w:before="120" w:line="240" w:lineRule="auto"/>
        <w:ind w:right="54"/>
        <w:rPr>
          <w:rFonts w:cs="Times New Roman"/>
        </w:rPr>
      </w:pPr>
      <w:r w:rsidRPr="00D66962">
        <w:rPr>
          <w:rFonts w:cs="Times New Roman"/>
        </w:rPr>
        <w:t>Création et rédaction des procédures</w:t>
      </w:r>
      <w:del w:id="254" w:author="LOISON Jean-Marie" w:date="2016-06-24T16:20:00Z">
        <w:r w:rsidRPr="00D66962" w:rsidDel="00F95AD6">
          <w:rPr>
            <w:rFonts w:cs="Times New Roman"/>
          </w:rPr>
          <w:delText xml:space="preserve"> de manœuvre</w:delText>
        </w:r>
      </w:del>
      <w:r w:rsidRPr="00D66962">
        <w:rPr>
          <w:rFonts w:cs="Times New Roman"/>
        </w:rPr>
        <w:t>,</w:t>
      </w:r>
    </w:p>
    <w:p w:rsidR="004C0570" w:rsidRPr="00D66962" w:rsidRDefault="004C0570" w:rsidP="004C0570">
      <w:pPr>
        <w:numPr>
          <w:ilvl w:val="0"/>
          <w:numId w:val="62"/>
        </w:numPr>
        <w:spacing w:before="120" w:line="240" w:lineRule="auto"/>
        <w:ind w:right="54"/>
        <w:rPr>
          <w:rFonts w:cs="Times New Roman"/>
        </w:rPr>
      </w:pPr>
      <w:r w:rsidRPr="00D66962">
        <w:rPr>
          <w:rFonts w:cs="Times New Roman"/>
        </w:rPr>
        <w:t>Vérification et approbation des procédures</w:t>
      </w:r>
    </w:p>
    <w:p w:rsidR="004C0570" w:rsidRPr="00D66962" w:rsidRDefault="000026DB" w:rsidP="00CF107C">
      <w:pPr>
        <w:numPr>
          <w:ilvl w:val="0"/>
          <w:numId w:val="196"/>
        </w:numPr>
        <w:spacing w:before="120" w:after="60" w:line="240" w:lineRule="auto"/>
        <w:rPr>
          <w:rFonts w:eastAsia="Calibri" w:cs="Times New Roman"/>
          <w:b/>
        </w:rPr>
      </w:pPr>
      <w:r w:rsidRPr="00D66962">
        <w:rPr>
          <w:rFonts w:eastAsia="Calibri" w:cs="Times New Roman"/>
          <w:b/>
        </w:rPr>
        <w:t>FINAERO</w:t>
      </w:r>
    </w:p>
    <w:p w:rsidR="004C0570" w:rsidRPr="00D66962" w:rsidRDefault="004C0570" w:rsidP="004C0570">
      <w:pPr>
        <w:numPr>
          <w:ilvl w:val="0"/>
          <w:numId w:val="63"/>
        </w:numPr>
        <w:spacing w:before="120" w:line="240" w:lineRule="auto"/>
        <w:ind w:right="54"/>
        <w:rPr>
          <w:rFonts w:cs="Times New Roman"/>
        </w:rPr>
      </w:pPr>
      <w:r w:rsidRPr="00D66962">
        <w:rPr>
          <w:rFonts w:cs="Times New Roman"/>
        </w:rPr>
        <w:t>Critique et/ou validation des procédures</w:t>
      </w:r>
    </w:p>
    <w:p w:rsidR="004C0570" w:rsidRPr="00D66962" w:rsidRDefault="004C0570" w:rsidP="004C0570">
      <w:pPr>
        <w:numPr>
          <w:ilvl w:val="0"/>
          <w:numId w:val="64"/>
        </w:numPr>
        <w:spacing w:before="120" w:line="240" w:lineRule="auto"/>
        <w:ind w:right="54"/>
        <w:rPr>
          <w:rFonts w:cs="Times New Roman"/>
        </w:rPr>
      </w:pPr>
      <w:r w:rsidRPr="00D66962">
        <w:rPr>
          <w:rFonts w:cs="Times New Roman"/>
        </w:rPr>
        <w:t>Essai à blanc des procédures lors d’opérations de maintenance ou de travaux SPIE/</w:t>
      </w:r>
      <w:r w:rsidR="000026DB" w:rsidRPr="00D66962">
        <w:rPr>
          <w:rFonts w:cs="Times New Roman"/>
        </w:rPr>
        <w:t>FINAERO</w:t>
      </w:r>
    </w:p>
    <w:p w:rsidR="004C0570" w:rsidRPr="00D66962" w:rsidRDefault="004C0570" w:rsidP="004C0570">
      <w:pPr>
        <w:numPr>
          <w:ilvl w:val="0"/>
          <w:numId w:val="64"/>
        </w:numPr>
        <w:spacing w:before="120" w:line="240" w:lineRule="auto"/>
        <w:ind w:right="54"/>
        <w:rPr>
          <w:rFonts w:cs="Times New Roman"/>
        </w:rPr>
      </w:pPr>
      <w:r w:rsidRPr="00D66962">
        <w:rPr>
          <w:rFonts w:cs="Times New Roman"/>
        </w:rPr>
        <w:t>Validation définitive des procédures</w:t>
      </w:r>
    </w:p>
    <w:p w:rsidR="004C0570" w:rsidRDefault="004C0570" w:rsidP="004C0570">
      <w:pPr>
        <w:autoSpaceDE w:val="0"/>
        <w:autoSpaceDN w:val="0"/>
        <w:adjustRightInd w:val="0"/>
        <w:snapToGrid w:val="0"/>
        <w:rPr>
          <w:rFonts w:cs="ArialMT"/>
          <w:color w:val="323232"/>
        </w:rPr>
      </w:pPr>
    </w:p>
    <w:p w:rsidR="00BE1CA1" w:rsidRPr="00C9118E" w:rsidDel="00F95AD6" w:rsidRDefault="00BE1CA1" w:rsidP="004C0570">
      <w:pPr>
        <w:autoSpaceDE w:val="0"/>
        <w:autoSpaceDN w:val="0"/>
        <w:adjustRightInd w:val="0"/>
        <w:snapToGrid w:val="0"/>
        <w:rPr>
          <w:del w:id="255"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56"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57"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58"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59"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0"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1"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2"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3"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4"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5"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6"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7"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8"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69"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70" w:author="LOISON Jean-Marie" w:date="2016-06-24T16:20:00Z"/>
          <w:rFonts w:cs="ArialMT"/>
          <w:color w:val="323232"/>
        </w:rPr>
      </w:pPr>
    </w:p>
    <w:p w:rsidR="004C0570" w:rsidRPr="00C9118E" w:rsidDel="00F95AD6" w:rsidRDefault="004C0570" w:rsidP="004C0570">
      <w:pPr>
        <w:autoSpaceDE w:val="0"/>
        <w:autoSpaceDN w:val="0"/>
        <w:adjustRightInd w:val="0"/>
        <w:snapToGrid w:val="0"/>
        <w:rPr>
          <w:del w:id="271" w:author="LOISON Jean-Marie" w:date="2016-06-24T16:20:00Z"/>
          <w:rFonts w:cs="ArialMT"/>
          <w:color w:val="323232"/>
        </w:rPr>
      </w:pPr>
    </w:p>
    <w:p w:rsidR="004C0570" w:rsidRPr="00C9118E" w:rsidDel="00650E6B" w:rsidRDefault="004C0570" w:rsidP="004C0570">
      <w:pPr>
        <w:autoSpaceDE w:val="0"/>
        <w:autoSpaceDN w:val="0"/>
        <w:adjustRightInd w:val="0"/>
        <w:snapToGrid w:val="0"/>
        <w:rPr>
          <w:del w:id="272" w:author="LOISON Jean-Marie" w:date="2016-06-24T16:20:00Z"/>
          <w:rFonts w:cs="ArialMT"/>
          <w:color w:val="323232"/>
        </w:rPr>
      </w:pPr>
    </w:p>
    <w:p w:rsidR="004C0570" w:rsidRPr="00C9118E" w:rsidDel="00650E6B" w:rsidRDefault="004C0570" w:rsidP="004C0570">
      <w:pPr>
        <w:autoSpaceDE w:val="0"/>
        <w:autoSpaceDN w:val="0"/>
        <w:adjustRightInd w:val="0"/>
        <w:snapToGrid w:val="0"/>
        <w:rPr>
          <w:del w:id="273" w:author="LOISON Jean-Marie" w:date="2016-06-24T16:20:00Z"/>
          <w:rFonts w:cs="ArialMT"/>
          <w:color w:val="323232"/>
        </w:rPr>
      </w:pPr>
    </w:p>
    <w:p w:rsidR="004C0570" w:rsidRPr="00C9118E" w:rsidDel="00650E6B" w:rsidRDefault="004C0570" w:rsidP="004C0570">
      <w:pPr>
        <w:autoSpaceDE w:val="0"/>
        <w:autoSpaceDN w:val="0"/>
        <w:adjustRightInd w:val="0"/>
        <w:snapToGrid w:val="0"/>
        <w:rPr>
          <w:del w:id="274" w:author="LOISON Jean-Marie" w:date="2016-06-24T16:20:00Z"/>
          <w:rFonts w:cs="ArialMT"/>
          <w:color w:val="323232"/>
        </w:rPr>
      </w:pPr>
    </w:p>
    <w:p w:rsidR="004C0570" w:rsidRPr="00C9118E" w:rsidRDefault="004C0570" w:rsidP="004C0570">
      <w:pPr>
        <w:autoSpaceDE w:val="0"/>
        <w:autoSpaceDN w:val="0"/>
        <w:adjustRightInd w:val="0"/>
        <w:snapToGrid w:val="0"/>
        <w:rPr>
          <w:rFonts w:cs="Times New Roman"/>
          <w:color w:val="323232"/>
        </w:rPr>
      </w:pPr>
      <w:r w:rsidRPr="00C9118E">
        <w:rPr>
          <w:rFonts w:cs="Times New Roman"/>
          <w:color w:val="323232"/>
        </w:rPr>
        <w:t>N</w:t>
      </w:r>
      <w:r w:rsidRPr="00C9118E">
        <w:rPr>
          <w:rFonts w:cs="Times New Roman"/>
          <w:color w:val="323232"/>
          <w:lang w:val="x-none"/>
        </w:rPr>
        <w:t>otre planning de démarrage des prestations de maintenance se compose de 4 phases :</w:t>
      </w:r>
    </w:p>
    <w:p w:rsidR="004C0570" w:rsidRPr="00C9118E" w:rsidRDefault="00A75DE4" w:rsidP="004C0570">
      <w:pPr>
        <w:pStyle w:val="Paragraphedeliste"/>
        <w:ind w:left="1077"/>
      </w:pPr>
      <w:r>
        <w:rPr>
          <w:noProof/>
          <w:lang w:eastAsia="fr-FR"/>
        </w:rPr>
        <mc:AlternateContent>
          <mc:Choice Requires="wpg">
            <w:drawing>
              <wp:anchor distT="0" distB="0" distL="114300" distR="114300" simplePos="0" relativeHeight="251631616" behindDoc="0" locked="0" layoutInCell="1" allowOverlap="1" wp14:anchorId="05C1E521" wp14:editId="7A7FE1DA">
                <wp:simplePos x="0" y="0"/>
                <wp:positionH relativeFrom="column">
                  <wp:posOffset>-271145</wp:posOffset>
                </wp:positionH>
                <wp:positionV relativeFrom="paragraph">
                  <wp:posOffset>67945</wp:posOffset>
                </wp:positionV>
                <wp:extent cx="6429375" cy="8163173"/>
                <wp:effectExtent l="57150" t="0" r="66675" b="104775"/>
                <wp:wrapNone/>
                <wp:docPr id="114" name="Groupe 114"/>
                <wp:cNvGraphicFramePr/>
                <a:graphic xmlns:a="http://schemas.openxmlformats.org/drawingml/2006/main">
                  <a:graphicData uri="http://schemas.microsoft.com/office/word/2010/wordprocessingGroup">
                    <wpg:wgp>
                      <wpg:cNvGrpSpPr/>
                      <wpg:grpSpPr>
                        <a:xfrm>
                          <a:off x="0" y="0"/>
                          <a:ext cx="6429375" cy="8163173"/>
                          <a:chOff x="0" y="0"/>
                          <a:chExt cx="6429375" cy="8163173"/>
                        </a:xfrm>
                      </wpg:grpSpPr>
                      <pic:pic xmlns:pic="http://schemas.openxmlformats.org/drawingml/2006/picture">
                        <pic:nvPicPr>
                          <pic:cNvPr id="370" name="Image 370"/>
                          <pic:cNvPicPr>
                            <a:picLocks noChangeAspect="1"/>
                          </pic:cNvPicPr>
                        </pic:nvPicPr>
                        <pic:blipFill>
                          <a:blip r:embed="rId108">
                            <a:extLst>
                              <a:ext uri="{28A0092B-C50C-407E-A947-70E740481C1C}">
                                <a14:useLocalDpi xmlns:a14="http://schemas.microsoft.com/office/drawing/2010/main" val="0"/>
                              </a:ext>
                            </a:extLst>
                          </a:blip>
                          <a:srcRect l="26683" r="6544" b="20668"/>
                          <a:stretch>
                            <a:fillRect/>
                          </a:stretch>
                        </pic:blipFill>
                        <pic:spPr bwMode="auto">
                          <a:xfrm>
                            <a:off x="114300" y="0"/>
                            <a:ext cx="6315075" cy="2638425"/>
                          </a:xfrm>
                          <a:prstGeom prst="rect">
                            <a:avLst/>
                          </a:prstGeom>
                          <a:noFill/>
                          <a:ln>
                            <a:noFill/>
                          </a:ln>
                        </pic:spPr>
                      </pic:pic>
                      <wps:wsp>
                        <wps:cNvPr id="363" name="Zone de texte 363"/>
                        <wps:cNvSpPr txBox="1">
                          <a:spLocks noChangeArrowheads="1"/>
                        </wps:cNvSpPr>
                        <wps:spPr bwMode="auto">
                          <a:xfrm>
                            <a:off x="1590675" y="3228975"/>
                            <a:ext cx="1412875" cy="493395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813475" w:rsidRPr="00D66962" w:rsidRDefault="00813475" w:rsidP="004C0570">
                              <w:pPr>
                                <w:autoSpaceDE w:val="0"/>
                                <w:autoSpaceDN w:val="0"/>
                                <w:adjustRightInd w:val="0"/>
                                <w:snapToGrid w:val="0"/>
                                <w:rPr>
                                  <w:rFonts w:cs="ArialMT"/>
                                  <w:color w:val="323232"/>
                                  <w:sz w:val="18"/>
                                  <w:szCs w:val="18"/>
                                  <w:rPrChange w:id="275" w:author="LOISON Jean-Marie" w:date="2016-06-24T16:28:00Z">
                                    <w:rPr>
                                      <w:rFonts w:ascii="ArialMT" w:hAnsi="ArialMT" w:cs="ArialMT"/>
                                      <w:color w:val="323232"/>
                                      <w:sz w:val="20"/>
                                    </w:rPr>
                                  </w:rPrChange>
                                </w:rPr>
                              </w:pPr>
                              <w:r w:rsidRPr="00D66962">
                                <w:rPr>
                                  <w:rFonts w:cs="ArialMT"/>
                                  <w:b/>
                                  <w:color w:val="323232"/>
                                  <w:sz w:val="18"/>
                                  <w:szCs w:val="18"/>
                                  <w:lang w:val="x-none"/>
                                  <w:rPrChange w:id="276" w:author="LOISON Jean-Marie" w:date="2016-06-24T16:28:00Z">
                                    <w:rPr>
                                      <w:rFonts w:ascii="ArialMT" w:hAnsi="ArialMT" w:cs="ArialMT"/>
                                      <w:b/>
                                      <w:color w:val="323232"/>
                                      <w:sz w:val="20"/>
                                      <w:lang w:val="x-none"/>
                                    </w:rPr>
                                  </w:rPrChange>
                                </w:rPr>
                                <w:t xml:space="preserve">&gt; </w:t>
                              </w:r>
                              <w:r w:rsidRPr="00D66962">
                                <w:rPr>
                                  <w:rFonts w:cs="ArialMT"/>
                                  <w:b/>
                                  <w:color w:val="323232"/>
                                  <w:sz w:val="18"/>
                                  <w:szCs w:val="18"/>
                                  <w:rPrChange w:id="277" w:author="LOISON Jean-Marie" w:date="2016-06-24T16:28:00Z">
                                    <w:rPr>
                                      <w:rFonts w:ascii="ArialMT" w:hAnsi="ArialMT" w:cs="ArialMT"/>
                                      <w:b/>
                                      <w:color w:val="323232"/>
                                      <w:sz w:val="20"/>
                                    </w:rPr>
                                  </w:rPrChange>
                                </w:rPr>
                                <w:t>Mise en place organisation</w:t>
                              </w:r>
                              <w:r w:rsidRPr="00D66962">
                                <w:rPr>
                                  <w:rFonts w:cs="ArialMT"/>
                                  <w:color w:val="323232"/>
                                  <w:sz w:val="18"/>
                                  <w:szCs w:val="18"/>
                                  <w:rPrChange w:id="278" w:author="LOISON Jean-Marie" w:date="2016-06-24T16:28:00Z">
                                    <w:rPr>
                                      <w:rFonts w:ascii="ArialMT" w:hAnsi="ArialMT" w:cs="ArialMT"/>
                                      <w:color w:val="323232"/>
                                      <w:sz w:val="20"/>
                                    </w:rPr>
                                  </w:rPrChange>
                                </w:rPr>
                                <w:t xml:space="preserve"> et présentation des interlocuteurs techniques (responsable contrat et équipe de techniciens)</w:t>
                              </w:r>
                            </w:p>
                            <w:p w:rsidR="00813475" w:rsidRPr="00D66962" w:rsidDel="00650E6B" w:rsidRDefault="00813475" w:rsidP="004C0570">
                              <w:pPr>
                                <w:autoSpaceDE w:val="0"/>
                                <w:autoSpaceDN w:val="0"/>
                                <w:adjustRightInd w:val="0"/>
                                <w:snapToGrid w:val="0"/>
                                <w:rPr>
                                  <w:del w:id="279" w:author="LOISON Jean-Marie" w:date="2016-06-24T16:29:00Z"/>
                                  <w:rFonts w:cs="ArialMT"/>
                                  <w:color w:val="323232"/>
                                  <w:sz w:val="18"/>
                                  <w:szCs w:val="18"/>
                                  <w:rPrChange w:id="280" w:author="LOISON Jean-Marie" w:date="2016-06-24T16:28:00Z">
                                    <w:rPr>
                                      <w:del w:id="281"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282" w:author="LOISON Jean-Marie" w:date="2016-06-24T16:28:00Z">
                                    <w:rPr>
                                      <w:rFonts w:ascii="ArialMT" w:hAnsi="ArialMT" w:cs="ArialMT"/>
                                      <w:color w:val="323232"/>
                                      <w:sz w:val="20"/>
                                    </w:rPr>
                                  </w:rPrChange>
                                </w:rPr>
                              </w:pPr>
                              <w:r w:rsidRPr="00D66962">
                                <w:rPr>
                                  <w:rFonts w:cs="ArialMT"/>
                                  <w:color w:val="323232"/>
                                  <w:sz w:val="18"/>
                                  <w:szCs w:val="18"/>
                                  <w:lang w:val="x-none"/>
                                  <w:rPrChange w:id="283" w:author="LOISON Jean-Marie" w:date="2016-06-24T16:28:00Z">
                                    <w:rPr>
                                      <w:rFonts w:ascii="ArialMT" w:hAnsi="ArialMT" w:cs="ArialMT"/>
                                      <w:color w:val="323232"/>
                                      <w:sz w:val="20"/>
                                      <w:lang w:val="x-none"/>
                                    </w:rPr>
                                  </w:rPrChange>
                                </w:rPr>
                                <w:t>&gt; Planning de</w:t>
                              </w:r>
                              <w:r w:rsidRPr="00D66962">
                                <w:rPr>
                                  <w:rFonts w:cs="ArialMT"/>
                                  <w:color w:val="323232"/>
                                  <w:sz w:val="18"/>
                                  <w:szCs w:val="18"/>
                                  <w:rPrChange w:id="284"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285" w:author="LOISON Jean-Marie" w:date="2016-06-24T16:28:00Z">
                                    <w:rPr>
                                      <w:rFonts w:ascii="ArialMT" w:hAnsi="ArialMT" w:cs="ArialMT"/>
                                      <w:color w:val="323232"/>
                                      <w:sz w:val="20"/>
                                      <w:lang w:val="x-none"/>
                                    </w:rPr>
                                  </w:rPrChange>
                                </w:rPr>
                                <w:t>prise en charge.</w:t>
                              </w:r>
                            </w:p>
                            <w:p w:rsidR="00813475" w:rsidRPr="00D66962" w:rsidDel="00650E6B" w:rsidRDefault="00813475" w:rsidP="004C0570">
                              <w:pPr>
                                <w:autoSpaceDE w:val="0"/>
                                <w:autoSpaceDN w:val="0"/>
                                <w:adjustRightInd w:val="0"/>
                                <w:snapToGrid w:val="0"/>
                                <w:rPr>
                                  <w:del w:id="286" w:author="LOISON Jean-Marie" w:date="2016-06-24T16:29:00Z"/>
                                  <w:rFonts w:cs="ArialMT"/>
                                  <w:color w:val="323232"/>
                                  <w:sz w:val="18"/>
                                  <w:szCs w:val="18"/>
                                  <w:rPrChange w:id="287" w:author="LOISON Jean-Marie" w:date="2016-06-24T16:28:00Z">
                                    <w:rPr>
                                      <w:del w:id="288"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289" w:author="LOISON Jean-Marie" w:date="2016-06-24T16:28:00Z">
                                    <w:rPr>
                                      <w:rFonts w:ascii="ArialMT" w:hAnsi="ArialMT" w:cs="ArialMT"/>
                                      <w:color w:val="323232"/>
                                      <w:sz w:val="20"/>
                                    </w:rPr>
                                  </w:rPrChange>
                                </w:rPr>
                              </w:pPr>
                              <w:r w:rsidRPr="00D66962">
                                <w:rPr>
                                  <w:rFonts w:cs="ArialMT"/>
                                  <w:color w:val="323232"/>
                                  <w:sz w:val="18"/>
                                  <w:szCs w:val="18"/>
                                  <w:lang w:val="x-none"/>
                                  <w:rPrChange w:id="290" w:author="LOISON Jean-Marie" w:date="2016-06-24T16:28:00Z">
                                    <w:rPr>
                                      <w:rFonts w:ascii="ArialMT" w:hAnsi="ArialMT" w:cs="ArialMT"/>
                                      <w:color w:val="323232"/>
                                      <w:sz w:val="20"/>
                                      <w:lang w:val="x-none"/>
                                    </w:rPr>
                                  </w:rPrChange>
                                </w:rPr>
                                <w:t>&gt; Dossier de</w:t>
                              </w:r>
                              <w:r w:rsidRPr="00D66962">
                                <w:rPr>
                                  <w:rFonts w:cs="ArialMT"/>
                                  <w:color w:val="323232"/>
                                  <w:sz w:val="18"/>
                                  <w:szCs w:val="18"/>
                                  <w:rPrChange w:id="291"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292" w:author="LOISON Jean-Marie" w:date="2016-06-24T16:28:00Z">
                                    <w:rPr>
                                      <w:rFonts w:ascii="ArialMT" w:hAnsi="ArialMT" w:cs="ArialMT"/>
                                      <w:color w:val="323232"/>
                                      <w:sz w:val="20"/>
                                      <w:lang w:val="x-none"/>
                                    </w:rPr>
                                  </w:rPrChange>
                                </w:rPr>
                                <w:t>procédures et de</w:t>
                              </w:r>
                              <w:r w:rsidRPr="00D66962">
                                <w:rPr>
                                  <w:rFonts w:cs="ArialMT"/>
                                  <w:color w:val="323232"/>
                                  <w:sz w:val="18"/>
                                  <w:szCs w:val="18"/>
                                  <w:rPrChange w:id="293"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294" w:author="LOISON Jean-Marie" w:date="2016-06-24T16:28:00Z">
                                    <w:rPr>
                                      <w:rFonts w:ascii="ArialMT" w:hAnsi="ArialMT" w:cs="ArialMT"/>
                                      <w:color w:val="323232"/>
                                      <w:sz w:val="20"/>
                                      <w:lang w:val="x-none"/>
                                    </w:rPr>
                                  </w:rPrChange>
                                </w:rPr>
                                <w:t>consignes</w:t>
                              </w:r>
                              <w:r w:rsidRPr="00D66962">
                                <w:rPr>
                                  <w:rFonts w:cs="ArialMT"/>
                                  <w:color w:val="323232"/>
                                  <w:sz w:val="18"/>
                                  <w:szCs w:val="18"/>
                                  <w:rPrChange w:id="295"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296" w:author="LOISON Jean-Marie" w:date="2016-06-24T16:28:00Z">
                                    <w:rPr>
                                      <w:rFonts w:ascii="ArialMT" w:hAnsi="ArialMT" w:cs="ArialMT"/>
                                      <w:color w:val="323232"/>
                                      <w:sz w:val="20"/>
                                      <w:lang w:val="x-none"/>
                                    </w:rPr>
                                  </w:rPrChange>
                                </w:rPr>
                                <w:t>internes.</w:t>
                              </w:r>
                            </w:p>
                            <w:p w:rsidR="00813475" w:rsidRPr="00D66962" w:rsidDel="00650E6B" w:rsidRDefault="00813475" w:rsidP="004C0570">
                              <w:pPr>
                                <w:autoSpaceDE w:val="0"/>
                                <w:autoSpaceDN w:val="0"/>
                                <w:adjustRightInd w:val="0"/>
                                <w:snapToGrid w:val="0"/>
                                <w:rPr>
                                  <w:del w:id="297" w:author="LOISON Jean-Marie" w:date="2016-06-24T16:29:00Z"/>
                                  <w:rFonts w:cs="ArialMT"/>
                                  <w:color w:val="323232"/>
                                  <w:sz w:val="18"/>
                                  <w:szCs w:val="18"/>
                                  <w:rPrChange w:id="298" w:author="LOISON Jean-Marie" w:date="2016-06-24T16:28:00Z">
                                    <w:rPr>
                                      <w:del w:id="299"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b/>
                                  <w:color w:val="323232"/>
                                  <w:sz w:val="18"/>
                                  <w:szCs w:val="18"/>
                                  <w:rPrChange w:id="300" w:author="LOISON Jean-Marie" w:date="2016-06-24T16:28:00Z">
                                    <w:rPr>
                                      <w:rFonts w:ascii="ArialMT" w:hAnsi="ArialMT" w:cs="ArialMT"/>
                                      <w:b/>
                                      <w:color w:val="323232"/>
                                      <w:sz w:val="20"/>
                                    </w:rPr>
                                  </w:rPrChange>
                                </w:rPr>
                              </w:pPr>
                              <w:r w:rsidRPr="00D66962">
                                <w:rPr>
                                  <w:rFonts w:cs="ArialMT"/>
                                  <w:b/>
                                  <w:color w:val="323232"/>
                                  <w:sz w:val="18"/>
                                  <w:szCs w:val="18"/>
                                  <w:lang w:val="x-none"/>
                                  <w:rPrChange w:id="301" w:author="LOISON Jean-Marie" w:date="2016-06-24T16:28:00Z">
                                    <w:rPr>
                                      <w:rFonts w:ascii="ArialMT" w:hAnsi="ArialMT" w:cs="ArialMT"/>
                                      <w:b/>
                                      <w:color w:val="323232"/>
                                      <w:sz w:val="20"/>
                                      <w:lang w:val="x-none"/>
                                    </w:rPr>
                                  </w:rPrChange>
                                </w:rPr>
                                <w:t>&gt; Inventaire parc</w:t>
                              </w:r>
                              <w:r w:rsidRPr="00D66962">
                                <w:rPr>
                                  <w:rFonts w:cs="ArialMT"/>
                                  <w:b/>
                                  <w:color w:val="323232"/>
                                  <w:sz w:val="18"/>
                                  <w:szCs w:val="18"/>
                                  <w:rPrChange w:id="302" w:author="LOISON Jean-Marie" w:date="2016-06-24T16:28:00Z">
                                    <w:rPr>
                                      <w:rFonts w:ascii="ArialMT" w:hAnsi="ArialMT" w:cs="ArialMT"/>
                                      <w:b/>
                                      <w:color w:val="323232"/>
                                      <w:sz w:val="20"/>
                                    </w:rPr>
                                  </w:rPrChange>
                                </w:rPr>
                                <w:t xml:space="preserve"> / Etat des lieux</w:t>
                              </w:r>
                            </w:p>
                            <w:p w:rsidR="00813475" w:rsidRPr="00D66962" w:rsidDel="00650E6B" w:rsidRDefault="00813475" w:rsidP="004C0570">
                              <w:pPr>
                                <w:autoSpaceDE w:val="0"/>
                                <w:autoSpaceDN w:val="0"/>
                                <w:adjustRightInd w:val="0"/>
                                <w:snapToGrid w:val="0"/>
                                <w:rPr>
                                  <w:del w:id="303" w:author="LOISON Jean-Marie" w:date="2016-06-24T16:29:00Z"/>
                                  <w:rFonts w:cs="ArialMT"/>
                                  <w:b/>
                                  <w:color w:val="323232"/>
                                  <w:sz w:val="18"/>
                                  <w:szCs w:val="18"/>
                                  <w:rPrChange w:id="304" w:author="LOISON Jean-Marie" w:date="2016-06-24T16:28:00Z">
                                    <w:rPr>
                                      <w:del w:id="305" w:author="LOISON Jean-Marie" w:date="2016-06-24T16:29:00Z"/>
                                      <w:rFonts w:ascii="ArialMT" w:hAnsi="ArialMT" w:cs="ArialMT"/>
                                      <w:b/>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306" w:author="LOISON Jean-Marie" w:date="2016-06-24T16:28:00Z">
                                    <w:rPr>
                                      <w:rFonts w:ascii="ArialMT" w:hAnsi="ArialMT" w:cs="ArialMT"/>
                                      <w:color w:val="323232"/>
                                      <w:sz w:val="20"/>
                                    </w:rPr>
                                  </w:rPrChange>
                                </w:rPr>
                              </w:pPr>
                              <w:r w:rsidRPr="00D66962">
                                <w:rPr>
                                  <w:rFonts w:cs="ArialMT"/>
                                  <w:color w:val="323232"/>
                                  <w:sz w:val="18"/>
                                  <w:szCs w:val="18"/>
                                  <w:rPrChange w:id="307" w:author="LOISON Jean-Marie" w:date="2016-06-24T16:28:00Z">
                                    <w:rPr>
                                      <w:rFonts w:ascii="ArialMT" w:hAnsi="ArialMT" w:cs="ArialMT"/>
                                      <w:color w:val="323232"/>
                                      <w:sz w:val="20"/>
                                    </w:rPr>
                                  </w:rPrChange>
                                </w:rPr>
                                <w:t>&gt; Investissement (cuve gasoil, servante outillage)</w:t>
                              </w:r>
                            </w:p>
                            <w:p w:rsidR="00813475" w:rsidRPr="00D66962" w:rsidDel="00650E6B" w:rsidRDefault="00813475" w:rsidP="004C0570">
                              <w:pPr>
                                <w:autoSpaceDE w:val="0"/>
                                <w:autoSpaceDN w:val="0"/>
                                <w:adjustRightInd w:val="0"/>
                                <w:snapToGrid w:val="0"/>
                                <w:rPr>
                                  <w:del w:id="308" w:author="LOISON Jean-Marie" w:date="2016-06-24T16:29:00Z"/>
                                  <w:rFonts w:cs="ArialMT"/>
                                  <w:color w:val="323232"/>
                                  <w:sz w:val="18"/>
                                  <w:szCs w:val="18"/>
                                  <w:rPrChange w:id="309" w:author="LOISON Jean-Marie" w:date="2016-06-24T16:28:00Z">
                                    <w:rPr>
                                      <w:del w:id="310" w:author="LOISON Jean-Marie" w:date="2016-06-24T16:29:00Z"/>
                                      <w:rFonts w:ascii="ArialMT" w:hAnsi="ArialMT" w:cs="ArialMT"/>
                                      <w:color w:val="323232"/>
                                      <w:sz w:val="20"/>
                                    </w:rPr>
                                  </w:rPrChange>
                                </w:rPr>
                              </w:pPr>
                            </w:p>
                            <w:p w:rsidR="00813475" w:rsidRDefault="00813475" w:rsidP="004C0570">
                              <w:pPr>
                                <w:autoSpaceDE w:val="0"/>
                                <w:autoSpaceDN w:val="0"/>
                                <w:adjustRightInd w:val="0"/>
                                <w:snapToGrid w:val="0"/>
                                <w:rPr>
                                  <w:rFonts w:cs="ArialMT"/>
                                  <w:color w:val="323232"/>
                                  <w:sz w:val="18"/>
                                  <w:szCs w:val="18"/>
                                </w:rPr>
                              </w:pPr>
                              <w:r w:rsidRPr="00D66962">
                                <w:rPr>
                                  <w:rFonts w:cs="ArialMT"/>
                                  <w:color w:val="323232"/>
                                  <w:sz w:val="18"/>
                                  <w:szCs w:val="18"/>
                                  <w:rPrChange w:id="311" w:author="LOISON Jean-Marie" w:date="2016-06-24T16:28:00Z">
                                    <w:rPr>
                                      <w:rFonts w:ascii="ArialMT" w:hAnsi="ArialMT" w:cs="ArialMT"/>
                                      <w:color w:val="323232"/>
                                      <w:sz w:val="20"/>
                                    </w:rPr>
                                  </w:rPrChange>
                                </w:rPr>
                                <w:t>&gt; Mise en place de l’astreinte</w:t>
                              </w:r>
                            </w:p>
                            <w:p w:rsidR="00595D16" w:rsidRPr="00D66962" w:rsidRDefault="00595D16" w:rsidP="004C0570">
                              <w:pPr>
                                <w:autoSpaceDE w:val="0"/>
                                <w:autoSpaceDN w:val="0"/>
                                <w:adjustRightInd w:val="0"/>
                                <w:snapToGrid w:val="0"/>
                                <w:rPr>
                                  <w:rFonts w:cs="ArialMT"/>
                                  <w:color w:val="323232"/>
                                  <w:sz w:val="18"/>
                                  <w:szCs w:val="18"/>
                                  <w:rPrChange w:id="312" w:author="LOISON Jean-Marie" w:date="2016-06-24T16:28:00Z">
                                    <w:rPr>
                                      <w:rFonts w:ascii="ArialMT" w:hAnsi="ArialMT" w:cs="ArialMT"/>
                                      <w:color w:val="323232"/>
                                      <w:sz w:val="20"/>
                                    </w:rPr>
                                  </w:rPrChange>
                                </w:rPr>
                              </w:pPr>
                            </w:p>
                          </w:txbxContent>
                        </wps:txbx>
                        <wps:bodyPr rot="0" vert="horz" wrap="square" lIns="91440" tIns="45720" rIns="91440" bIns="45720" anchor="t" anchorCtr="0" upright="1">
                          <a:noAutofit/>
                        </wps:bodyPr>
                      </wps:wsp>
                      <wps:wsp>
                        <wps:cNvPr id="362" name="Zone de texte 362"/>
                        <wps:cNvSpPr txBox="1">
                          <a:spLocks noChangeArrowheads="1"/>
                        </wps:cNvSpPr>
                        <wps:spPr bwMode="auto">
                          <a:xfrm>
                            <a:off x="3000375" y="3228975"/>
                            <a:ext cx="1653540" cy="4933950"/>
                          </a:xfrm>
                          <a:prstGeom prst="rect">
                            <a:avLst/>
                          </a:prstGeom>
                          <a:ln>
                            <a:headEnd/>
                            <a:tailEnd/>
                          </a:ln>
                          <a:extLst/>
                        </wps:spPr>
                        <wps:style>
                          <a:lnRef idx="1">
                            <a:schemeClr val="accent3"/>
                          </a:lnRef>
                          <a:fillRef idx="2">
                            <a:schemeClr val="accent3"/>
                          </a:fillRef>
                          <a:effectRef idx="1">
                            <a:schemeClr val="accent3"/>
                          </a:effectRef>
                          <a:fontRef idx="minor">
                            <a:schemeClr val="dk1"/>
                          </a:fontRef>
                        </wps:style>
                        <wps:txbx>
                          <w:txbxContent>
                            <w:p w:rsidR="00813475" w:rsidRPr="00D66962" w:rsidRDefault="00813475" w:rsidP="004C0570">
                              <w:pPr>
                                <w:autoSpaceDE w:val="0"/>
                                <w:autoSpaceDN w:val="0"/>
                                <w:adjustRightInd w:val="0"/>
                                <w:snapToGrid w:val="0"/>
                                <w:rPr>
                                  <w:rFonts w:cs="ArialMT"/>
                                  <w:b/>
                                  <w:color w:val="323232"/>
                                  <w:sz w:val="18"/>
                                  <w:szCs w:val="18"/>
                                  <w:lang w:val="x-none"/>
                                  <w:rPrChange w:id="313" w:author="LOISON Jean-Marie" w:date="2016-06-24T16:28:00Z">
                                    <w:rPr>
                                      <w:rFonts w:ascii="ArialMT" w:hAnsi="ArialMT" w:cs="ArialMT"/>
                                      <w:b/>
                                      <w:color w:val="323232"/>
                                      <w:sz w:val="20"/>
                                      <w:lang w:val="x-none"/>
                                    </w:rPr>
                                  </w:rPrChange>
                                </w:rPr>
                              </w:pPr>
                              <w:r w:rsidRPr="00D66962">
                                <w:rPr>
                                  <w:rFonts w:cs="ArialMT"/>
                                  <w:b/>
                                  <w:color w:val="323232"/>
                                  <w:sz w:val="18"/>
                                  <w:szCs w:val="18"/>
                                  <w:rPrChange w:id="314" w:author="LOISON Jean-Marie" w:date="2016-06-24T16:28:00Z">
                                    <w:rPr>
                                      <w:rFonts w:ascii="ArialMT" w:hAnsi="ArialMT" w:cs="ArialMT"/>
                                      <w:b/>
                                      <w:color w:val="323232"/>
                                      <w:sz w:val="20"/>
                                    </w:rPr>
                                  </w:rPrChange>
                                </w:rPr>
                                <w:t xml:space="preserve">&gt; </w:t>
                              </w:r>
                              <w:r w:rsidRPr="00D66962">
                                <w:rPr>
                                  <w:rFonts w:cs="ArialMT"/>
                                  <w:b/>
                                  <w:color w:val="323232"/>
                                  <w:sz w:val="18"/>
                                  <w:szCs w:val="18"/>
                                  <w:lang w:val="x-none"/>
                                  <w:rPrChange w:id="315" w:author="LOISON Jean-Marie" w:date="2016-06-24T16:28:00Z">
                                    <w:rPr>
                                      <w:rFonts w:ascii="ArialMT" w:hAnsi="ArialMT" w:cs="ArialMT"/>
                                      <w:b/>
                                      <w:color w:val="323232"/>
                                      <w:sz w:val="20"/>
                                      <w:lang w:val="x-none"/>
                                    </w:rPr>
                                  </w:rPrChange>
                                </w:rPr>
                                <w:t>Inventaire de la documentation</w:t>
                              </w:r>
                            </w:p>
                            <w:p w:rsidR="00813475" w:rsidRPr="00D66962" w:rsidRDefault="00813475" w:rsidP="004C0570">
                              <w:pPr>
                                <w:autoSpaceDE w:val="0"/>
                                <w:autoSpaceDN w:val="0"/>
                                <w:adjustRightInd w:val="0"/>
                                <w:snapToGrid w:val="0"/>
                                <w:rPr>
                                  <w:rFonts w:cs="ArialMT"/>
                                  <w:b/>
                                  <w:color w:val="323232"/>
                                  <w:sz w:val="18"/>
                                  <w:szCs w:val="18"/>
                                  <w:rPrChange w:id="316" w:author="LOISON Jean-Marie" w:date="2016-06-24T16:28:00Z">
                                    <w:rPr>
                                      <w:rFonts w:ascii="ArialMT" w:hAnsi="ArialMT" w:cs="ArialMT"/>
                                      <w:b/>
                                      <w:color w:val="323232"/>
                                      <w:sz w:val="20"/>
                                    </w:rPr>
                                  </w:rPrChange>
                                </w:rPr>
                              </w:pPr>
                            </w:p>
                            <w:p w:rsidR="00813475" w:rsidRPr="00D66962" w:rsidRDefault="00813475" w:rsidP="004C0570">
                              <w:pPr>
                                <w:autoSpaceDE w:val="0"/>
                                <w:autoSpaceDN w:val="0"/>
                                <w:adjustRightInd w:val="0"/>
                                <w:snapToGrid w:val="0"/>
                                <w:rPr>
                                  <w:rFonts w:cs="ArialMT"/>
                                  <w:b/>
                                  <w:color w:val="323232"/>
                                  <w:sz w:val="18"/>
                                  <w:szCs w:val="18"/>
                                  <w:rPrChange w:id="317" w:author="LOISON Jean-Marie" w:date="2016-06-24T16:28:00Z">
                                    <w:rPr>
                                      <w:rFonts w:ascii="ArialMT" w:hAnsi="ArialMT" w:cs="ArialMT"/>
                                      <w:b/>
                                      <w:color w:val="323232"/>
                                      <w:sz w:val="20"/>
                                    </w:rPr>
                                  </w:rPrChange>
                                </w:rPr>
                              </w:pPr>
                              <w:r w:rsidRPr="00D66962">
                                <w:rPr>
                                  <w:rFonts w:cs="ArialMT"/>
                                  <w:b/>
                                  <w:color w:val="323232"/>
                                  <w:sz w:val="18"/>
                                  <w:szCs w:val="18"/>
                                  <w:rPrChange w:id="318" w:author="LOISON Jean-Marie" w:date="2016-06-24T16:28:00Z">
                                    <w:rPr>
                                      <w:rFonts w:ascii="ArialMT" w:hAnsi="ArialMT" w:cs="ArialMT"/>
                                      <w:b/>
                                      <w:color w:val="323232"/>
                                      <w:sz w:val="20"/>
                                    </w:rPr>
                                  </w:rPrChange>
                                </w:rPr>
                                <w:t>&gt; Formation SPIE SO sur outillages critiques</w:t>
                              </w:r>
                            </w:p>
                            <w:p w:rsidR="00813475" w:rsidRPr="00D66962" w:rsidRDefault="00813475" w:rsidP="004C0570">
                              <w:pPr>
                                <w:autoSpaceDE w:val="0"/>
                                <w:autoSpaceDN w:val="0"/>
                                <w:adjustRightInd w:val="0"/>
                                <w:snapToGrid w:val="0"/>
                                <w:rPr>
                                  <w:rFonts w:cs="ArialMT"/>
                                  <w:b/>
                                  <w:color w:val="323232"/>
                                  <w:sz w:val="18"/>
                                  <w:szCs w:val="18"/>
                                  <w:rPrChange w:id="319" w:author="LOISON Jean-Marie" w:date="2016-06-24T16:28:00Z">
                                    <w:rPr>
                                      <w:rFonts w:ascii="ArialMT" w:hAnsi="ArialMT" w:cs="ArialMT"/>
                                      <w:b/>
                                      <w:color w:val="323232"/>
                                      <w:sz w:val="20"/>
                                    </w:rPr>
                                  </w:rPrChange>
                                </w:rPr>
                              </w:pPr>
                            </w:p>
                            <w:p w:rsidR="00813475" w:rsidRPr="00D66962" w:rsidRDefault="00813475" w:rsidP="004C0570">
                              <w:pPr>
                                <w:pStyle w:val="DRAOnormal"/>
                                <w:rPr>
                                  <w:rFonts w:asciiTheme="minorHAnsi" w:hAnsiTheme="minorHAnsi"/>
                                  <w:sz w:val="18"/>
                                  <w:szCs w:val="18"/>
                                  <w:lang w:eastAsia="x-none"/>
                                  <w:rPrChange w:id="320" w:author="LOISON Jean-Marie" w:date="2016-06-24T16:28:00Z">
                                    <w:rPr>
                                      <w:sz w:val="20"/>
                                      <w:lang w:eastAsia="x-none"/>
                                    </w:rPr>
                                  </w:rPrChange>
                                </w:rPr>
                              </w:pPr>
                              <w:r w:rsidRPr="00D66962">
                                <w:rPr>
                                  <w:rFonts w:asciiTheme="minorHAnsi" w:hAnsiTheme="minorHAnsi"/>
                                  <w:sz w:val="18"/>
                                  <w:szCs w:val="18"/>
                                  <w:lang w:eastAsia="x-none"/>
                                  <w:rPrChange w:id="321" w:author="LOISON Jean-Marie" w:date="2016-06-24T16:28:00Z">
                                    <w:rPr>
                                      <w:sz w:val="20"/>
                                      <w:lang w:eastAsia="x-none"/>
                                    </w:rPr>
                                  </w:rPrChange>
                                </w:rPr>
                                <w:t>&gt;Mise en place d'indicateur</w:t>
                              </w:r>
                              <w:ins w:id="322" w:author="LOISON Jean-Marie" w:date="2016-06-24T16:27:00Z">
                                <w:r w:rsidRPr="00D66962">
                                  <w:rPr>
                                    <w:rFonts w:asciiTheme="minorHAnsi" w:hAnsiTheme="minorHAnsi"/>
                                    <w:sz w:val="18"/>
                                    <w:szCs w:val="18"/>
                                    <w:lang w:eastAsia="x-none"/>
                                    <w:rPrChange w:id="323" w:author="LOISON Jean-Marie" w:date="2016-06-24T16:28:00Z">
                                      <w:rPr>
                                        <w:sz w:val="20"/>
                                        <w:lang w:eastAsia="x-none"/>
                                      </w:rPr>
                                    </w:rPrChange>
                                  </w:rPr>
                                  <w:t>s</w:t>
                                </w:r>
                              </w:ins>
                              <w:r w:rsidRPr="00D66962">
                                <w:rPr>
                                  <w:rFonts w:asciiTheme="minorHAnsi" w:hAnsiTheme="minorHAnsi"/>
                                  <w:sz w:val="18"/>
                                  <w:szCs w:val="18"/>
                                  <w:lang w:eastAsia="x-none"/>
                                  <w:rPrChange w:id="324" w:author="LOISON Jean-Marie" w:date="2016-06-24T16:28:00Z">
                                    <w:rPr>
                                      <w:sz w:val="20"/>
                                      <w:lang w:eastAsia="x-none"/>
                                    </w:rPr>
                                  </w:rPrChange>
                                </w:rPr>
                                <w:t xml:space="preserve"> contractuel</w:t>
                              </w:r>
                              <w:ins w:id="325" w:author="LOISON Jean-Marie" w:date="2016-06-24T16:27:00Z">
                                <w:r w:rsidRPr="00D66962">
                                  <w:rPr>
                                    <w:rFonts w:asciiTheme="minorHAnsi" w:hAnsiTheme="minorHAnsi"/>
                                    <w:sz w:val="18"/>
                                    <w:szCs w:val="18"/>
                                    <w:lang w:eastAsia="x-none"/>
                                    <w:rPrChange w:id="326" w:author="LOISON Jean-Marie" w:date="2016-06-24T16:28:00Z">
                                      <w:rPr>
                                        <w:sz w:val="20"/>
                                        <w:lang w:eastAsia="x-none"/>
                                      </w:rPr>
                                    </w:rPrChange>
                                  </w:rPr>
                                  <w:t>s</w:t>
                                </w:r>
                              </w:ins>
                              <w:r w:rsidRPr="00D66962">
                                <w:rPr>
                                  <w:rFonts w:asciiTheme="minorHAnsi" w:hAnsiTheme="minorHAnsi"/>
                                  <w:sz w:val="18"/>
                                  <w:szCs w:val="18"/>
                                  <w:lang w:eastAsia="x-none"/>
                                  <w:rPrChange w:id="327" w:author="LOISON Jean-Marie" w:date="2016-06-24T16:28:00Z">
                                    <w:rPr>
                                      <w:sz w:val="20"/>
                                      <w:lang w:eastAsia="x-none"/>
                                    </w:rPr>
                                  </w:rPrChange>
                                </w:rPr>
                                <w:t xml:space="preserve"> et de suivi</w:t>
                              </w:r>
                            </w:p>
                            <w:p w:rsidR="00813475" w:rsidRPr="00D66962" w:rsidRDefault="00813475" w:rsidP="004C0570">
                              <w:pPr>
                                <w:pStyle w:val="DRAOnormal"/>
                                <w:rPr>
                                  <w:rFonts w:asciiTheme="minorHAnsi" w:hAnsiTheme="minorHAnsi"/>
                                  <w:sz w:val="18"/>
                                  <w:szCs w:val="18"/>
                                  <w:lang w:eastAsia="x-none"/>
                                  <w:rPrChange w:id="328" w:author="LOISON Jean-Marie" w:date="2016-06-24T16:28:00Z">
                                    <w:rPr>
                                      <w:sz w:val="20"/>
                                      <w:lang w:eastAsia="x-none"/>
                                    </w:rPr>
                                  </w:rPrChange>
                                </w:rPr>
                              </w:pPr>
                            </w:p>
                            <w:p w:rsidR="00813475" w:rsidRPr="00D66962" w:rsidRDefault="00813475" w:rsidP="004C0570">
                              <w:pPr>
                                <w:pStyle w:val="DRAOnormal"/>
                                <w:rPr>
                                  <w:rFonts w:asciiTheme="minorHAnsi" w:hAnsiTheme="minorHAnsi" w:cs="ArialMT"/>
                                  <w:b/>
                                  <w:color w:val="323232"/>
                                  <w:sz w:val="18"/>
                                  <w:szCs w:val="18"/>
                                  <w:rPrChange w:id="329" w:author="LOISON Jean-Marie" w:date="2016-06-24T16:28:00Z">
                                    <w:rPr>
                                      <w:rFonts w:ascii="ArialMT" w:hAnsi="ArialMT" w:cs="ArialMT"/>
                                      <w:b/>
                                      <w:color w:val="323232"/>
                                      <w:sz w:val="20"/>
                                      <w:szCs w:val="22"/>
                                    </w:rPr>
                                  </w:rPrChange>
                                </w:rPr>
                              </w:pPr>
                              <w:r w:rsidRPr="00D66962">
                                <w:rPr>
                                  <w:rFonts w:asciiTheme="minorHAnsi" w:hAnsiTheme="minorHAnsi"/>
                                  <w:sz w:val="18"/>
                                  <w:szCs w:val="18"/>
                                  <w:lang w:eastAsia="x-none"/>
                                  <w:rPrChange w:id="330" w:author="LOISON Jean-Marie" w:date="2016-06-24T16:28:00Z">
                                    <w:rPr>
                                      <w:sz w:val="20"/>
                                      <w:lang w:eastAsia="x-none"/>
                                    </w:rPr>
                                  </w:rPrChange>
                                </w:rPr>
                                <w:t xml:space="preserve">&gt;Formation </w:t>
                              </w:r>
                              <w:r>
                                <w:rPr>
                                  <w:rFonts w:asciiTheme="minorHAnsi" w:hAnsiTheme="minorHAnsi"/>
                                  <w:sz w:val="18"/>
                                  <w:szCs w:val="18"/>
                                  <w:lang w:eastAsia="x-none"/>
                                </w:rPr>
                                <w:t>SAP</w:t>
                              </w:r>
                              <w:r w:rsidRPr="00D66962">
                                <w:rPr>
                                  <w:rFonts w:asciiTheme="minorHAnsi" w:hAnsiTheme="minorHAnsi"/>
                                  <w:sz w:val="18"/>
                                  <w:szCs w:val="18"/>
                                  <w:lang w:eastAsia="x-none"/>
                                  <w:rPrChange w:id="331" w:author="LOISON Jean-Marie" w:date="2016-06-24T16:28:00Z">
                                    <w:rPr>
                                      <w:sz w:val="20"/>
                                      <w:lang w:eastAsia="x-none"/>
                                    </w:rPr>
                                  </w:rPrChange>
                                </w:rPr>
                                <w:t xml:space="preserve"> aux utilisateurs SPIE</w:t>
                              </w:r>
                            </w:p>
                          </w:txbxContent>
                        </wps:txbx>
                        <wps:bodyPr rot="0" vert="horz" wrap="square" lIns="91440" tIns="45720" rIns="91440" bIns="45720" anchor="t" anchorCtr="0" upright="1">
                          <a:noAutofit/>
                        </wps:bodyPr>
                      </wps:wsp>
                      <wps:wsp>
                        <wps:cNvPr id="361" name="Zone de texte 361" descr="50 %"/>
                        <wps:cNvSpPr txBox="1">
                          <a:spLocks noChangeArrowheads="1"/>
                        </wps:cNvSpPr>
                        <wps:spPr bwMode="auto">
                          <a:xfrm>
                            <a:off x="0" y="3228975"/>
                            <a:ext cx="1508760" cy="4934198"/>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rsidR="00813475" w:rsidRPr="00D66962" w:rsidRDefault="00813475" w:rsidP="004C0570">
                              <w:pPr>
                                <w:autoSpaceDE w:val="0"/>
                                <w:autoSpaceDN w:val="0"/>
                                <w:adjustRightInd w:val="0"/>
                                <w:snapToGrid w:val="0"/>
                                <w:rPr>
                                  <w:rFonts w:cs="ArialMT"/>
                                  <w:b/>
                                  <w:color w:val="323232"/>
                                  <w:sz w:val="18"/>
                                  <w:szCs w:val="18"/>
                                  <w:lang w:val="x-none"/>
                                  <w:rPrChange w:id="332" w:author="LOISON Jean-Marie" w:date="2016-06-24T16:28:00Z">
                                    <w:rPr>
                                      <w:rFonts w:ascii="ArialMT" w:hAnsi="ArialMT" w:cs="ArialMT"/>
                                      <w:b/>
                                      <w:color w:val="323232"/>
                                      <w:sz w:val="20"/>
                                      <w:lang w:val="x-none"/>
                                    </w:rPr>
                                  </w:rPrChange>
                                </w:rPr>
                              </w:pPr>
                              <w:r w:rsidRPr="00D66962">
                                <w:rPr>
                                  <w:rFonts w:cs="ArialMT"/>
                                  <w:b/>
                                  <w:color w:val="323232"/>
                                  <w:sz w:val="18"/>
                                  <w:szCs w:val="18"/>
                                  <w:lang w:val="x-none"/>
                                  <w:rPrChange w:id="333" w:author="LOISON Jean-Marie" w:date="2016-06-24T16:28:00Z">
                                    <w:rPr>
                                      <w:rFonts w:ascii="ArialMT" w:hAnsi="ArialMT" w:cs="ArialMT"/>
                                      <w:b/>
                                      <w:color w:val="323232"/>
                                      <w:sz w:val="20"/>
                                      <w:lang w:val="x-none"/>
                                    </w:rPr>
                                  </w:rPrChange>
                                </w:rPr>
                                <w:t>&gt; Plan de prévention</w:t>
                              </w:r>
                            </w:p>
                            <w:p w:rsidR="00813475" w:rsidRPr="00D66962" w:rsidDel="00650E6B" w:rsidRDefault="00813475" w:rsidP="004C0570">
                              <w:pPr>
                                <w:autoSpaceDE w:val="0"/>
                                <w:autoSpaceDN w:val="0"/>
                                <w:adjustRightInd w:val="0"/>
                                <w:snapToGrid w:val="0"/>
                                <w:rPr>
                                  <w:del w:id="334" w:author="LOISON Jean-Marie" w:date="2016-06-24T16:26:00Z"/>
                                  <w:rFonts w:cs="ArialMT"/>
                                  <w:b/>
                                  <w:color w:val="323232"/>
                                  <w:sz w:val="18"/>
                                  <w:szCs w:val="18"/>
                                  <w:rPrChange w:id="335" w:author="LOISON Jean-Marie" w:date="2016-06-24T16:28:00Z">
                                    <w:rPr>
                                      <w:del w:id="336" w:author="LOISON Jean-Marie" w:date="2016-06-24T16:26:00Z"/>
                                      <w:rFonts w:ascii="ArialMT" w:hAnsi="ArialMT" w:cs="ArialMT"/>
                                      <w:b/>
                                      <w:color w:val="323232"/>
                                      <w:sz w:val="20"/>
                                    </w:rPr>
                                  </w:rPrChange>
                                </w:rPr>
                              </w:pPr>
                              <w:r w:rsidRPr="00D66962">
                                <w:rPr>
                                  <w:rFonts w:cs="ArialMT"/>
                                  <w:b/>
                                  <w:color w:val="323232"/>
                                  <w:sz w:val="18"/>
                                  <w:szCs w:val="18"/>
                                  <w:lang w:val="x-none"/>
                                  <w:rPrChange w:id="337" w:author="LOISON Jean-Marie" w:date="2016-06-24T16:28:00Z">
                                    <w:rPr>
                                      <w:rFonts w:ascii="ArialMT" w:hAnsi="ArialMT" w:cs="ArialMT"/>
                                      <w:b/>
                                      <w:color w:val="323232"/>
                                      <w:sz w:val="20"/>
                                      <w:lang w:val="x-none"/>
                                    </w:rPr>
                                  </w:rPrChange>
                                </w:rPr>
                                <w:t>Sécurité</w:t>
                              </w:r>
                              <w:r w:rsidRPr="00D66962">
                                <w:rPr>
                                  <w:rFonts w:cs="ArialMT"/>
                                  <w:b/>
                                  <w:color w:val="323232"/>
                                  <w:sz w:val="18"/>
                                  <w:szCs w:val="18"/>
                                  <w:rPrChange w:id="338" w:author="LOISON Jean-Marie" w:date="2016-06-24T16:28:00Z">
                                    <w:rPr>
                                      <w:rFonts w:ascii="ArialMT" w:hAnsi="ArialMT" w:cs="ArialMT"/>
                                      <w:b/>
                                      <w:color w:val="323232"/>
                                      <w:sz w:val="20"/>
                                    </w:rPr>
                                  </w:rPrChange>
                                </w:rPr>
                                <w:t xml:space="preserve"> </w:t>
                              </w:r>
                              <w:r w:rsidRPr="00D66962">
                                <w:rPr>
                                  <w:rFonts w:cs="ArialMT"/>
                                  <w:b/>
                                  <w:color w:val="323232"/>
                                  <w:sz w:val="18"/>
                                  <w:szCs w:val="18"/>
                                  <w:lang w:val="x-none"/>
                                  <w:rPrChange w:id="339" w:author="LOISON Jean-Marie" w:date="2016-06-24T16:28:00Z">
                                    <w:rPr>
                                      <w:rFonts w:ascii="ArialMT" w:hAnsi="ArialMT" w:cs="ArialMT"/>
                                      <w:b/>
                                      <w:color w:val="323232"/>
                                      <w:sz w:val="20"/>
                                      <w:lang w:val="x-none"/>
                                    </w:rPr>
                                  </w:rPrChange>
                                </w:rPr>
                                <w:t>prestation</w:t>
                              </w:r>
                            </w:p>
                            <w:p w:rsidR="00813475" w:rsidRPr="00D66962" w:rsidRDefault="00813475" w:rsidP="004C0570">
                              <w:pPr>
                                <w:autoSpaceDE w:val="0"/>
                                <w:autoSpaceDN w:val="0"/>
                                <w:adjustRightInd w:val="0"/>
                                <w:snapToGrid w:val="0"/>
                                <w:rPr>
                                  <w:rFonts w:cs="ArialMT"/>
                                  <w:color w:val="323232"/>
                                  <w:sz w:val="18"/>
                                  <w:szCs w:val="18"/>
                                  <w:rPrChange w:id="340" w:author="LOISON Jean-Marie" w:date="2016-06-24T16:28:00Z">
                                    <w:rPr>
                                      <w:rFonts w:ascii="ArialMT" w:hAnsi="ArialMT" w:cs="ArialMT"/>
                                      <w:color w:val="323232"/>
                                      <w:sz w:val="20"/>
                                    </w:rPr>
                                  </w:rPrChange>
                                </w:rPr>
                              </w:pPr>
                            </w:p>
                            <w:p w:rsidR="00813475" w:rsidRPr="00D66962" w:rsidDel="00650E6B" w:rsidRDefault="00813475" w:rsidP="004C0570">
                              <w:pPr>
                                <w:autoSpaceDE w:val="0"/>
                                <w:autoSpaceDN w:val="0"/>
                                <w:adjustRightInd w:val="0"/>
                                <w:snapToGrid w:val="0"/>
                                <w:rPr>
                                  <w:del w:id="341" w:author="LOISON Jean-Marie" w:date="2016-06-24T16:26:00Z"/>
                                  <w:rFonts w:cs="ArialMT"/>
                                  <w:color w:val="323232"/>
                                  <w:sz w:val="18"/>
                                  <w:szCs w:val="18"/>
                                  <w:lang w:val="x-none"/>
                                  <w:rPrChange w:id="342" w:author="LOISON Jean-Marie" w:date="2016-06-24T16:28:00Z">
                                    <w:rPr>
                                      <w:del w:id="343" w:author="LOISON Jean-Marie" w:date="2016-06-24T16:26:00Z"/>
                                      <w:rFonts w:ascii="ArialMT" w:hAnsi="ArialMT" w:cs="ArialMT"/>
                                      <w:color w:val="323232"/>
                                      <w:sz w:val="20"/>
                                      <w:lang w:val="x-none"/>
                                    </w:rPr>
                                  </w:rPrChange>
                                </w:rPr>
                              </w:pPr>
                              <w:r w:rsidRPr="00D66962">
                                <w:rPr>
                                  <w:rFonts w:cs="ArialMT"/>
                                  <w:color w:val="323232"/>
                                  <w:sz w:val="18"/>
                                  <w:szCs w:val="18"/>
                                  <w:lang w:val="x-none"/>
                                  <w:rPrChange w:id="344" w:author="LOISON Jean-Marie" w:date="2016-06-24T16:28:00Z">
                                    <w:rPr>
                                      <w:rFonts w:ascii="ArialMT" w:hAnsi="ArialMT" w:cs="ArialMT"/>
                                      <w:color w:val="323232"/>
                                      <w:sz w:val="20"/>
                                      <w:lang w:val="x-none"/>
                                    </w:rPr>
                                  </w:rPrChange>
                                </w:rPr>
                                <w:t xml:space="preserve">&gt; Anticipation </w:t>
                              </w:r>
                              <w:del w:id="345" w:author="LOISON Jean-Marie" w:date="2016-06-24T16:26:00Z">
                                <w:r w:rsidRPr="00D66962" w:rsidDel="00650E6B">
                                  <w:rPr>
                                    <w:rFonts w:cs="ArialMT"/>
                                    <w:color w:val="323232"/>
                                    <w:sz w:val="18"/>
                                    <w:szCs w:val="18"/>
                                    <w:lang w:val="x-none"/>
                                    <w:rPrChange w:id="346" w:author="LOISON Jean-Marie" w:date="2016-06-24T16:28:00Z">
                                      <w:rPr>
                                        <w:rFonts w:ascii="ArialMT" w:hAnsi="ArialMT" w:cs="ArialMT"/>
                                        <w:color w:val="323232"/>
                                        <w:sz w:val="20"/>
                                        <w:lang w:val="x-none"/>
                                      </w:rPr>
                                    </w:rPrChange>
                                  </w:rPr>
                                  <w:delText>sur</w:delText>
                                </w:r>
                                <w:r w:rsidRPr="00D66962" w:rsidDel="00650E6B">
                                  <w:rPr>
                                    <w:rFonts w:cs="ArialMT"/>
                                    <w:color w:val="323232"/>
                                    <w:sz w:val="18"/>
                                    <w:szCs w:val="18"/>
                                    <w:rPrChange w:id="347" w:author="LOISON Jean-Marie" w:date="2016-06-24T16:28:00Z">
                                      <w:rPr>
                                        <w:rFonts w:ascii="ArialMT" w:hAnsi="ArialMT" w:cs="ArialMT"/>
                                        <w:color w:val="323232"/>
                                        <w:sz w:val="20"/>
                                      </w:rPr>
                                    </w:rPrChange>
                                  </w:rPr>
                                  <w:delText xml:space="preserve"> </w:delText>
                                </w:r>
                              </w:del>
                              <w:r w:rsidRPr="00D66962">
                                <w:rPr>
                                  <w:rFonts w:cs="ArialMT"/>
                                  <w:color w:val="323232"/>
                                  <w:sz w:val="18"/>
                                  <w:szCs w:val="18"/>
                                  <w:lang w:val="x-none"/>
                                  <w:rPrChange w:id="348" w:author="LOISON Jean-Marie" w:date="2016-06-24T16:28:00Z">
                                    <w:rPr>
                                      <w:rFonts w:ascii="ArialMT" w:hAnsi="ArialMT" w:cs="ArialMT"/>
                                      <w:color w:val="323232"/>
                                      <w:sz w:val="20"/>
                                      <w:lang w:val="x-none"/>
                                    </w:rPr>
                                  </w:rPrChange>
                                </w:rPr>
                                <w:t>les outils à mettre</w:t>
                              </w:r>
                            </w:p>
                            <w:p w:rsidR="00813475" w:rsidRPr="00D66962" w:rsidRDefault="00813475" w:rsidP="004C0570">
                              <w:pPr>
                                <w:autoSpaceDE w:val="0"/>
                                <w:autoSpaceDN w:val="0"/>
                                <w:adjustRightInd w:val="0"/>
                                <w:snapToGrid w:val="0"/>
                                <w:rPr>
                                  <w:rFonts w:cs="ArialMT"/>
                                  <w:sz w:val="18"/>
                                  <w:szCs w:val="18"/>
                                  <w:rPrChange w:id="349" w:author="LOISON Jean-Marie" w:date="2016-06-24T16:28:00Z">
                                    <w:rPr>
                                      <w:rFonts w:ascii="ArialMT" w:hAnsi="ArialMT" w:cs="ArialMT"/>
                                      <w:sz w:val="20"/>
                                    </w:rPr>
                                  </w:rPrChange>
                                </w:rPr>
                              </w:pPr>
                              <w:ins w:id="350" w:author="LOISON Jean-Marie" w:date="2016-06-24T16:26:00Z">
                                <w:r w:rsidRPr="00D66962">
                                  <w:rPr>
                                    <w:rFonts w:cs="ArialMT"/>
                                    <w:sz w:val="18"/>
                                    <w:szCs w:val="18"/>
                                    <w:rPrChange w:id="351" w:author="LOISON Jean-Marie" w:date="2016-06-24T16:28:00Z">
                                      <w:rPr>
                                        <w:rFonts w:ascii="ArialMT" w:hAnsi="ArialMT" w:cs="ArialMT"/>
                                        <w:sz w:val="20"/>
                                      </w:rPr>
                                    </w:rPrChange>
                                  </w:rPr>
                                  <w:t xml:space="preserve"> </w:t>
                                </w:r>
                              </w:ins>
                              <w:r w:rsidRPr="00D66962">
                                <w:rPr>
                                  <w:rFonts w:cs="ArialMT"/>
                                  <w:sz w:val="18"/>
                                  <w:szCs w:val="18"/>
                                  <w:lang w:val="x-none"/>
                                  <w:rPrChange w:id="352" w:author="LOISON Jean-Marie" w:date="2016-06-24T16:28:00Z">
                                    <w:rPr>
                                      <w:rFonts w:ascii="ArialMT" w:hAnsi="ArialMT" w:cs="ArialMT"/>
                                      <w:sz w:val="20"/>
                                      <w:lang w:val="x-none"/>
                                    </w:rPr>
                                  </w:rPrChange>
                                </w:rPr>
                                <w:t>en œuvre</w:t>
                              </w:r>
                            </w:p>
                            <w:p w:rsidR="00813475" w:rsidRPr="00D66962" w:rsidRDefault="00813475" w:rsidP="004C0570">
                              <w:pPr>
                                <w:autoSpaceDE w:val="0"/>
                                <w:autoSpaceDN w:val="0"/>
                                <w:adjustRightInd w:val="0"/>
                                <w:snapToGrid w:val="0"/>
                                <w:rPr>
                                  <w:rFonts w:cs="ArialMT"/>
                                  <w:sz w:val="18"/>
                                  <w:szCs w:val="18"/>
                                  <w:rPrChange w:id="353" w:author="LOISON Jean-Marie" w:date="2016-06-24T16:28:00Z">
                                    <w:rPr>
                                      <w:rFonts w:ascii="ArialMT" w:hAnsi="ArialMT" w:cs="ArialMT"/>
                                      <w:sz w:val="20"/>
                                    </w:rPr>
                                  </w:rPrChange>
                                </w:rPr>
                              </w:pPr>
                            </w:p>
                            <w:p w:rsidR="00813475" w:rsidRPr="00D66962" w:rsidRDefault="00813475" w:rsidP="004C0570">
                              <w:pPr>
                                <w:autoSpaceDE w:val="0"/>
                                <w:autoSpaceDN w:val="0"/>
                                <w:adjustRightInd w:val="0"/>
                                <w:snapToGrid w:val="0"/>
                                <w:rPr>
                                  <w:rFonts w:cs="ArialMT"/>
                                  <w:sz w:val="18"/>
                                  <w:szCs w:val="18"/>
                                  <w:rPrChange w:id="354" w:author="LOISON Jean-Marie" w:date="2016-06-24T16:28:00Z">
                                    <w:rPr>
                                      <w:rFonts w:ascii="ArialMT" w:hAnsi="ArialMT" w:cs="ArialMT"/>
                                      <w:sz w:val="20"/>
                                    </w:rPr>
                                  </w:rPrChange>
                                </w:rPr>
                              </w:pPr>
                              <w:r w:rsidRPr="00D66962">
                                <w:rPr>
                                  <w:rFonts w:cs="ArialMT"/>
                                  <w:sz w:val="18"/>
                                  <w:szCs w:val="18"/>
                                  <w:rPrChange w:id="355" w:author="LOISON Jean-Marie" w:date="2016-06-24T16:28:00Z">
                                    <w:rPr>
                                      <w:rFonts w:ascii="ArialMT" w:hAnsi="ArialMT" w:cs="ArialMT"/>
                                      <w:sz w:val="20"/>
                                    </w:rPr>
                                  </w:rPrChange>
                                </w:rPr>
                                <w:t>&gt; Prise en compte du local dédié à la prestation</w:t>
                              </w:r>
                            </w:p>
                            <w:p w:rsidR="00813475" w:rsidRPr="00D66962" w:rsidRDefault="00813475" w:rsidP="004C0570">
                              <w:pPr>
                                <w:rPr>
                                  <w:sz w:val="18"/>
                                  <w:szCs w:val="18"/>
                                  <w:rPrChange w:id="356" w:author="LOISON Jean-Marie" w:date="2016-06-24T16:28:00Z">
                                    <w:rPr>
                                      <w:sz w:val="20"/>
                                    </w:rPr>
                                  </w:rPrChange>
                                </w:rPr>
                              </w:pPr>
                            </w:p>
                            <w:p w:rsidR="00813475" w:rsidRPr="00D66962" w:rsidRDefault="00813475" w:rsidP="004C0570">
                              <w:pPr>
                                <w:autoSpaceDE w:val="0"/>
                                <w:autoSpaceDN w:val="0"/>
                                <w:adjustRightInd w:val="0"/>
                                <w:snapToGrid w:val="0"/>
                                <w:rPr>
                                  <w:rFonts w:cs="ArialMT"/>
                                  <w:sz w:val="18"/>
                                  <w:szCs w:val="18"/>
                                  <w:rPrChange w:id="357" w:author="LOISON Jean-Marie" w:date="2016-06-24T16:28:00Z">
                                    <w:rPr>
                                      <w:rFonts w:ascii="ArialMT" w:hAnsi="ArialMT" w:cs="ArialMT"/>
                                      <w:sz w:val="20"/>
                                    </w:rPr>
                                  </w:rPrChange>
                                </w:rPr>
                              </w:pPr>
                              <w:r w:rsidRPr="00D66962">
                                <w:rPr>
                                  <w:rFonts w:cs="ArialMT"/>
                                  <w:sz w:val="18"/>
                                  <w:szCs w:val="18"/>
                                  <w:rPrChange w:id="358" w:author="LOISON Jean-Marie" w:date="2016-06-24T16:28:00Z">
                                    <w:rPr>
                                      <w:rFonts w:ascii="ArialMT" w:hAnsi="ArialMT" w:cs="ArialMT"/>
                                      <w:sz w:val="20"/>
                                    </w:rPr>
                                  </w:rPrChange>
                                </w:rPr>
                                <w:t>&gt;Précision des modalités pratique</w:t>
                              </w:r>
                              <w:ins w:id="359" w:author="LOISON Jean-Marie" w:date="2016-06-24T16:26:00Z">
                                <w:r w:rsidRPr="00D66962">
                                  <w:rPr>
                                    <w:rFonts w:cs="ArialMT"/>
                                    <w:sz w:val="18"/>
                                    <w:szCs w:val="18"/>
                                    <w:rPrChange w:id="360" w:author="LOISON Jean-Marie" w:date="2016-06-24T16:28:00Z">
                                      <w:rPr>
                                        <w:rFonts w:ascii="ArialMT" w:hAnsi="ArialMT" w:cs="ArialMT"/>
                                        <w:sz w:val="20"/>
                                      </w:rPr>
                                    </w:rPrChange>
                                  </w:rPr>
                                  <w:t>s</w:t>
                                </w:r>
                              </w:ins>
                              <w:r w:rsidRPr="00D66962">
                                <w:rPr>
                                  <w:rFonts w:cs="ArialMT"/>
                                  <w:sz w:val="18"/>
                                  <w:szCs w:val="18"/>
                                  <w:rPrChange w:id="361" w:author="LOISON Jean-Marie" w:date="2016-06-24T16:28:00Z">
                                    <w:rPr>
                                      <w:rFonts w:ascii="ArialMT" w:hAnsi="ArialMT" w:cs="ArialMT"/>
                                      <w:sz w:val="20"/>
                                    </w:rPr>
                                  </w:rPrChange>
                                </w:rPr>
                                <w:t xml:space="preserve"> d’organisation et de logistique </w:t>
                              </w:r>
                            </w:p>
                          </w:txbxContent>
                        </wps:txbx>
                        <wps:bodyPr rot="0" vert="horz" wrap="square" lIns="91440" tIns="45720" rIns="91440" bIns="45720" anchor="t" anchorCtr="0" upright="1">
                          <a:noAutofit/>
                        </wps:bodyPr>
                      </wps:wsp>
                      <wps:wsp>
                        <wps:cNvPr id="364" name="Zone de texte 364" descr="50 %"/>
                        <wps:cNvSpPr txBox="1">
                          <a:spLocks noChangeArrowheads="1"/>
                        </wps:cNvSpPr>
                        <wps:spPr bwMode="auto">
                          <a:xfrm>
                            <a:off x="4714875" y="3228975"/>
                            <a:ext cx="1713865" cy="493395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rsidR="00813475" w:rsidRPr="00D66962" w:rsidRDefault="00813475" w:rsidP="004C0570">
                              <w:pPr>
                                <w:autoSpaceDE w:val="0"/>
                                <w:autoSpaceDN w:val="0"/>
                                <w:adjustRightInd w:val="0"/>
                                <w:snapToGrid w:val="0"/>
                                <w:rPr>
                                  <w:rFonts w:cs="ArialMT"/>
                                  <w:color w:val="323232"/>
                                  <w:sz w:val="18"/>
                                  <w:szCs w:val="18"/>
                                  <w:rPrChange w:id="362" w:author="LOISON Jean-Marie" w:date="2016-06-24T16:28:00Z">
                                    <w:rPr>
                                      <w:rFonts w:ascii="ArialMT" w:hAnsi="ArialMT" w:cs="ArialMT"/>
                                      <w:color w:val="323232"/>
                                      <w:sz w:val="20"/>
                                    </w:rPr>
                                  </w:rPrChange>
                                </w:rPr>
                              </w:pPr>
                              <w:r w:rsidRPr="00D66962">
                                <w:rPr>
                                  <w:rFonts w:cs="ArialMT"/>
                                  <w:color w:val="323232"/>
                                  <w:sz w:val="18"/>
                                  <w:szCs w:val="18"/>
                                  <w:lang w:val="x-none"/>
                                  <w:rPrChange w:id="363" w:author="LOISON Jean-Marie" w:date="2016-06-24T16:28:00Z">
                                    <w:rPr>
                                      <w:rFonts w:ascii="ArialMT" w:hAnsi="ArialMT" w:cs="ArialMT"/>
                                      <w:color w:val="323232"/>
                                      <w:sz w:val="20"/>
                                      <w:lang w:val="x-none"/>
                                    </w:rPr>
                                  </w:rPrChange>
                                </w:rPr>
                                <w:t>&gt; L</w:t>
                              </w:r>
                              <w:r w:rsidRPr="00D66962">
                                <w:rPr>
                                  <w:rFonts w:cs="Arial"/>
                                  <w:color w:val="323232"/>
                                  <w:sz w:val="18"/>
                                  <w:szCs w:val="18"/>
                                  <w:rPrChange w:id="364" w:author="LOISON Jean-Marie" w:date="2016-06-24T16:28:00Z">
                                    <w:rPr>
                                      <w:rFonts w:cs="Arial"/>
                                      <w:color w:val="323232"/>
                                      <w:sz w:val="20"/>
                                    </w:rPr>
                                  </w:rPrChange>
                                </w:rPr>
                                <w:t>’e</w:t>
                              </w:r>
                              <w:r w:rsidRPr="00D66962">
                                <w:rPr>
                                  <w:rFonts w:cs="ArialMT"/>
                                  <w:color w:val="323232"/>
                                  <w:sz w:val="18"/>
                                  <w:szCs w:val="18"/>
                                  <w:lang w:val="x-none"/>
                                  <w:rPrChange w:id="365" w:author="LOISON Jean-Marie" w:date="2016-06-24T16:28:00Z">
                                    <w:rPr>
                                      <w:rFonts w:ascii="ArialMT" w:hAnsi="ArialMT" w:cs="ArialMT"/>
                                      <w:color w:val="323232"/>
                                      <w:sz w:val="20"/>
                                      <w:lang w:val="x-none"/>
                                    </w:rPr>
                                  </w:rPrChange>
                                </w:rPr>
                                <w:t>nsemble des</w:t>
                              </w:r>
                              <w:r w:rsidRPr="00D66962">
                                <w:rPr>
                                  <w:rFonts w:cs="ArialMT"/>
                                  <w:color w:val="323232"/>
                                  <w:sz w:val="18"/>
                                  <w:szCs w:val="18"/>
                                  <w:rPrChange w:id="366"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67" w:author="LOISON Jean-Marie" w:date="2016-06-24T16:28:00Z">
                                    <w:rPr>
                                      <w:rFonts w:ascii="ArialMT" w:hAnsi="ArialMT" w:cs="ArialMT"/>
                                      <w:color w:val="323232"/>
                                      <w:sz w:val="20"/>
                                      <w:lang w:val="x-none"/>
                                    </w:rPr>
                                  </w:rPrChange>
                                </w:rPr>
                                <w:t>équipements</w:t>
                              </w:r>
                              <w:r w:rsidRPr="00D66962">
                                <w:rPr>
                                  <w:rFonts w:cs="ArialMT"/>
                                  <w:color w:val="323232"/>
                                  <w:sz w:val="18"/>
                                  <w:szCs w:val="18"/>
                                  <w:rPrChange w:id="368"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69" w:author="LOISON Jean-Marie" w:date="2016-06-24T16:28:00Z">
                                    <w:rPr>
                                      <w:rFonts w:ascii="ArialMT" w:hAnsi="ArialMT" w:cs="ArialMT"/>
                                      <w:color w:val="323232"/>
                                      <w:sz w:val="20"/>
                                      <w:lang w:val="x-none"/>
                                    </w:rPr>
                                  </w:rPrChange>
                                </w:rPr>
                                <w:t>sont en</w:t>
                              </w:r>
                              <w:r w:rsidRPr="00D66962">
                                <w:rPr>
                                  <w:rFonts w:cs="ArialMT"/>
                                  <w:color w:val="323232"/>
                                  <w:sz w:val="18"/>
                                  <w:szCs w:val="18"/>
                                  <w:rPrChange w:id="370"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71" w:author="LOISON Jean-Marie" w:date="2016-06-24T16:28:00Z">
                                    <w:rPr>
                                      <w:rFonts w:ascii="ArialMT" w:hAnsi="ArialMT" w:cs="ArialMT"/>
                                      <w:color w:val="323232"/>
                                      <w:sz w:val="20"/>
                                      <w:lang w:val="x-none"/>
                                    </w:rPr>
                                  </w:rPrChange>
                                </w:rPr>
                                <w:t>maintenance</w:t>
                              </w:r>
                            </w:p>
                            <w:p w:rsidR="00813475" w:rsidRPr="00D66962" w:rsidRDefault="00813475" w:rsidP="004C0570">
                              <w:pPr>
                                <w:autoSpaceDE w:val="0"/>
                                <w:autoSpaceDN w:val="0"/>
                                <w:adjustRightInd w:val="0"/>
                                <w:snapToGrid w:val="0"/>
                                <w:rPr>
                                  <w:rFonts w:cs="ArialMT"/>
                                  <w:color w:val="323232"/>
                                  <w:sz w:val="18"/>
                                  <w:szCs w:val="18"/>
                                  <w:rPrChange w:id="372"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373" w:author="LOISON Jean-Marie" w:date="2016-06-24T16:28:00Z">
                                    <w:rPr>
                                      <w:rFonts w:ascii="ArialMT" w:hAnsi="ArialMT" w:cs="ArialMT"/>
                                      <w:color w:val="323232"/>
                                      <w:sz w:val="20"/>
                                    </w:rPr>
                                  </w:rPrChange>
                                </w:rPr>
                              </w:pPr>
                              <w:r w:rsidRPr="00D66962">
                                <w:rPr>
                                  <w:rFonts w:cs="ArialMT"/>
                                  <w:color w:val="323232"/>
                                  <w:sz w:val="18"/>
                                  <w:szCs w:val="18"/>
                                  <w:lang w:val="x-none"/>
                                  <w:rPrChange w:id="374" w:author="LOISON Jean-Marie" w:date="2016-06-24T16:28:00Z">
                                    <w:rPr>
                                      <w:rFonts w:ascii="ArialMT" w:hAnsi="ArialMT" w:cs="ArialMT"/>
                                      <w:color w:val="323232"/>
                                      <w:sz w:val="20"/>
                                      <w:lang w:val="x-none"/>
                                    </w:rPr>
                                  </w:rPrChange>
                                </w:rPr>
                                <w:t>&gt; Suivi des</w:t>
                              </w:r>
                              <w:r w:rsidRPr="00D66962">
                                <w:rPr>
                                  <w:rFonts w:cs="ArialMT"/>
                                  <w:color w:val="323232"/>
                                  <w:sz w:val="18"/>
                                  <w:szCs w:val="18"/>
                                  <w:rPrChange w:id="375"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76" w:author="LOISON Jean-Marie" w:date="2016-06-24T16:28:00Z">
                                    <w:rPr>
                                      <w:rFonts w:ascii="ArialMT" w:hAnsi="ArialMT" w:cs="ArialMT"/>
                                      <w:color w:val="323232"/>
                                      <w:sz w:val="20"/>
                                      <w:lang w:val="x-none"/>
                                    </w:rPr>
                                  </w:rPrChange>
                                </w:rPr>
                                <w:t>indicateurs</w:t>
                              </w:r>
                              <w:r w:rsidRPr="00D66962">
                                <w:rPr>
                                  <w:rFonts w:cs="ArialMT"/>
                                  <w:color w:val="323232"/>
                                  <w:sz w:val="18"/>
                                  <w:szCs w:val="18"/>
                                  <w:rPrChange w:id="377" w:author="LOISON Jean-Marie" w:date="2016-06-24T16:28:00Z">
                                    <w:rPr>
                                      <w:rFonts w:ascii="ArialMT" w:hAnsi="ArialMT" w:cs="ArialMT"/>
                                      <w:color w:val="323232"/>
                                      <w:sz w:val="20"/>
                                    </w:rPr>
                                  </w:rPrChange>
                                </w:rPr>
                                <w:t xml:space="preserve"> </w:t>
                              </w:r>
                            </w:p>
                            <w:p w:rsidR="00813475" w:rsidRPr="00D66962" w:rsidRDefault="00813475" w:rsidP="004C0570">
                              <w:pPr>
                                <w:autoSpaceDE w:val="0"/>
                                <w:autoSpaceDN w:val="0"/>
                                <w:adjustRightInd w:val="0"/>
                                <w:snapToGrid w:val="0"/>
                                <w:rPr>
                                  <w:rFonts w:cs="ArialMT"/>
                                  <w:color w:val="323232"/>
                                  <w:sz w:val="18"/>
                                  <w:szCs w:val="18"/>
                                  <w:rPrChange w:id="378"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379" w:author="LOISON Jean-Marie" w:date="2016-06-24T16:28:00Z">
                                    <w:rPr>
                                      <w:rFonts w:ascii="ArialMT" w:hAnsi="ArialMT" w:cs="ArialMT"/>
                                      <w:color w:val="323232"/>
                                      <w:sz w:val="20"/>
                                    </w:rPr>
                                  </w:rPrChange>
                                </w:rPr>
                              </w:pPr>
                              <w:r w:rsidRPr="00D66962">
                                <w:rPr>
                                  <w:rFonts w:cs="ArialMT"/>
                                  <w:color w:val="323232"/>
                                  <w:sz w:val="18"/>
                                  <w:szCs w:val="18"/>
                                  <w:lang w:val="x-none"/>
                                  <w:rPrChange w:id="380" w:author="LOISON Jean-Marie" w:date="2016-06-24T16:28:00Z">
                                    <w:rPr>
                                      <w:rFonts w:ascii="ArialMT" w:hAnsi="ArialMT" w:cs="ArialMT"/>
                                      <w:color w:val="323232"/>
                                      <w:sz w:val="20"/>
                                      <w:lang w:val="x-none"/>
                                    </w:rPr>
                                  </w:rPrChange>
                                </w:rPr>
                                <w:t>&gt; Analyse des</w:t>
                              </w:r>
                              <w:r w:rsidRPr="00D66962">
                                <w:rPr>
                                  <w:rFonts w:cs="ArialMT"/>
                                  <w:color w:val="323232"/>
                                  <w:sz w:val="18"/>
                                  <w:szCs w:val="18"/>
                                  <w:rPrChange w:id="381"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82" w:author="LOISON Jean-Marie" w:date="2016-06-24T16:28:00Z">
                                    <w:rPr>
                                      <w:rFonts w:ascii="ArialMT" w:hAnsi="ArialMT" w:cs="ArialMT"/>
                                      <w:color w:val="323232"/>
                                      <w:sz w:val="20"/>
                                      <w:lang w:val="x-none"/>
                                    </w:rPr>
                                  </w:rPrChange>
                                </w:rPr>
                                <w:t>écarts</w:t>
                              </w:r>
                            </w:p>
                            <w:p w:rsidR="00813475" w:rsidRPr="00D66962" w:rsidRDefault="00813475" w:rsidP="004C0570">
                              <w:pPr>
                                <w:autoSpaceDE w:val="0"/>
                                <w:autoSpaceDN w:val="0"/>
                                <w:adjustRightInd w:val="0"/>
                                <w:snapToGrid w:val="0"/>
                                <w:rPr>
                                  <w:rFonts w:cs="ArialMT"/>
                                  <w:color w:val="323232"/>
                                  <w:sz w:val="18"/>
                                  <w:szCs w:val="18"/>
                                  <w:rPrChange w:id="383"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lang w:val="x-none"/>
                                  <w:rPrChange w:id="384" w:author="LOISON Jean-Marie" w:date="2016-06-24T16:28:00Z">
                                    <w:rPr>
                                      <w:rFonts w:ascii="ArialMT" w:hAnsi="ArialMT" w:cs="ArialMT"/>
                                      <w:color w:val="323232"/>
                                      <w:sz w:val="20"/>
                                      <w:lang w:val="x-none"/>
                                    </w:rPr>
                                  </w:rPrChange>
                                </w:rPr>
                              </w:pPr>
                              <w:r w:rsidRPr="00D66962">
                                <w:rPr>
                                  <w:rFonts w:cs="ArialMT"/>
                                  <w:color w:val="323232"/>
                                  <w:sz w:val="18"/>
                                  <w:szCs w:val="18"/>
                                  <w:lang w:val="x-none"/>
                                  <w:rPrChange w:id="385" w:author="LOISON Jean-Marie" w:date="2016-06-24T16:28:00Z">
                                    <w:rPr>
                                      <w:rFonts w:ascii="ArialMT" w:hAnsi="ArialMT" w:cs="ArialMT"/>
                                      <w:color w:val="323232"/>
                                      <w:sz w:val="20"/>
                                      <w:lang w:val="x-none"/>
                                    </w:rPr>
                                  </w:rPrChange>
                                </w:rPr>
                                <w:t>&gt; Propositions</w:t>
                              </w:r>
                              <w:r w:rsidRPr="00D66962">
                                <w:rPr>
                                  <w:rFonts w:cs="ArialMT"/>
                                  <w:color w:val="323232"/>
                                  <w:sz w:val="18"/>
                                  <w:szCs w:val="18"/>
                                  <w:rPrChange w:id="386"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87" w:author="LOISON Jean-Marie" w:date="2016-06-24T16:28:00Z">
                                    <w:rPr>
                                      <w:rFonts w:ascii="ArialMT" w:hAnsi="ArialMT" w:cs="ArialMT"/>
                                      <w:color w:val="323232"/>
                                      <w:sz w:val="20"/>
                                      <w:lang w:val="x-none"/>
                                    </w:rPr>
                                  </w:rPrChange>
                                </w:rPr>
                                <w:t>d</w:t>
                              </w:r>
                              <w:r w:rsidRPr="00D66962">
                                <w:rPr>
                                  <w:rFonts w:cs="ArialMT"/>
                                  <w:color w:val="323232"/>
                                  <w:sz w:val="18"/>
                                  <w:szCs w:val="18"/>
                                  <w:rPrChange w:id="388" w:author="LOISON Jean-Marie" w:date="2016-06-24T16:28:00Z">
                                    <w:rPr>
                                      <w:rFonts w:ascii="ArialMT" w:hAnsi="ArialMT" w:cs="ArialMT"/>
                                      <w:color w:val="323232"/>
                                      <w:sz w:val="20"/>
                                    </w:rPr>
                                  </w:rPrChange>
                                </w:rPr>
                                <w:t>’a</w:t>
                              </w:r>
                              <w:r w:rsidRPr="00D66962">
                                <w:rPr>
                                  <w:rFonts w:cs="ArialMT"/>
                                  <w:color w:val="323232"/>
                                  <w:sz w:val="18"/>
                                  <w:szCs w:val="18"/>
                                  <w:lang w:val="x-none"/>
                                  <w:rPrChange w:id="389" w:author="LOISON Jean-Marie" w:date="2016-06-24T16:28:00Z">
                                    <w:rPr>
                                      <w:rFonts w:ascii="ArialMT" w:hAnsi="ArialMT" w:cs="ArialMT"/>
                                      <w:color w:val="323232"/>
                                      <w:sz w:val="20"/>
                                      <w:lang w:val="x-none"/>
                                    </w:rPr>
                                  </w:rPrChange>
                                </w:rPr>
                                <w:t>méliorations et</w:t>
                              </w:r>
                              <w:r w:rsidRPr="00D66962">
                                <w:rPr>
                                  <w:rFonts w:cs="ArialMT"/>
                                  <w:color w:val="323232"/>
                                  <w:sz w:val="18"/>
                                  <w:szCs w:val="18"/>
                                  <w:rPrChange w:id="390"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391" w:author="LOISON Jean-Marie" w:date="2016-06-24T16:28:00Z">
                                    <w:rPr>
                                      <w:rFonts w:ascii="ArialMT" w:hAnsi="ArialMT" w:cs="ArialMT"/>
                                      <w:color w:val="323232"/>
                                      <w:sz w:val="20"/>
                                      <w:lang w:val="x-none"/>
                                    </w:rPr>
                                  </w:rPrChange>
                                </w:rPr>
                                <w:t>plan de progrès</w:t>
                              </w:r>
                            </w:p>
                          </w:txbxContent>
                        </wps:txbx>
                        <wps:bodyPr rot="0" vert="horz" wrap="square" lIns="91440" tIns="45720" rIns="91440" bIns="45720" anchor="t" anchorCtr="0" upright="1">
                          <a:noAutofit/>
                        </wps:bodyPr>
                      </wps:wsp>
                      <wps:wsp>
                        <wps:cNvPr id="366" name="Zone de texte 366"/>
                        <wps:cNvSpPr txBox="1">
                          <a:spLocks noChangeArrowheads="1"/>
                        </wps:cNvSpPr>
                        <wps:spPr bwMode="auto">
                          <a:xfrm>
                            <a:off x="1866900" y="1905000"/>
                            <a:ext cx="2700655" cy="419100"/>
                          </a:xfrm>
                          <a:prstGeom prst="rect">
                            <a:avLst/>
                          </a:prstGeom>
                          <a:noFill/>
                          <a:ln w="9525">
                            <a:noFill/>
                            <a:miter lim="800000"/>
                            <a:headEnd/>
                            <a:tailEnd/>
                          </a:ln>
                        </wps:spPr>
                        <wps:txbx>
                          <w:txbxContent>
                            <w:p w:rsidR="00813475" w:rsidRPr="00A75DE4" w:rsidRDefault="00813475" w:rsidP="004C0570">
                              <w:pPr>
                                <w:jc w:val="center"/>
                                <w:rPr>
                                  <w:b/>
                                  <w:sz w:val="24"/>
                                  <w:szCs w:val="24"/>
                                </w:rPr>
                              </w:pPr>
                              <w:r w:rsidRPr="00A75DE4">
                                <w:rPr>
                                  <w:b/>
                                  <w:sz w:val="24"/>
                                  <w:szCs w:val="24"/>
                                </w:rPr>
                                <w:t>Prise en charge du contrat</w:t>
                              </w:r>
                            </w:p>
                            <w:p w:rsidR="00813475" w:rsidRPr="00A75DE4" w:rsidRDefault="00813475" w:rsidP="004C0570">
                              <w:pPr>
                                <w:jc w:val="center"/>
                                <w:rPr>
                                  <w:b/>
                                  <w:sz w:val="24"/>
                                  <w:szCs w:val="24"/>
                                </w:rPr>
                              </w:pPr>
                              <w:r w:rsidRPr="00A75DE4">
                                <w:rPr>
                                  <w:b/>
                                  <w:sz w:val="24"/>
                                  <w:szCs w:val="24"/>
                                </w:rPr>
                                <w:t>en présence du prestataire sortant</w:t>
                              </w:r>
                            </w:p>
                          </w:txbxContent>
                        </wps:txbx>
                        <wps:bodyPr rot="0" vert="horz" wrap="square" lIns="91440" tIns="45720" rIns="91440" bIns="45720" anchor="ctr" anchorCtr="0" upright="1">
                          <a:noAutofit/>
                        </wps:bodyPr>
                      </wps:wsp>
                      <wps:wsp>
                        <wps:cNvPr id="365" name="Double flèche horizontale 365"/>
                        <wps:cNvSpPr>
                          <a:spLocks noChangeArrowheads="1"/>
                        </wps:cNvSpPr>
                        <wps:spPr bwMode="auto">
                          <a:xfrm>
                            <a:off x="1590675" y="2600325"/>
                            <a:ext cx="3063875" cy="544531"/>
                          </a:xfrm>
                          <a:prstGeom prst="leftRightArrow">
                            <a:avLst>
                              <a:gd name="adj1" fmla="val 50000"/>
                              <a:gd name="adj2" fmla="val 130213"/>
                            </a:avLst>
                          </a:prstGeom>
                          <a:ln>
                            <a:headEnd/>
                            <a:tailEnd/>
                          </a:ln>
                        </wps:spPr>
                        <wps:style>
                          <a:lnRef idx="0">
                            <a:schemeClr val="accent2"/>
                          </a:lnRef>
                          <a:fillRef idx="3">
                            <a:schemeClr val="accent2"/>
                          </a:fillRef>
                          <a:effectRef idx="3">
                            <a:schemeClr val="accent2"/>
                          </a:effectRef>
                          <a:fontRef idx="minor">
                            <a:schemeClr val="lt1"/>
                          </a:fontRef>
                        </wps:style>
                        <wps:txbx>
                          <w:txbxContent>
                            <w:p w:rsidR="00813475" w:rsidRPr="00FC4058" w:rsidRDefault="00813475" w:rsidP="004C0570">
                              <w:pPr>
                                <w:jc w:val="center"/>
                                <w:rPr>
                                  <w:b/>
                                </w:rPr>
                              </w:pPr>
                              <w:r w:rsidRPr="00A75DE4">
                                <w:rPr>
                                  <w:b/>
                                </w:rPr>
                                <w:t>2 MOIS</w:t>
                              </w:r>
                            </w:p>
                          </w:txbxContent>
                        </wps:txbx>
                        <wps:bodyPr rot="0" vert="horz" wrap="square" lIns="91440" tIns="45720" rIns="91440" bIns="45720" anchor="t" anchorCtr="0" upright="1">
                          <a:noAutofit/>
                        </wps:bodyPr>
                      </wps:wsp>
                      <wps:wsp>
                        <wps:cNvPr id="368" name="Zone de texte 368"/>
                        <wps:cNvSpPr txBox="1">
                          <a:spLocks noChangeArrowheads="1"/>
                        </wps:cNvSpPr>
                        <wps:spPr bwMode="auto">
                          <a:xfrm>
                            <a:off x="4714875" y="1009650"/>
                            <a:ext cx="1628775" cy="314325"/>
                          </a:xfrm>
                          <a:prstGeom prst="rect">
                            <a:avLst/>
                          </a:prstGeom>
                          <a:solidFill>
                            <a:srgbClr val="FFFFFF"/>
                          </a:solidFill>
                          <a:ln w="9525">
                            <a:noFill/>
                            <a:miter lim="800000"/>
                            <a:headEnd/>
                            <a:tailEnd/>
                          </a:ln>
                        </wps:spPr>
                        <wps:txbx>
                          <w:txbxContent>
                            <w:p w:rsidR="00813475" w:rsidRPr="00A75DE4" w:rsidRDefault="00813475" w:rsidP="004C0570">
                              <w:pPr>
                                <w:rPr>
                                  <w:b/>
                                  <w:rPrChange w:id="392" w:author="LOISON Jean-Marie" w:date="2016-06-24T16:24:00Z">
                                    <w:rPr/>
                                  </w:rPrChange>
                                </w:rPr>
                              </w:pPr>
                              <w:r w:rsidRPr="00A75DE4">
                                <w:rPr>
                                  <w:b/>
                                  <w:rPrChange w:id="393" w:author="LOISON Jean-Marie" w:date="2016-06-24T16:24:00Z">
                                    <w:rPr/>
                                  </w:rPrChange>
                                </w:rPr>
                                <w:t>Démarrage du contrat</w:t>
                              </w:r>
                            </w:p>
                          </w:txbxContent>
                        </wps:txbx>
                        <wps:bodyPr rot="0" vert="horz" wrap="square" lIns="91440" tIns="45720" rIns="91440" bIns="45720" anchor="ctr" anchorCtr="0" upright="1">
                          <a:noAutofit/>
                        </wps:bodyPr>
                      </wps:wsp>
                      <wps:wsp>
                        <wps:cNvPr id="369" name="Connecteur droit avec flèche 369"/>
                        <wps:cNvCnPr>
                          <a:cxnSpLocks noChangeShapeType="1"/>
                        </wps:cNvCnPr>
                        <wps:spPr bwMode="auto">
                          <a:xfrm flipH="1" flipV="1">
                            <a:off x="4714875" y="590550"/>
                            <a:ext cx="14224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e 114" o:spid="_x0000_s1040" style="position:absolute;left:0;text-align:left;margin-left:-21.35pt;margin-top:5.35pt;width:506.25pt;height:642.75pt;z-index:251631616;mso-position-horizontal-relative:text;mso-position-vertical-relative:text" coordsize="64293,8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">
                <v:shape id="Image 370" o:spid="_x0000_s1041" type="#_x0000_t75" style="position:absolute;left:1143;width:63150;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bbirAAAAA3AAAAA8AAABkcnMvZG93bnJldi54bWxET8uKwjAU3QvzD+EOuNNUBR2qqQwySkXB&#10;8YHrS3OnLdPclCZq/XsjCC4P5z2bt6YSV2pcaVnBoB+BIM6sLjlXcDoue18gnEfWWFkmBXdyME8+&#10;OjOMtb3xnq4Hn4sQwi5GBYX3dSylywoy6Pq2Jg7cn20M+gCbXOoGbyHcVHIYRWNpsOTQUGBNi4Ky&#10;/8PFKBhN0rU/7VabgTbn7e9PtdjVfFeq+9l+T0F4av1b/HKn+ukL88OZcARk8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dtuKsAAAADcAAAADwAAAAAAAAAAAAAAAACfAgAA&#10;ZHJzL2Rvd25yZXYueG1sUEsFBgAAAAAEAAQA9wAAAIwDAAAAAA==&#10;">
                  <v:imagedata r:id="rId109" o:title="" cropbottom="13545f" cropleft="17487f" cropright="4289f"/>
                  <v:path arrowok="t"/>
                </v:shape>
                <v:shape id="Zone de texte 363" o:spid="_x0000_s1042" type="#_x0000_t202" style="position:absolute;left:15906;top:32289;width:14129;height:49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sR8MA&#10;AADcAAAADwAAAGRycy9kb3ducmV2LnhtbESPzarCMBSE94LvEI7gTlMVqvQa5eIP6MKF2gc4Nue2&#10;5TYnpYlafXojCC6HmfmGmS9bU4kbNa60rGA0jEAQZ1aXnCtIz9vBDITzyBory6TgQQ6Wi25njom2&#10;dz7S7eRzESDsElRQeF8nUrqsIINuaGvi4P3ZxqAPssmlbvAe4KaS4yiKpcGSw0KBNa0Kyv5PV6Ng&#10;H6cj/zxcxiueyke+3mxMSqlS/V77+wPCU+u/4U97pxVM4gm8z4Qj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WsR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813475" w:rsidRPr="00D66962" w:rsidRDefault="00813475" w:rsidP="004C0570">
                        <w:pPr>
                          <w:autoSpaceDE w:val="0"/>
                          <w:autoSpaceDN w:val="0"/>
                          <w:adjustRightInd w:val="0"/>
                          <w:snapToGrid w:val="0"/>
                          <w:rPr>
                            <w:rFonts w:cs="ArialMT"/>
                            <w:color w:val="323232"/>
                            <w:sz w:val="18"/>
                            <w:szCs w:val="18"/>
                            <w:rPrChange w:id="395" w:author="LOISON Jean-Marie" w:date="2016-06-24T16:28:00Z">
                              <w:rPr>
                                <w:rFonts w:ascii="ArialMT" w:hAnsi="ArialMT" w:cs="ArialMT"/>
                                <w:color w:val="323232"/>
                                <w:sz w:val="20"/>
                              </w:rPr>
                            </w:rPrChange>
                          </w:rPr>
                        </w:pPr>
                        <w:r w:rsidRPr="00D66962">
                          <w:rPr>
                            <w:rFonts w:cs="ArialMT"/>
                            <w:b/>
                            <w:color w:val="323232"/>
                            <w:sz w:val="18"/>
                            <w:szCs w:val="18"/>
                            <w:lang w:val="x-none"/>
                            <w:rPrChange w:id="396" w:author="LOISON Jean-Marie" w:date="2016-06-24T16:28:00Z">
                              <w:rPr>
                                <w:rFonts w:ascii="ArialMT" w:hAnsi="ArialMT" w:cs="ArialMT"/>
                                <w:b/>
                                <w:color w:val="323232"/>
                                <w:sz w:val="20"/>
                                <w:lang w:val="x-none"/>
                              </w:rPr>
                            </w:rPrChange>
                          </w:rPr>
                          <w:t xml:space="preserve">&gt; </w:t>
                        </w:r>
                        <w:r w:rsidRPr="00D66962">
                          <w:rPr>
                            <w:rFonts w:cs="ArialMT"/>
                            <w:b/>
                            <w:color w:val="323232"/>
                            <w:sz w:val="18"/>
                            <w:szCs w:val="18"/>
                            <w:rPrChange w:id="397" w:author="LOISON Jean-Marie" w:date="2016-06-24T16:28:00Z">
                              <w:rPr>
                                <w:rFonts w:ascii="ArialMT" w:hAnsi="ArialMT" w:cs="ArialMT"/>
                                <w:b/>
                                <w:color w:val="323232"/>
                                <w:sz w:val="20"/>
                              </w:rPr>
                            </w:rPrChange>
                          </w:rPr>
                          <w:t>Mise en place organisation</w:t>
                        </w:r>
                        <w:r w:rsidRPr="00D66962">
                          <w:rPr>
                            <w:rFonts w:cs="ArialMT"/>
                            <w:color w:val="323232"/>
                            <w:sz w:val="18"/>
                            <w:szCs w:val="18"/>
                            <w:rPrChange w:id="398" w:author="LOISON Jean-Marie" w:date="2016-06-24T16:28:00Z">
                              <w:rPr>
                                <w:rFonts w:ascii="ArialMT" w:hAnsi="ArialMT" w:cs="ArialMT"/>
                                <w:color w:val="323232"/>
                                <w:sz w:val="20"/>
                              </w:rPr>
                            </w:rPrChange>
                          </w:rPr>
                          <w:t xml:space="preserve"> et présentation des interlocuteurs techniques (responsable contrat et équipe de techniciens)</w:t>
                        </w:r>
                      </w:p>
                      <w:p w:rsidR="00813475" w:rsidRPr="00D66962" w:rsidDel="00650E6B" w:rsidRDefault="00813475" w:rsidP="004C0570">
                        <w:pPr>
                          <w:autoSpaceDE w:val="0"/>
                          <w:autoSpaceDN w:val="0"/>
                          <w:adjustRightInd w:val="0"/>
                          <w:snapToGrid w:val="0"/>
                          <w:rPr>
                            <w:del w:id="399" w:author="LOISON Jean-Marie" w:date="2016-06-24T16:29:00Z"/>
                            <w:rFonts w:cs="ArialMT"/>
                            <w:color w:val="323232"/>
                            <w:sz w:val="18"/>
                            <w:szCs w:val="18"/>
                            <w:rPrChange w:id="400" w:author="LOISON Jean-Marie" w:date="2016-06-24T16:28:00Z">
                              <w:rPr>
                                <w:del w:id="401"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402" w:author="LOISON Jean-Marie" w:date="2016-06-24T16:28:00Z">
                              <w:rPr>
                                <w:rFonts w:ascii="ArialMT" w:hAnsi="ArialMT" w:cs="ArialMT"/>
                                <w:color w:val="323232"/>
                                <w:sz w:val="20"/>
                              </w:rPr>
                            </w:rPrChange>
                          </w:rPr>
                        </w:pPr>
                        <w:r w:rsidRPr="00D66962">
                          <w:rPr>
                            <w:rFonts w:cs="ArialMT"/>
                            <w:color w:val="323232"/>
                            <w:sz w:val="18"/>
                            <w:szCs w:val="18"/>
                            <w:lang w:val="x-none"/>
                            <w:rPrChange w:id="403" w:author="LOISON Jean-Marie" w:date="2016-06-24T16:28:00Z">
                              <w:rPr>
                                <w:rFonts w:ascii="ArialMT" w:hAnsi="ArialMT" w:cs="ArialMT"/>
                                <w:color w:val="323232"/>
                                <w:sz w:val="20"/>
                                <w:lang w:val="x-none"/>
                              </w:rPr>
                            </w:rPrChange>
                          </w:rPr>
                          <w:t>&gt; Planning de</w:t>
                        </w:r>
                        <w:r w:rsidRPr="00D66962">
                          <w:rPr>
                            <w:rFonts w:cs="ArialMT"/>
                            <w:color w:val="323232"/>
                            <w:sz w:val="18"/>
                            <w:szCs w:val="18"/>
                            <w:rPrChange w:id="404"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05" w:author="LOISON Jean-Marie" w:date="2016-06-24T16:28:00Z">
                              <w:rPr>
                                <w:rFonts w:ascii="ArialMT" w:hAnsi="ArialMT" w:cs="ArialMT"/>
                                <w:color w:val="323232"/>
                                <w:sz w:val="20"/>
                                <w:lang w:val="x-none"/>
                              </w:rPr>
                            </w:rPrChange>
                          </w:rPr>
                          <w:t>prise en charge.</w:t>
                        </w:r>
                      </w:p>
                      <w:p w:rsidR="00813475" w:rsidRPr="00D66962" w:rsidDel="00650E6B" w:rsidRDefault="00813475" w:rsidP="004C0570">
                        <w:pPr>
                          <w:autoSpaceDE w:val="0"/>
                          <w:autoSpaceDN w:val="0"/>
                          <w:adjustRightInd w:val="0"/>
                          <w:snapToGrid w:val="0"/>
                          <w:rPr>
                            <w:del w:id="406" w:author="LOISON Jean-Marie" w:date="2016-06-24T16:29:00Z"/>
                            <w:rFonts w:cs="ArialMT"/>
                            <w:color w:val="323232"/>
                            <w:sz w:val="18"/>
                            <w:szCs w:val="18"/>
                            <w:rPrChange w:id="407" w:author="LOISON Jean-Marie" w:date="2016-06-24T16:28:00Z">
                              <w:rPr>
                                <w:del w:id="408"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409" w:author="LOISON Jean-Marie" w:date="2016-06-24T16:28:00Z">
                              <w:rPr>
                                <w:rFonts w:ascii="ArialMT" w:hAnsi="ArialMT" w:cs="ArialMT"/>
                                <w:color w:val="323232"/>
                                <w:sz w:val="20"/>
                              </w:rPr>
                            </w:rPrChange>
                          </w:rPr>
                        </w:pPr>
                        <w:r w:rsidRPr="00D66962">
                          <w:rPr>
                            <w:rFonts w:cs="ArialMT"/>
                            <w:color w:val="323232"/>
                            <w:sz w:val="18"/>
                            <w:szCs w:val="18"/>
                            <w:lang w:val="x-none"/>
                            <w:rPrChange w:id="410" w:author="LOISON Jean-Marie" w:date="2016-06-24T16:28:00Z">
                              <w:rPr>
                                <w:rFonts w:ascii="ArialMT" w:hAnsi="ArialMT" w:cs="ArialMT"/>
                                <w:color w:val="323232"/>
                                <w:sz w:val="20"/>
                                <w:lang w:val="x-none"/>
                              </w:rPr>
                            </w:rPrChange>
                          </w:rPr>
                          <w:t>&gt; Dossier de</w:t>
                        </w:r>
                        <w:r w:rsidRPr="00D66962">
                          <w:rPr>
                            <w:rFonts w:cs="ArialMT"/>
                            <w:color w:val="323232"/>
                            <w:sz w:val="18"/>
                            <w:szCs w:val="18"/>
                            <w:rPrChange w:id="411"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12" w:author="LOISON Jean-Marie" w:date="2016-06-24T16:28:00Z">
                              <w:rPr>
                                <w:rFonts w:ascii="ArialMT" w:hAnsi="ArialMT" w:cs="ArialMT"/>
                                <w:color w:val="323232"/>
                                <w:sz w:val="20"/>
                                <w:lang w:val="x-none"/>
                              </w:rPr>
                            </w:rPrChange>
                          </w:rPr>
                          <w:t>procédures et de</w:t>
                        </w:r>
                        <w:r w:rsidRPr="00D66962">
                          <w:rPr>
                            <w:rFonts w:cs="ArialMT"/>
                            <w:color w:val="323232"/>
                            <w:sz w:val="18"/>
                            <w:szCs w:val="18"/>
                            <w:rPrChange w:id="413"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14" w:author="LOISON Jean-Marie" w:date="2016-06-24T16:28:00Z">
                              <w:rPr>
                                <w:rFonts w:ascii="ArialMT" w:hAnsi="ArialMT" w:cs="ArialMT"/>
                                <w:color w:val="323232"/>
                                <w:sz w:val="20"/>
                                <w:lang w:val="x-none"/>
                              </w:rPr>
                            </w:rPrChange>
                          </w:rPr>
                          <w:t>consignes</w:t>
                        </w:r>
                        <w:r w:rsidRPr="00D66962">
                          <w:rPr>
                            <w:rFonts w:cs="ArialMT"/>
                            <w:color w:val="323232"/>
                            <w:sz w:val="18"/>
                            <w:szCs w:val="18"/>
                            <w:rPrChange w:id="415"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16" w:author="LOISON Jean-Marie" w:date="2016-06-24T16:28:00Z">
                              <w:rPr>
                                <w:rFonts w:ascii="ArialMT" w:hAnsi="ArialMT" w:cs="ArialMT"/>
                                <w:color w:val="323232"/>
                                <w:sz w:val="20"/>
                                <w:lang w:val="x-none"/>
                              </w:rPr>
                            </w:rPrChange>
                          </w:rPr>
                          <w:t>internes.</w:t>
                        </w:r>
                      </w:p>
                      <w:p w:rsidR="00813475" w:rsidRPr="00D66962" w:rsidDel="00650E6B" w:rsidRDefault="00813475" w:rsidP="004C0570">
                        <w:pPr>
                          <w:autoSpaceDE w:val="0"/>
                          <w:autoSpaceDN w:val="0"/>
                          <w:adjustRightInd w:val="0"/>
                          <w:snapToGrid w:val="0"/>
                          <w:rPr>
                            <w:del w:id="417" w:author="LOISON Jean-Marie" w:date="2016-06-24T16:29:00Z"/>
                            <w:rFonts w:cs="ArialMT"/>
                            <w:color w:val="323232"/>
                            <w:sz w:val="18"/>
                            <w:szCs w:val="18"/>
                            <w:rPrChange w:id="418" w:author="LOISON Jean-Marie" w:date="2016-06-24T16:28:00Z">
                              <w:rPr>
                                <w:del w:id="419" w:author="LOISON Jean-Marie" w:date="2016-06-24T16:29:00Z"/>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b/>
                            <w:color w:val="323232"/>
                            <w:sz w:val="18"/>
                            <w:szCs w:val="18"/>
                            <w:rPrChange w:id="420" w:author="LOISON Jean-Marie" w:date="2016-06-24T16:28:00Z">
                              <w:rPr>
                                <w:rFonts w:ascii="ArialMT" w:hAnsi="ArialMT" w:cs="ArialMT"/>
                                <w:b/>
                                <w:color w:val="323232"/>
                                <w:sz w:val="20"/>
                              </w:rPr>
                            </w:rPrChange>
                          </w:rPr>
                        </w:pPr>
                        <w:r w:rsidRPr="00D66962">
                          <w:rPr>
                            <w:rFonts w:cs="ArialMT"/>
                            <w:b/>
                            <w:color w:val="323232"/>
                            <w:sz w:val="18"/>
                            <w:szCs w:val="18"/>
                            <w:lang w:val="x-none"/>
                            <w:rPrChange w:id="421" w:author="LOISON Jean-Marie" w:date="2016-06-24T16:28:00Z">
                              <w:rPr>
                                <w:rFonts w:ascii="ArialMT" w:hAnsi="ArialMT" w:cs="ArialMT"/>
                                <w:b/>
                                <w:color w:val="323232"/>
                                <w:sz w:val="20"/>
                                <w:lang w:val="x-none"/>
                              </w:rPr>
                            </w:rPrChange>
                          </w:rPr>
                          <w:t>&gt; Inventaire parc</w:t>
                        </w:r>
                        <w:r w:rsidRPr="00D66962">
                          <w:rPr>
                            <w:rFonts w:cs="ArialMT"/>
                            <w:b/>
                            <w:color w:val="323232"/>
                            <w:sz w:val="18"/>
                            <w:szCs w:val="18"/>
                            <w:rPrChange w:id="422" w:author="LOISON Jean-Marie" w:date="2016-06-24T16:28:00Z">
                              <w:rPr>
                                <w:rFonts w:ascii="ArialMT" w:hAnsi="ArialMT" w:cs="ArialMT"/>
                                <w:b/>
                                <w:color w:val="323232"/>
                                <w:sz w:val="20"/>
                              </w:rPr>
                            </w:rPrChange>
                          </w:rPr>
                          <w:t xml:space="preserve"> / Etat des lieux</w:t>
                        </w:r>
                      </w:p>
                      <w:p w:rsidR="00813475" w:rsidRPr="00D66962" w:rsidDel="00650E6B" w:rsidRDefault="00813475" w:rsidP="004C0570">
                        <w:pPr>
                          <w:autoSpaceDE w:val="0"/>
                          <w:autoSpaceDN w:val="0"/>
                          <w:adjustRightInd w:val="0"/>
                          <w:snapToGrid w:val="0"/>
                          <w:rPr>
                            <w:del w:id="423" w:author="LOISON Jean-Marie" w:date="2016-06-24T16:29:00Z"/>
                            <w:rFonts w:cs="ArialMT"/>
                            <w:b/>
                            <w:color w:val="323232"/>
                            <w:sz w:val="18"/>
                            <w:szCs w:val="18"/>
                            <w:rPrChange w:id="424" w:author="LOISON Jean-Marie" w:date="2016-06-24T16:28:00Z">
                              <w:rPr>
                                <w:del w:id="425" w:author="LOISON Jean-Marie" w:date="2016-06-24T16:29:00Z"/>
                                <w:rFonts w:ascii="ArialMT" w:hAnsi="ArialMT" w:cs="ArialMT"/>
                                <w:b/>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426" w:author="LOISON Jean-Marie" w:date="2016-06-24T16:28:00Z">
                              <w:rPr>
                                <w:rFonts w:ascii="ArialMT" w:hAnsi="ArialMT" w:cs="ArialMT"/>
                                <w:color w:val="323232"/>
                                <w:sz w:val="20"/>
                              </w:rPr>
                            </w:rPrChange>
                          </w:rPr>
                        </w:pPr>
                        <w:r w:rsidRPr="00D66962">
                          <w:rPr>
                            <w:rFonts w:cs="ArialMT"/>
                            <w:color w:val="323232"/>
                            <w:sz w:val="18"/>
                            <w:szCs w:val="18"/>
                            <w:rPrChange w:id="427" w:author="LOISON Jean-Marie" w:date="2016-06-24T16:28:00Z">
                              <w:rPr>
                                <w:rFonts w:ascii="ArialMT" w:hAnsi="ArialMT" w:cs="ArialMT"/>
                                <w:color w:val="323232"/>
                                <w:sz w:val="20"/>
                              </w:rPr>
                            </w:rPrChange>
                          </w:rPr>
                          <w:t>&gt; Investissement (cuve gasoil, servante outillage)</w:t>
                        </w:r>
                      </w:p>
                      <w:p w:rsidR="00813475" w:rsidRPr="00D66962" w:rsidDel="00650E6B" w:rsidRDefault="00813475" w:rsidP="004C0570">
                        <w:pPr>
                          <w:autoSpaceDE w:val="0"/>
                          <w:autoSpaceDN w:val="0"/>
                          <w:adjustRightInd w:val="0"/>
                          <w:snapToGrid w:val="0"/>
                          <w:rPr>
                            <w:del w:id="428" w:author="LOISON Jean-Marie" w:date="2016-06-24T16:29:00Z"/>
                            <w:rFonts w:cs="ArialMT"/>
                            <w:color w:val="323232"/>
                            <w:sz w:val="18"/>
                            <w:szCs w:val="18"/>
                            <w:rPrChange w:id="429" w:author="LOISON Jean-Marie" w:date="2016-06-24T16:28:00Z">
                              <w:rPr>
                                <w:del w:id="430" w:author="LOISON Jean-Marie" w:date="2016-06-24T16:29:00Z"/>
                                <w:rFonts w:ascii="ArialMT" w:hAnsi="ArialMT" w:cs="ArialMT"/>
                                <w:color w:val="323232"/>
                                <w:sz w:val="20"/>
                              </w:rPr>
                            </w:rPrChange>
                          </w:rPr>
                        </w:pPr>
                      </w:p>
                      <w:p w:rsidR="00813475" w:rsidRDefault="00813475" w:rsidP="004C0570">
                        <w:pPr>
                          <w:autoSpaceDE w:val="0"/>
                          <w:autoSpaceDN w:val="0"/>
                          <w:adjustRightInd w:val="0"/>
                          <w:snapToGrid w:val="0"/>
                          <w:rPr>
                            <w:rFonts w:cs="ArialMT"/>
                            <w:color w:val="323232"/>
                            <w:sz w:val="18"/>
                            <w:szCs w:val="18"/>
                          </w:rPr>
                        </w:pPr>
                        <w:r w:rsidRPr="00D66962">
                          <w:rPr>
                            <w:rFonts w:cs="ArialMT"/>
                            <w:color w:val="323232"/>
                            <w:sz w:val="18"/>
                            <w:szCs w:val="18"/>
                            <w:rPrChange w:id="431" w:author="LOISON Jean-Marie" w:date="2016-06-24T16:28:00Z">
                              <w:rPr>
                                <w:rFonts w:ascii="ArialMT" w:hAnsi="ArialMT" w:cs="ArialMT"/>
                                <w:color w:val="323232"/>
                                <w:sz w:val="20"/>
                              </w:rPr>
                            </w:rPrChange>
                          </w:rPr>
                          <w:t>&gt; Mise en place de l’astreinte</w:t>
                        </w:r>
                      </w:p>
                      <w:p w:rsidR="00595D16" w:rsidRPr="00D66962" w:rsidRDefault="00595D16" w:rsidP="004C0570">
                        <w:pPr>
                          <w:autoSpaceDE w:val="0"/>
                          <w:autoSpaceDN w:val="0"/>
                          <w:adjustRightInd w:val="0"/>
                          <w:snapToGrid w:val="0"/>
                          <w:rPr>
                            <w:rFonts w:cs="ArialMT"/>
                            <w:color w:val="323232"/>
                            <w:sz w:val="18"/>
                            <w:szCs w:val="18"/>
                            <w:rPrChange w:id="432" w:author="LOISON Jean-Marie" w:date="2016-06-24T16:28:00Z">
                              <w:rPr>
                                <w:rFonts w:ascii="ArialMT" w:hAnsi="ArialMT" w:cs="ArialMT"/>
                                <w:color w:val="323232"/>
                                <w:sz w:val="20"/>
                              </w:rPr>
                            </w:rPrChange>
                          </w:rPr>
                        </w:pPr>
                      </w:p>
                    </w:txbxContent>
                  </v:textbox>
                </v:shape>
                <v:shape id="Zone de texte 362" o:spid="_x0000_s1043" type="#_x0000_t202" style="position:absolute;left:30003;top:32289;width:16536;height:49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J3MUA&#10;AADcAAAADwAAAGRycy9kb3ducmV2LnhtbESP3WrCQBSE7wu+w3IK3tWNEdKSukrRFPSiF7V5gNPs&#10;MQlmz4bsNj8+vVsQvBxm5htmvR1NI3rqXG1ZwXIRgSAurK65VJD/fL68gXAeWWNjmRRM5GC7mT2t&#10;MdV24G/qT74UAcIuRQWV920qpSsqMugWtiUO3tl2Bn2QXSl1h0OAm0bGUZRIgzWHhQpb2lVUXE5/&#10;RsExyZf++vUb7/hVTuU+y0xOuVLz5/HjHYSn0T/C9/ZBK1glMfyfCU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Qnc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813475" w:rsidRPr="00D66962" w:rsidRDefault="00813475" w:rsidP="004C0570">
                        <w:pPr>
                          <w:autoSpaceDE w:val="0"/>
                          <w:autoSpaceDN w:val="0"/>
                          <w:adjustRightInd w:val="0"/>
                          <w:snapToGrid w:val="0"/>
                          <w:rPr>
                            <w:rFonts w:cs="ArialMT"/>
                            <w:b/>
                            <w:color w:val="323232"/>
                            <w:sz w:val="18"/>
                            <w:szCs w:val="18"/>
                            <w:lang w:val="x-none"/>
                            <w:rPrChange w:id="433" w:author="LOISON Jean-Marie" w:date="2016-06-24T16:28:00Z">
                              <w:rPr>
                                <w:rFonts w:ascii="ArialMT" w:hAnsi="ArialMT" w:cs="ArialMT"/>
                                <w:b/>
                                <w:color w:val="323232"/>
                                <w:sz w:val="20"/>
                                <w:lang w:val="x-none"/>
                              </w:rPr>
                            </w:rPrChange>
                          </w:rPr>
                        </w:pPr>
                        <w:r w:rsidRPr="00D66962">
                          <w:rPr>
                            <w:rFonts w:cs="ArialMT"/>
                            <w:b/>
                            <w:color w:val="323232"/>
                            <w:sz w:val="18"/>
                            <w:szCs w:val="18"/>
                            <w:rPrChange w:id="434" w:author="LOISON Jean-Marie" w:date="2016-06-24T16:28:00Z">
                              <w:rPr>
                                <w:rFonts w:ascii="ArialMT" w:hAnsi="ArialMT" w:cs="ArialMT"/>
                                <w:b/>
                                <w:color w:val="323232"/>
                                <w:sz w:val="20"/>
                              </w:rPr>
                            </w:rPrChange>
                          </w:rPr>
                          <w:t xml:space="preserve">&gt; </w:t>
                        </w:r>
                        <w:r w:rsidRPr="00D66962">
                          <w:rPr>
                            <w:rFonts w:cs="ArialMT"/>
                            <w:b/>
                            <w:color w:val="323232"/>
                            <w:sz w:val="18"/>
                            <w:szCs w:val="18"/>
                            <w:lang w:val="x-none"/>
                            <w:rPrChange w:id="435" w:author="LOISON Jean-Marie" w:date="2016-06-24T16:28:00Z">
                              <w:rPr>
                                <w:rFonts w:ascii="ArialMT" w:hAnsi="ArialMT" w:cs="ArialMT"/>
                                <w:b/>
                                <w:color w:val="323232"/>
                                <w:sz w:val="20"/>
                                <w:lang w:val="x-none"/>
                              </w:rPr>
                            </w:rPrChange>
                          </w:rPr>
                          <w:t>Inventaire de la documentation</w:t>
                        </w:r>
                      </w:p>
                      <w:p w:rsidR="00813475" w:rsidRPr="00D66962" w:rsidRDefault="00813475" w:rsidP="004C0570">
                        <w:pPr>
                          <w:autoSpaceDE w:val="0"/>
                          <w:autoSpaceDN w:val="0"/>
                          <w:adjustRightInd w:val="0"/>
                          <w:snapToGrid w:val="0"/>
                          <w:rPr>
                            <w:rFonts w:cs="ArialMT"/>
                            <w:b/>
                            <w:color w:val="323232"/>
                            <w:sz w:val="18"/>
                            <w:szCs w:val="18"/>
                            <w:rPrChange w:id="436" w:author="LOISON Jean-Marie" w:date="2016-06-24T16:28:00Z">
                              <w:rPr>
                                <w:rFonts w:ascii="ArialMT" w:hAnsi="ArialMT" w:cs="ArialMT"/>
                                <w:b/>
                                <w:color w:val="323232"/>
                                <w:sz w:val="20"/>
                              </w:rPr>
                            </w:rPrChange>
                          </w:rPr>
                        </w:pPr>
                      </w:p>
                      <w:p w:rsidR="00813475" w:rsidRPr="00D66962" w:rsidRDefault="00813475" w:rsidP="004C0570">
                        <w:pPr>
                          <w:autoSpaceDE w:val="0"/>
                          <w:autoSpaceDN w:val="0"/>
                          <w:adjustRightInd w:val="0"/>
                          <w:snapToGrid w:val="0"/>
                          <w:rPr>
                            <w:rFonts w:cs="ArialMT"/>
                            <w:b/>
                            <w:color w:val="323232"/>
                            <w:sz w:val="18"/>
                            <w:szCs w:val="18"/>
                            <w:rPrChange w:id="437" w:author="LOISON Jean-Marie" w:date="2016-06-24T16:28:00Z">
                              <w:rPr>
                                <w:rFonts w:ascii="ArialMT" w:hAnsi="ArialMT" w:cs="ArialMT"/>
                                <w:b/>
                                <w:color w:val="323232"/>
                                <w:sz w:val="20"/>
                              </w:rPr>
                            </w:rPrChange>
                          </w:rPr>
                        </w:pPr>
                        <w:r w:rsidRPr="00D66962">
                          <w:rPr>
                            <w:rFonts w:cs="ArialMT"/>
                            <w:b/>
                            <w:color w:val="323232"/>
                            <w:sz w:val="18"/>
                            <w:szCs w:val="18"/>
                            <w:rPrChange w:id="438" w:author="LOISON Jean-Marie" w:date="2016-06-24T16:28:00Z">
                              <w:rPr>
                                <w:rFonts w:ascii="ArialMT" w:hAnsi="ArialMT" w:cs="ArialMT"/>
                                <w:b/>
                                <w:color w:val="323232"/>
                                <w:sz w:val="20"/>
                              </w:rPr>
                            </w:rPrChange>
                          </w:rPr>
                          <w:t>&gt; Formation SPIE SO sur outillages critiques</w:t>
                        </w:r>
                      </w:p>
                      <w:p w:rsidR="00813475" w:rsidRPr="00D66962" w:rsidRDefault="00813475" w:rsidP="004C0570">
                        <w:pPr>
                          <w:autoSpaceDE w:val="0"/>
                          <w:autoSpaceDN w:val="0"/>
                          <w:adjustRightInd w:val="0"/>
                          <w:snapToGrid w:val="0"/>
                          <w:rPr>
                            <w:rFonts w:cs="ArialMT"/>
                            <w:b/>
                            <w:color w:val="323232"/>
                            <w:sz w:val="18"/>
                            <w:szCs w:val="18"/>
                            <w:rPrChange w:id="439" w:author="LOISON Jean-Marie" w:date="2016-06-24T16:28:00Z">
                              <w:rPr>
                                <w:rFonts w:ascii="ArialMT" w:hAnsi="ArialMT" w:cs="ArialMT"/>
                                <w:b/>
                                <w:color w:val="323232"/>
                                <w:sz w:val="20"/>
                              </w:rPr>
                            </w:rPrChange>
                          </w:rPr>
                        </w:pPr>
                      </w:p>
                      <w:p w:rsidR="00813475" w:rsidRPr="00D66962" w:rsidRDefault="00813475" w:rsidP="004C0570">
                        <w:pPr>
                          <w:pStyle w:val="DRAOnormal"/>
                          <w:rPr>
                            <w:rFonts w:asciiTheme="minorHAnsi" w:hAnsiTheme="minorHAnsi"/>
                            <w:sz w:val="18"/>
                            <w:szCs w:val="18"/>
                            <w:lang w:eastAsia="x-none"/>
                            <w:rPrChange w:id="440" w:author="LOISON Jean-Marie" w:date="2016-06-24T16:28:00Z">
                              <w:rPr>
                                <w:sz w:val="20"/>
                                <w:lang w:eastAsia="x-none"/>
                              </w:rPr>
                            </w:rPrChange>
                          </w:rPr>
                        </w:pPr>
                        <w:r w:rsidRPr="00D66962">
                          <w:rPr>
                            <w:rFonts w:asciiTheme="minorHAnsi" w:hAnsiTheme="minorHAnsi"/>
                            <w:sz w:val="18"/>
                            <w:szCs w:val="18"/>
                            <w:lang w:eastAsia="x-none"/>
                            <w:rPrChange w:id="441" w:author="LOISON Jean-Marie" w:date="2016-06-24T16:28:00Z">
                              <w:rPr>
                                <w:sz w:val="20"/>
                                <w:lang w:eastAsia="x-none"/>
                              </w:rPr>
                            </w:rPrChange>
                          </w:rPr>
                          <w:t>&gt;Mise en place d'indicateur</w:t>
                        </w:r>
                        <w:ins w:id="442" w:author="LOISON Jean-Marie" w:date="2016-06-24T16:27:00Z">
                          <w:r w:rsidRPr="00D66962">
                            <w:rPr>
                              <w:rFonts w:asciiTheme="minorHAnsi" w:hAnsiTheme="minorHAnsi"/>
                              <w:sz w:val="18"/>
                              <w:szCs w:val="18"/>
                              <w:lang w:eastAsia="x-none"/>
                              <w:rPrChange w:id="443" w:author="LOISON Jean-Marie" w:date="2016-06-24T16:28:00Z">
                                <w:rPr>
                                  <w:sz w:val="20"/>
                                  <w:lang w:eastAsia="x-none"/>
                                </w:rPr>
                              </w:rPrChange>
                            </w:rPr>
                            <w:t>s</w:t>
                          </w:r>
                        </w:ins>
                        <w:r w:rsidRPr="00D66962">
                          <w:rPr>
                            <w:rFonts w:asciiTheme="minorHAnsi" w:hAnsiTheme="minorHAnsi"/>
                            <w:sz w:val="18"/>
                            <w:szCs w:val="18"/>
                            <w:lang w:eastAsia="x-none"/>
                            <w:rPrChange w:id="444" w:author="LOISON Jean-Marie" w:date="2016-06-24T16:28:00Z">
                              <w:rPr>
                                <w:sz w:val="20"/>
                                <w:lang w:eastAsia="x-none"/>
                              </w:rPr>
                            </w:rPrChange>
                          </w:rPr>
                          <w:t xml:space="preserve"> contractuel</w:t>
                        </w:r>
                        <w:ins w:id="445" w:author="LOISON Jean-Marie" w:date="2016-06-24T16:27:00Z">
                          <w:r w:rsidRPr="00D66962">
                            <w:rPr>
                              <w:rFonts w:asciiTheme="minorHAnsi" w:hAnsiTheme="minorHAnsi"/>
                              <w:sz w:val="18"/>
                              <w:szCs w:val="18"/>
                              <w:lang w:eastAsia="x-none"/>
                              <w:rPrChange w:id="446" w:author="LOISON Jean-Marie" w:date="2016-06-24T16:28:00Z">
                                <w:rPr>
                                  <w:sz w:val="20"/>
                                  <w:lang w:eastAsia="x-none"/>
                                </w:rPr>
                              </w:rPrChange>
                            </w:rPr>
                            <w:t>s</w:t>
                          </w:r>
                        </w:ins>
                        <w:r w:rsidRPr="00D66962">
                          <w:rPr>
                            <w:rFonts w:asciiTheme="minorHAnsi" w:hAnsiTheme="minorHAnsi"/>
                            <w:sz w:val="18"/>
                            <w:szCs w:val="18"/>
                            <w:lang w:eastAsia="x-none"/>
                            <w:rPrChange w:id="447" w:author="LOISON Jean-Marie" w:date="2016-06-24T16:28:00Z">
                              <w:rPr>
                                <w:sz w:val="20"/>
                                <w:lang w:eastAsia="x-none"/>
                              </w:rPr>
                            </w:rPrChange>
                          </w:rPr>
                          <w:t xml:space="preserve"> et de suivi</w:t>
                        </w:r>
                      </w:p>
                      <w:p w:rsidR="00813475" w:rsidRPr="00D66962" w:rsidRDefault="00813475" w:rsidP="004C0570">
                        <w:pPr>
                          <w:pStyle w:val="DRAOnormal"/>
                          <w:rPr>
                            <w:rFonts w:asciiTheme="minorHAnsi" w:hAnsiTheme="minorHAnsi"/>
                            <w:sz w:val="18"/>
                            <w:szCs w:val="18"/>
                            <w:lang w:eastAsia="x-none"/>
                            <w:rPrChange w:id="448" w:author="LOISON Jean-Marie" w:date="2016-06-24T16:28:00Z">
                              <w:rPr>
                                <w:sz w:val="20"/>
                                <w:lang w:eastAsia="x-none"/>
                              </w:rPr>
                            </w:rPrChange>
                          </w:rPr>
                        </w:pPr>
                      </w:p>
                      <w:p w:rsidR="00813475" w:rsidRPr="00D66962" w:rsidRDefault="00813475" w:rsidP="004C0570">
                        <w:pPr>
                          <w:pStyle w:val="DRAOnormal"/>
                          <w:rPr>
                            <w:rFonts w:asciiTheme="minorHAnsi" w:hAnsiTheme="minorHAnsi" w:cs="ArialMT"/>
                            <w:b/>
                            <w:color w:val="323232"/>
                            <w:sz w:val="18"/>
                            <w:szCs w:val="18"/>
                            <w:rPrChange w:id="449" w:author="LOISON Jean-Marie" w:date="2016-06-24T16:28:00Z">
                              <w:rPr>
                                <w:rFonts w:ascii="ArialMT" w:hAnsi="ArialMT" w:cs="ArialMT"/>
                                <w:b/>
                                <w:color w:val="323232"/>
                                <w:sz w:val="20"/>
                                <w:szCs w:val="22"/>
                              </w:rPr>
                            </w:rPrChange>
                          </w:rPr>
                        </w:pPr>
                        <w:r w:rsidRPr="00D66962">
                          <w:rPr>
                            <w:rFonts w:asciiTheme="minorHAnsi" w:hAnsiTheme="minorHAnsi"/>
                            <w:sz w:val="18"/>
                            <w:szCs w:val="18"/>
                            <w:lang w:eastAsia="x-none"/>
                            <w:rPrChange w:id="450" w:author="LOISON Jean-Marie" w:date="2016-06-24T16:28:00Z">
                              <w:rPr>
                                <w:sz w:val="20"/>
                                <w:lang w:eastAsia="x-none"/>
                              </w:rPr>
                            </w:rPrChange>
                          </w:rPr>
                          <w:t xml:space="preserve">&gt;Formation </w:t>
                        </w:r>
                        <w:r>
                          <w:rPr>
                            <w:rFonts w:asciiTheme="minorHAnsi" w:hAnsiTheme="minorHAnsi"/>
                            <w:sz w:val="18"/>
                            <w:szCs w:val="18"/>
                            <w:lang w:eastAsia="x-none"/>
                          </w:rPr>
                          <w:t>SAP</w:t>
                        </w:r>
                        <w:r w:rsidRPr="00D66962">
                          <w:rPr>
                            <w:rFonts w:asciiTheme="minorHAnsi" w:hAnsiTheme="minorHAnsi"/>
                            <w:sz w:val="18"/>
                            <w:szCs w:val="18"/>
                            <w:lang w:eastAsia="x-none"/>
                            <w:rPrChange w:id="451" w:author="LOISON Jean-Marie" w:date="2016-06-24T16:28:00Z">
                              <w:rPr>
                                <w:sz w:val="20"/>
                                <w:lang w:eastAsia="x-none"/>
                              </w:rPr>
                            </w:rPrChange>
                          </w:rPr>
                          <w:t xml:space="preserve"> aux utilisateurs SPIE</w:t>
                        </w:r>
                      </w:p>
                    </w:txbxContent>
                  </v:textbox>
                </v:shape>
                <v:shape id="Zone de texte 361" o:spid="_x0000_s1044" type="#_x0000_t202" alt="50 %" style="position:absolute;top:32289;width:15087;height:49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2btMUA&#10;AADcAAAADwAAAGRycy9kb3ducmV2LnhtbESPT2vCQBTE74LfYXmCN92klqDRVUqhUhQL/jt4e2af&#10;STD7NmRXjd++KxR6HGbmN8xs0ZpK3KlxpWUF8TACQZxZXXKu4LD/GoxBOI+ssbJMCp7kYDHvdmaY&#10;avvgLd13PhcBwi5FBYX3dSqlywoy6Ia2Jg7exTYGfZBNLnWDjwA3lXyLokQaLDksFFjTZ0HZdXcz&#10;Cn7W5sjb6H2yPNlVsonPeuXWG6X6vfZjCsJT6//Df+1vrWCUxPA6E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Zu0xQAAANwAAAAPAAAAAAAAAAAAAAAAAJgCAABkcnMv&#10;ZG93bnJldi54bWxQSwUGAAAAAAQABAD1AAAAigMAAAAA&#10;" fillcolor="#dfa7a6 [1621]" strokecolor="#bc4542 [3045]">
                  <v:fill color2="#f5e4e4 [501]" rotate="t" angle="180" colors="0 #ffa2a1;22938f #ffbebd;1 #ffe5e5" focus="100%" type="gradient"/>
                  <v:shadow on="t" color="black" opacity="24903f" origin=",.5" offset="0,.55556mm"/>
                  <v:textbox>
                    <w:txbxContent>
                      <w:p w:rsidR="00813475" w:rsidRPr="00D66962" w:rsidRDefault="00813475" w:rsidP="004C0570">
                        <w:pPr>
                          <w:autoSpaceDE w:val="0"/>
                          <w:autoSpaceDN w:val="0"/>
                          <w:adjustRightInd w:val="0"/>
                          <w:snapToGrid w:val="0"/>
                          <w:rPr>
                            <w:rFonts w:cs="ArialMT"/>
                            <w:b/>
                            <w:color w:val="323232"/>
                            <w:sz w:val="18"/>
                            <w:szCs w:val="18"/>
                            <w:lang w:val="x-none"/>
                            <w:rPrChange w:id="452" w:author="LOISON Jean-Marie" w:date="2016-06-24T16:28:00Z">
                              <w:rPr>
                                <w:rFonts w:ascii="ArialMT" w:hAnsi="ArialMT" w:cs="ArialMT"/>
                                <w:b/>
                                <w:color w:val="323232"/>
                                <w:sz w:val="20"/>
                                <w:lang w:val="x-none"/>
                              </w:rPr>
                            </w:rPrChange>
                          </w:rPr>
                        </w:pPr>
                        <w:r w:rsidRPr="00D66962">
                          <w:rPr>
                            <w:rFonts w:cs="ArialMT"/>
                            <w:b/>
                            <w:color w:val="323232"/>
                            <w:sz w:val="18"/>
                            <w:szCs w:val="18"/>
                            <w:lang w:val="x-none"/>
                            <w:rPrChange w:id="453" w:author="LOISON Jean-Marie" w:date="2016-06-24T16:28:00Z">
                              <w:rPr>
                                <w:rFonts w:ascii="ArialMT" w:hAnsi="ArialMT" w:cs="ArialMT"/>
                                <w:b/>
                                <w:color w:val="323232"/>
                                <w:sz w:val="20"/>
                                <w:lang w:val="x-none"/>
                              </w:rPr>
                            </w:rPrChange>
                          </w:rPr>
                          <w:t>&gt; Plan de prévention</w:t>
                        </w:r>
                      </w:p>
                      <w:p w:rsidR="00813475" w:rsidRPr="00D66962" w:rsidDel="00650E6B" w:rsidRDefault="00813475" w:rsidP="004C0570">
                        <w:pPr>
                          <w:autoSpaceDE w:val="0"/>
                          <w:autoSpaceDN w:val="0"/>
                          <w:adjustRightInd w:val="0"/>
                          <w:snapToGrid w:val="0"/>
                          <w:rPr>
                            <w:del w:id="454" w:author="LOISON Jean-Marie" w:date="2016-06-24T16:26:00Z"/>
                            <w:rFonts w:cs="ArialMT"/>
                            <w:b/>
                            <w:color w:val="323232"/>
                            <w:sz w:val="18"/>
                            <w:szCs w:val="18"/>
                            <w:rPrChange w:id="455" w:author="LOISON Jean-Marie" w:date="2016-06-24T16:28:00Z">
                              <w:rPr>
                                <w:del w:id="456" w:author="LOISON Jean-Marie" w:date="2016-06-24T16:26:00Z"/>
                                <w:rFonts w:ascii="ArialMT" w:hAnsi="ArialMT" w:cs="ArialMT"/>
                                <w:b/>
                                <w:color w:val="323232"/>
                                <w:sz w:val="20"/>
                              </w:rPr>
                            </w:rPrChange>
                          </w:rPr>
                        </w:pPr>
                        <w:r w:rsidRPr="00D66962">
                          <w:rPr>
                            <w:rFonts w:cs="ArialMT"/>
                            <w:b/>
                            <w:color w:val="323232"/>
                            <w:sz w:val="18"/>
                            <w:szCs w:val="18"/>
                            <w:lang w:val="x-none"/>
                            <w:rPrChange w:id="457" w:author="LOISON Jean-Marie" w:date="2016-06-24T16:28:00Z">
                              <w:rPr>
                                <w:rFonts w:ascii="ArialMT" w:hAnsi="ArialMT" w:cs="ArialMT"/>
                                <w:b/>
                                <w:color w:val="323232"/>
                                <w:sz w:val="20"/>
                                <w:lang w:val="x-none"/>
                              </w:rPr>
                            </w:rPrChange>
                          </w:rPr>
                          <w:t>Sécurité</w:t>
                        </w:r>
                        <w:r w:rsidRPr="00D66962">
                          <w:rPr>
                            <w:rFonts w:cs="ArialMT"/>
                            <w:b/>
                            <w:color w:val="323232"/>
                            <w:sz w:val="18"/>
                            <w:szCs w:val="18"/>
                            <w:rPrChange w:id="458" w:author="LOISON Jean-Marie" w:date="2016-06-24T16:28:00Z">
                              <w:rPr>
                                <w:rFonts w:ascii="ArialMT" w:hAnsi="ArialMT" w:cs="ArialMT"/>
                                <w:b/>
                                <w:color w:val="323232"/>
                                <w:sz w:val="20"/>
                              </w:rPr>
                            </w:rPrChange>
                          </w:rPr>
                          <w:t xml:space="preserve"> </w:t>
                        </w:r>
                        <w:r w:rsidRPr="00D66962">
                          <w:rPr>
                            <w:rFonts w:cs="ArialMT"/>
                            <w:b/>
                            <w:color w:val="323232"/>
                            <w:sz w:val="18"/>
                            <w:szCs w:val="18"/>
                            <w:lang w:val="x-none"/>
                            <w:rPrChange w:id="459" w:author="LOISON Jean-Marie" w:date="2016-06-24T16:28:00Z">
                              <w:rPr>
                                <w:rFonts w:ascii="ArialMT" w:hAnsi="ArialMT" w:cs="ArialMT"/>
                                <w:b/>
                                <w:color w:val="323232"/>
                                <w:sz w:val="20"/>
                                <w:lang w:val="x-none"/>
                              </w:rPr>
                            </w:rPrChange>
                          </w:rPr>
                          <w:t>prestation</w:t>
                        </w:r>
                      </w:p>
                      <w:p w:rsidR="00813475" w:rsidRPr="00D66962" w:rsidRDefault="00813475" w:rsidP="004C0570">
                        <w:pPr>
                          <w:autoSpaceDE w:val="0"/>
                          <w:autoSpaceDN w:val="0"/>
                          <w:adjustRightInd w:val="0"/>
                          <w:snapToGrid w:val="0"/>
                          <w:rPr>
                            <w:rFonts w:cs="ArialMT"/>
                            <w:color w:val="323232"/>
                            <w:sz w:val="18"/>
                            <w:szCs w:val="18"/>
                            <w:rPrChange w:id="460" w:author="LOISON Jean-Marie" w:date="2016-06-24T16:28:00Z">
                              <w:rPr>
                                <w:rFonts w:ascii="ArialMT" w:hAnsi="ArialMT" w:cs="ArialMT"/>
                                <w:color w:val="323232"/>
                                <w:sz w:val="20"/>
                              </w:rPr>
                            </w:rPrChange>
                          </w:rPr>
                        </w:pPr>
                      </w:p>
                      <w:p w:rsidR="00813475" w:rsidRPr="00D66962" w:rsidDel="00650E6B" w:rsidRDefault="00813475" w:rsidP="004C0570">
                        <w:pPr>
                          <w:autoSpaceDE w:val="0"/>
                          <w:autoSpaceDN w:val="0"/>
                          <w:adjustRightInd w:val="0"/>
                          <w:snapToGrid w:val="0"/>
                          <w:rPr>
                            <w:del w:id="461" w:author="LOISON Jean-Marie" w:date="2016-06-24T16:26:00Z"/>
                            <w:rFonts w:cs="ArialMT"/>
                            <w:color w:val="323232"/>
                            <w:sz w:val="18"/>
                            <w:szCs w:val="18"/>
                            <w:lang w:val="x-none"/>
                            <w:rPrChange w:id="462" w:author="LOISON Jean-Marie" w:date="2016-06-24T16:28:00Z">
                              <w:rPr>
                                <w:del w:id="463" w:author="LOISON Jean-Marie" w:date="2016-06-24T16:26:00Z"/>
                                <w:rFonts w:ascii="ArialMT" w:hAnsi="ArialMT" w:cs="ArialMT"/>
                                <w:color w:val="323232"/>
                                <w:sz w:val="20"/>
                                <w:lang w:val="x-none"/>
                              </w:rPr>
                            </w:rPrChange>
                          </w:rPr>
                        </w:pPr>
                        <w:r w:rsidRPr="00D66962">
                          <w:rPr>
                            <w:rFonts w:cs="ArialMT"/>
                            <w:color w:val="323232"/>
                            <w:sz w:val="18"/>
                            <w:szCs w:val="18"/>
                            <w:lang w:val="x-none"/>
                            <w:rPrChange w:id="464" w:author="LOISON Jean-Marie" w:date="2016-06-24T16:28:00Z">
                              <w:rPr>
                                <w:rFonts w:ascii="ArialMT" w:hAnsi="ArialMT" w:cs="ArialMT"/>
                                <w:color w:val="323232"/>
                                <w:sz w:val="20"/>
                                <w:lang w:val="x-none"/>
                              </w:rPr>
                            </w:rPrChange>
                          </w:rPr>
                          <w:t xml:space="preserve">&gt; Anticipation </w:t>
                        </w:r>
                        <w:del w:id="465" w:author="LOISON Jean-Marie" w:date="2016-06-24T16:26:00Z">
                          <w:r w:rsidRPr="00D66962" w:rsidDel="00650E6B">
                            <w:rPr>
                              <w:rFonts w:cs="ArialMT"/>
                              <w:color w:val="323232"/>
                              <w:sz w:val="18"/>
                              <w:szCs w:val="18"/>
                              <w:lang w:val="x-none"/>
                              <w:rPrChange w:id="466" w:author="LOISON Jean-Marie" w:date="2016-06-24T16:28:00Z">
                                <w:rPr>
                                  <w:rFonts w:ascii="ArialMT" w:hAnsi="ArialMT" w:cs="ArialMT"/>
                                  <w:color w:val="323232"/>
                                  <w:sz w:val="20"/>
                                  <w:lang w:val="x-none"/>
                                </w:rPr>
                              </w:rPrChange>
                            </w:rPr>
                            <w:delText>sur</w:delText>
                          </w:r>
                          <w:r w:rsidRPr="00D66962" w:rsidDel="00650E6B">
                            <w:rPr>
                              <w:rFonts w:cs="ArialMT"/>
                              <w:color w:val="323232"/>
                              <w:sz w:val="18"/>
                              <w:szCs w:val="18"/>
                              <w:rPrChange w:id="467" w:author="LOISON Jean-Marie" w:date="2016-06-24T16:28:00Z">
                                <w:rPr>
                                  <w:rFonts w:ascii="ArialMT" w:hAnsi="ArialMT" w:cs="ArialMT"/>
                                  <w:color w:val="323232"/>
                                  <w:sz w:val="20"/>
                                </w:rPr>
                              </w:rPrChange>
                            </w:rPr>
                            <w:delText xml:space="preserve"> </w:delText>
                          </w:r>
                        </w:del>
                        <w:r w:rsidRPr="00D66962">
                          <w:rPr>
                            <w:rFonts w:cs="ArialMT"/>
                            <w:color w:val="323232"/>
                            <w:sz w:val="18"/>
                            <w:szCs w:val="18"/>
                            <w:lang w:val="x-none"/>
                            <w:rPrChange w:id="468" w:author="LOISON Jean-Marie" w:date="2016-06-24T16:28:00Z">
                              <w:rPr>
                                <w:rFonts w:ascii="ArialMT" w:hAnsi="ArialMT" w:cs="ArialMT"/>
                                <w:color w:val="323232"/>
                                <w:sz w:val="20"/>
                                <w:lang w:val="x-none"/>
                              </w:rPr>
                            </w:rPrChange>
                          </w:rPr>
                          <w:t>les outils à mettre</w:t>
                        </w:r>
                      </w:p>
                      <w:p w:rsidR="00813475" w:rsidRPr="00D66962" w:rsidRDefault="00813475" w:rsidP="004C0570">
                        <w:pPr>
                          <w:autoSpaceDE w:val="0"/>
                          <w:autoSpaceDN w:val="0"/>
                          <w:adjustRightInd w:val="0"/>
                          <w:snapToGrid w:val="0"/>
                          <w:rPr>
                            <w:rFonts w:cs="ArialMT"/>
                            <w:sz w:val="18"/>
                            <w:szCs w:val="18"/>
                            <w:rPrChange w:id="469" w:author="LOISON Jean-Marie" w:date="2016-06-24T16:28:00Z">
                              <w:rPr>
                                <w:rFonts w:ascii="ArialMT" w:hAnsi="ArialMT" w:cs="ArialMT"/>
                                <w:sz w:val="20"/>
                              </w:rPr>
                            </w:rPrChange>
                          </w:rPr>
                        </w:pPr>
                        <w:ins w:id="470" w:author="LOISON Jean-Marie" w:date="2016-06-24T16:26:00Z">
                          <w:r w:rsidRPr="00D66962">
                            <w:rPr>
                              <w:rFonts w:cs="ArialMT"/>
                              <w:sz w:val="18"/>
                              <w:szCs w:val="18"/>
                              <w:rPrChange w:id="471" w:author="LOISON Jean-Marie" w:date="2016-06-24T16:28:00Z">
                                <w:rPr>
                                  <w:rFonts w:ascii="ArialMT" w:hAnsi="ArialMT" w:cs="ArialMT"/>
                                  <w:sz w:val="20"/>
                                </w:rPr>
                              </w:rPrChange>
                            </w:rPr>
                            <w:t xml:space="preserve"> </w:t>
                          </w:r>
                        </w:ins>
                        <w:r w:rsidRPr="00D66962">
                          <w:rPr>
                            <w:rFonts w:cs="ArialMT"/>
                            <w:sz w:val="18"/>
                            <w:szCs w:val="18"/>
                            <w:lang w:val="x-none"/>
                            <w:rPrChange w:id="472" w:author="LOISON Jean-Marie" w:date="2016-06-24T16:28:00Z">
                              <w:rPr>
                                <w:rFonts w:ascii="ArialMT" w:hAnsi="ArialMT" w:cs="ArialMT"/>
                                <w:sz w:val="20"/>
                                <w:lang w:val="x-none"/>
                              </w:rPr>
                            </w:rPrChange>
                          </w:rPr>
                          <w:t>en œuvre</w:t>
                        </w:r>
                      </w:p>
                      <w:p w:rsidR="00813475" w:rsidRPr="00D66962" w:rsidRDefault="00813475" w:rsidP="004C0570">
                        <w:pPr>
                          <w:autoSpaceDE w:val="0"/>
                          <w:autoSpaceDN w:val="0"/>
                          <w:adjustRightInd w:val="0"/>
                          <w:snapToGrid w:val="0"/>
                          <w:rPr>
                            <w:rFonts w:cs="ArialMT"/>
                            <w:sz w:val="18"/>
                            <w:szCs w:val="18"/>
                            <w:rPrChange w:id="473" w:author="LOISON Jean-Marie" w:date="2016-06-24T16:28:00Z">
                              <w:rPr>
                                <w:rFonts w:ascii="ArialMT" w:hAnsi="ArialMT" w:cs="ArialMT"/>
                                <w:sz w:val="20"/>
                              </w:rPr>
                            </w:rPrChange>
                          </w:rPr>
                        </w:pPr>
                      </w:p>
                      <w:p w:rsidR="00813475" w:rsidRPr="00D66962" w:rsidRDefault="00813475" w:rsidP="004C0570">
                        <w:pPr>
                          <w:autoSpaceDE w:val="0"/>
                          <w:autoSpaceDN w:val="0"/>
                          <w:adjustRightInd w:val="0"/>
                          <w:snapToGrid w:val="0"/>
                          <w:rPr>
                            <w:rFonts w:cs="ArialMT"/>
                            <w:sz w:val="18"/>
                            <w:szCs w:val="18"/>
                            <w:rPrChange w:id="474" w:author="LOISON Jean-Marie" w:date="2016-06-24T16:28:00Z">
                              <w:rPr>
                                <w:rFonts w:ascii="ArialMT" w:hAnsi="ArialMT" w:cs="ArialMT"/>
                                <w:sz w:val="20"/>
                              </w:rPr>
                            </w:rPrChange>
                          </w:rPr>
                        </w:pPr>
                        <w:r w:rsidRPr="00D66962">
                          <w:rPr>
                            <w:rFonts w:cs="ArialMT"/>
                            <w:sz w:val="18"/>
                            <w:szCs w:val="18"/>
                            <w:rPrChange w:id="475" w:author="LOISON Jean-Marie" w:date="2016-06-24T16:28:00Z">
                              <w:rPr>
                                <w:rFonts w:ascii="ArialMT" w:hAnsi="ArialMT" w:cs="ArialMT"/>
                                <w:sz w:val="20"/>
                              </w:rPr>
                            </w:rPrChange>
                          </w:rPr>
                          <w:t>&gt; Prise en compte du local dédié à la prestation</w:t>
                        </w:r>
                      </w:p>
                      <w:p w:rsidR="00813475" w:rsidRPr="00D66962" w:rsidRDefault="00813475" w:rsidP="004C0570">
                        <w:pPr>
                          <w:rPr>
                            <w:sz w:val="18"/>
                            <w:szCs w:val="18"/>
                            <w:rPrChange w:id="476" w:author="LOISON Jean-Marie" w:date="2016-06-24T16:28:00Z">
                              <w:rPr>
                                <w:sz w:val="20"/>
                              </w:rPr>
                            </w:rPrChange>
                          </w:rPr>
                        </w:pPr>
                      </w:p>
                      <w:p w:rsidR="00813475" w:rsidRPr="00D66962" w:rsidRDefault="00813475" w:rsidP="004C0570">
                        <w:pPr>
                          <w:autoSpaceDE w:val="0"/>
                          <w:autoSpaceDN w:val="0"/>
                          <w:adjustRightInd w:val="0"/>
                          <w:snapToGrid w:val="0"/>
                          <w:rPr>
                            <w:rFonts w:cs="ArialMT"/>
                            <w:sz w:val="18"/>
                            <w:szCs w:val="18"/>
                            <w:rPrChange w:id="477" w:author="LOISON Jean-Marie" w:date="2016-06-24T16:28:00Z">
                              <w:rPr>
                                <w:rFonts w:ascii="ArialMT" w:hAnsi="ArialMT" w:cs="ArialMT"/>
                                <w:sz w:val="20"/>
                              </w:rPr>
                            </w:rPrChange>
                          </w:rPr>
                        </w:pPr>
                        <w:r w:rsidRPr="00D66962">
                          <w:rPr>
                            <w:rFonts w:cs="ArialMT"/>
                            <w:sz w:val="18"/>
                            <w:szCs w:val="18"/>
                            <w:rPrChange w:id="478" w:author="LOISON Jean-Marie" w:date="2016-06-24T16:28:00Z">
                              <w:rPr>
                                <w:rFonts w:ascii="ArialMT" w:hAnsi="ArialMT" w:cs="ArialMT"/>
                                <w:sz w:val="20"/>
                              </w:rPr>
                            </w:rPrChange>
                          </w:rPr>
                          <w:t>&gt;Précision des modalités pratique</w:t>
                        </w:r>
                        <w:ins w:id="479" w:author="LOISON Jean-Marie" w:date="2016-06-24T16:26:00Z">
                          <w:r w:rsidRPr="00D66962">
                            <w:rPr>
                              <w:rFonts w:cs="ArialMT"/>
                              <w:sz w:val="18"/>
                              <w:szCs w:val="18"/>
                              <w:rPrChange w:id="480" w:author="LOISON Jean-Marie" w:date="2016-06-24T16:28:00Z">
                                <w:rPr>
                                  <w:rFonts w:ascii="ArialMT" w:hAnsi="ArialMT" w:cs="ArialMT"/>
                                  <w:sz w:val="20"/>
                                </w:rPr>
                              </w:rPrChange>
                            </w:rPr>
                            <w:t>s</w:t>
                          </w:r>
                        </w:ins>
                        <w:r w:rsidRPr="00D66962">
                          <w:rPr>
                            <w:rFonts w:cs="ArialMT"/>
                            <w:sz w:val="18"/>
                            <w:szCs w:val="18"/>
                            <w:rPrChange w:id="481" w:author="LOISON Jean-Marie" w:date="2016-06-24T16:28:00Z">
                              <w:rPr>
                                <w:rFonts w:ascii="ArialMT" w:hAnsi="ArialMT" w:cs="ArialMT"/>
                                <w:sz w:val="20"/>
                              </w:rPr>
                            </w:rPrChange>
                          </w:rPr>
                          <w:t xml:space="preserve"> d’organisation et de logistique </w:t>
                        </w:r>
                      </w:p>
                    </w:txbxContent>
                  </v:textbox>
                </v:shape>
                <v:shape id="Zone de texte 364" o:spid="_x0000_s1045" type="#_x0000_t202" alt="50 %" style="position:absolute;left:47148;top:32289;width:17139;height:49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r0cIA&#10;AADcAAAADwAAAGRycy9kb3ducmV2LnhtbESPQWvCQBSE7wX/w/IEb3WjttKmriJCpBcPVX/AI/ua&#10;BLNvw+4zxn/vFoQeh5n5hlltBteqnkJsPBuYTTNQxKW3DVcGzqfi9QNUFGSLrWcycKcIm/XoZYW5&#10;9Tf+of4olUoQjjkaqEW6XOtY1uQwTn1HnLxfHxxKkqHSNuAtwV2r51m21A4bTgs1drSrqbwcr86A&#10;f18UXvpLqGa7TynksM86mRszGQ/bL1BCg/yHn+1va2CxfIO/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MmvRwgAAANwAAAAPAAAAAAAAAAAAAAAAAJgCAABkcnMvZG93&#10;bnJldi54bWxQSwUGAAAAAAQABAD1AAAAhwMAAAAA&#10;" fillcolor="#bfb1d0 [1623]" strokecolor="#795d9b [3047]">
                  <v:fill color2="#ece7f1 [503]" rotate="t" angle="180" colors="0 #c9b5e8;22938f #d9cbee;1 #f0eaf9" focus="100%" type="gradient"/>
                  <v:shadow on="t" color="black" opacity="24903f" origin=",.5" offset="0,.55556mm"/>
                  <v:textbox>
                    <w:txbxContent>
                      <w:p w:rsidR="00813475" w:rsidRPr="00D66962" w:rsidRDefault="00813475" w:rsidP="004C0570">
                        <w:pPr>
                          <w:autoSpaceDE w:val="0"/>
                          <w:autoSpaceDN w:val="0"/>
                          <w:adjustRightInd w:val="0"/>
                          <w:snapToGrid w:val="0"/>
                          <w:rPr>
                            <w:rFonts w:cs="ArialMT"/>
                            <w:color w:val="323232"/>
                            <w:sz w:val="18"/>
                            <w:szCs w:val="18"/>
                            <w:rPrChange w:id="482" w:author="LOISON Jean-Marie" w:date="2016-06-24T16:28:00Z">
                              <w:rPr>
                                <w:rFonts w:ascii="ArialMT" w:hAnsi="ArialMT" w:cs="ArialMT"/>
                                <w:color w:val="323232"/>
                                <w:sz w:val="20"/>
                              </w:rPr>
                            </w:rPrChange>
                          </w:rPr>
                        </w:pPr>
                        <w:r w:rsidRPr="00D66962">
                          <w:rPr>
                            <w:rFonts w:cs="ArialMT"/>
                            <w:color w:val="323232"/>
                            <w:sz w:val="18"/>
                            <w:szCs w:val="18"/>
                            <w:lang w:val="x-none"/>
                            <w:rPrChange w:id="483" w:author="LOISON Jean-Marie" w:date="2016-06-24T16:28:00Z">
                              <w:rPr>
                                <w:rFonts w:ascii="ArialMT" w:hAnsi="ArialMT" w:cs="ArialMT"/>
                                <w:color w:val="323232"/>
                                <w:sz w:val="20"/>
                                <w:lang w:val="x-none"/>
                              </w:rPr>
                            </w:rPrChange>
                          </w:rPr>
                          <w:t>&gt; L</w:t>
                        </w:r>
                        <w:r w:rsidRPr="00D66962">
                          <w:rPr>
                            <w:rFonts w:cs="Arial"/>
                            <w:color w:val="323232"/>
                            <w:sz w:val="18"/>
                            <w:szCs w:val="18"/>
                            <w:rPrChange w:id="484" w:author="LOISON Jean-Marie" w:date="2016-06-24T16:28:00Z">
                              <w:rPr>
                                <w:rFonts w:cs="Arial"/>
                                <w:color w:val="323232"/>
                                <w:sz w:val="20"/>
                              </w:rPr>
                            </w:rPrChange>
                          </w:rPr>
                          <w:t>’e</w:t>
                        </w:r>
                        <w:proofErr w:type="spellStart"/>
                        <w:r w:rsidRPr="00D66962">
                          <w:rPr>
                            <w:rFonts w:cs="ArialMT"/>
                            <w:color w:val="323232"/>
                            <w:sz w:val="18"/>
                            <w:szCs w:val="18"/>
                            <w:lang w:val="x-none"/>
                            <w:rPrChange w:id="485" w:author="LOISON Jean-Marie" w:date="2016-06-24T16:28:00Z">
                              <w:rPr>
                                <w:rFonts w:ascii="ArialMT" w:hAnsi="ArialMT" w:cs="ArialMT"/>
                                <w:color w:val="323232"/>
                                <w:sz w:val="20"/>
                                <w:lang w:val="x-none"/>
                              </w:rPr>
                            </w:rPrChange>
                          </w:rPr>
                          <w:t>nsemble</w:t>
                        </w:r>
                        <w:proofErr w:type="spellEnd"/>
                        <w:r w:rsidRPr="00D66962">
                          <w:rPr>
                            <w:rFonts w:cs="ArialMT"/>
                            <w:color w:val="323232"/>
                            <w:sz w:val="18"/>
                            <w:szCs w:val="18"/>
                            <w:lang w:val="x-none"/>
                            <w:rPrChange w:id="486" w:author="LOISON Jean-Marie" w:date="2016-06-24T16:28:00Z">
                              <w:rPr>
                                <w:rFonts w:ascii="ArialMT" w:hAnsi="ArialMT" w:cs="ArialMT"/>
                                <w:color w:val="323232"/>
                                <w:sz w:val="20"/>
                                <w:lang w:val="x-none"/>
                              </w:rPr>
                            </w:rPrChange>
                          </w:rPr>
                          <w:t xml:space="preserve"> des</w:t>
                        </w:r>
                        <w:r w:rsidRPr="00D66962">
                          <w:rPr>
                            <w:rFonts w:cs="ArialMT"/>
                            <w:color w:val="323232"/>
                            <w:sz w:val="18"/>
                            <w:szCs w:val="18"/>
                            <w:rPrChange w:id="487"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88" w:author="LOISON Jean-Marie" w:date="2016-06-24T16:28:00Z">
                              <w:rPr>
                                <w:rFonts w:ascii="ArialMT" w:hAnsi="ArialMT" w:cs="ArialMT"/>
                                <w:color w:val="323232"/>
                                <w:sz w:val="20"/>
                                <w:lang w:val="x-none"/>
                              </w:rPr>
                            </w:rPrChange>
                          </w:rPr>
                          <w:t>équipements</w:t>
                        </w:r>
                        <w:r w:rsidRPr="00D66962">
                          <w:rPr>
                            <w:rFonts w:cs="ArialMT"/>
                            <w:color w:val="323232"/>
                            <w:sz w:val="18"/>
                            <w:szCs w:val="18"/>
                            <w:rPrChange w:id="489"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90" w:author="LOISON Jean-Marie" w:date="2016-06-24T16:28:00Z">
                              <w:rPr>
                                <w:rFonts w:ascii="ArialMT" w:hAnsi="ArialMT" w:cs="ArialMT"/>
                                <w:color w:val="323232"/>
                                <w:sz w:val="20"/>
                                <w:lang w:val="x-none"/>
                              </w:rPr>
                            </w:rPrChange>
                          </w:rPr>
                          <w:t>sont en</w:t>
                        </w:r>
                        <w:r w:rsidRPr="00D66962">
                          <w:rPr>
                            <w:rFonts w:cs="ArialMT"/>
                            <w:color w:val="323232"/>
                            <w:sz w:val="18"/>
                            <w:szCs w:val="18"/>
                            <w:rPrChange w:id="491"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92" w:author="LOISON Jean-Marie" w:date="2016-06-24T16:28:00Z">
                              <w:rPr>
                                <w:rFonts w:ascii="ArialMT" w:hAnsi="ArialMT" w:cs="ArialMT"/>
                                <w:color w:val="323232"/>
                                <w:sz w:val="20"/>
                                <w:lang w:val="x-none"/>
                              </w:rPr>
                            </w:rPrChange>
                          </w:rPr>
                          <w:t>maintenance</w:t>
                        </w:r>
                      </w:p>
                      <w:p w:rsidR="00813475" w:rsidRPr="00D66962" w:rsidRDefault="00813475" w:rsidP="004C0570">
                        <w:pPr>
                          <w:autoSpaceDE w:val="0"/>
                          <w:autoSpaceDN w:val="0"/>
                          <w:adjustRightInd w:val="0"/>
                          <w:snapToGrid w:val="0"/>
                          <w:rPr>
                            <w:rFonts w:cs="ArialMT"/>
                            <w:color w:val="323232"/>
                            <w:sz w:val="18"/>
                            <w:szCs w:val="18"/>
                            <w:rPrChange w:id="493"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494" w:author="LOISON Jean-Marie" w:date="2016-06-24T16:28:00Z">
                              <w:rPr>
                                <w:rFonts w:ascii="ArialMT" w:hAnsi="ArialMT" w:cs="ArialMT"/>
                                <w:color w:val="323232"/>
                                <w:sz w:val="20"/>
                              </w:rPr>
                            </w:rPrChange>
                          </w:rPr>
                        </w:pPr>
                        <w:r w:rsidRPr="00D66962">
                          <w:rPr>
                            <w:rFonts w:cs="ArialMT"/>
                            <w:color w:val="323232"/>
                            <w:sz w:val="18"/>
                            <w:szCs w:val="18"/>
                            <w:lang w:val="x-none"/>
                            <w:rPrChange w:id="495" w:author="LOISON Jean-Marie" w:date="2016-06-24T16:28:00Z">
                              <w:rPr>
                                <w:rFonts w:ascii="ArialMT" w:hAnsi="ArialMT" w:cs="ArialMT"/>
                                <w:color w:val="323232"/>
                                <w:sz w:val="20"/>
                                <w:lang w:val="x-none"/>
                              </w:rPr>
                            </w:rPrChange>
                          </w:rPr>
                          <w:t>&gt; Suivi des</w:t>
                        </w:r>
                        <w:r w:rsidRPr="00D66962">
                          <w:rPr>
                            <w:rFonts w:cs="ArialMT"/>
                            <w:color w:val="323232"/>
                            <w:sz w:val="18"/>
                            <w:szCs w:val="18"/>
                            <w:rPrChange w:id="496"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497" w:author="LOISON Jean-Marie" w:date="2016-06-24T16:28:00Z">
                              <w:rPr>
                                <w:rFonts w:ascii="ArialMT" w:hAnsi="ArialMT" w:cs="ArialMT"/>
                                <w:color w:val="323232"/>
                                <w:sz w:val="20"/>
                                <w:lang w:val="x-none"/>
                              </w:rPr>
                            </w:rPrChange>
                          </w:rPr>
                          <w:t>indicateurs</w:t>
                        </w:r>
                        <w:r w:rsidRPr="00D66962">
                          <w:rPr>
                            <w:rFonts w:cs="ArialMT"/>
                            <w:color w:val="323232"/>
                            <w:sz w:val="18"/>
                            <w:szCs w:val="18"/>
                            <w:rPrChange w:id="498" w:author="LOISON Jean-Marie" w:date="2016-06-24T16:28:00Z">
                              <w:rPr>
                                <w:rFonts w:ascii="ArialMT" w:hAnsi="ArialMT" w:cs="ArialMT"/>
                                <w:color w:val="323232"/>
                                <w:sz w:val="20"/>
                              </w:rPr>
                            </w:rPrChange>
                          </w:rPr>
                          <w:t xml:space="preserve"> </w:t>
                        </w:r>
                      </w:p>
                      <w:p w:rsidR="00813475" w:rsidRPr="00D66962" w:rsidRDefault="00813475" w:rsidP="004C0570">
                        <w:pPr>
                          <w:autoSpaceDE w:val="0"/>
                          <w:autoSpaceDN w:val="0"/>
                          <w:adjustRightInd w:val="0"/>
                          <w:snapToGrid w:val="0"/>
                          <w:rPr>
                            <w:rFonts w:cs="ArialMT"/>
                            <w:color w:val="323232"/>
                            <w:sz w:val="18"/>
                            <w:szCs w:val="18"/>
                            <w:rPrChange w:id="499"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rPrChange w:id="500" w:author="LOISON Jean-Marie" w:date="2016-06-24T16:28:00Z">
                              <w:rPr>
                                <w:rFonts w:ascii="ArialMT" w:hAnsi="ArialMT" w:cs="ArialMT"/>
                                <w:color w:val="323232"/>
                                <w:sz w:val="20"/>
                              </w:rPr>
                            </w:rPrChange>
                          </w:rPr>
                        </w:pPr>
                        <w:r w:rsidRPr="00D66962">
                          <w:rPr>
                            <w:rFonts w:cs="ArialMT"/>
                            <w:color w:val="323232"/>
                            <w:sz w:val="18"/>
                            <w:szCs w:val="18"/>
                            <w:lang w:val="x-none"/>
                            <w:rPrChange w:id="501" w:author="LOISON Jean-Marie" w:date="2016-06-24T16:28:00Z">
                              <w:rPr>
                                <w:rFonts w:ascii="ArialMT" w:hAnsi="ArialMT" w:cs="ArialMT"/>
                                <w:color w:val="323232"/>
                                <w:sz w:val="20"/>
                                <w:lang w:val="x-none"/>
                              </w:rPr>
                            </w:rPrChange>
                          </w:rPr>
                          <w:t>&gt; Analyse des</w:t>
                        </w:r>
                        <w:r w:rsidRPr="00D66962">
                          <w:rPr>
                            <w:rFonts w:cs="ArialMT"/>
                            <w:color w:val="323232"/>
                            <w:sz w:val="18"/>
                            <w:szCs w:val="18"/>
                            <w:rPrChange w:id="502"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503" w:author="LOISON Jean-Marie" w:date="2016-06-24T16:28:00Z">
                              <w:rPr>
                                <w:rFonts w:ascii="ArialMT" w:hAnsi="ArialMT" w:cs="ArialMT"/>
                                <w:color w:val="323232"/>
                                <w:sz w:val="20"/>
                                <w:lang w:val="x-none"/>
                              </w:rPr>
                            </w:rPrChange>
                          </w:rPr>
                          <w:t>écarts</w:t>
                        </w:r>
                      </w:p>
                      <w:p w:rsidR="00813475" w:rsidRPr="00D66962" w:rsidRDefault="00813475" w:rsidP="004C0570">
                        <w:pPr>
                          <w:autoSpaceDE w:val="0"/>
                          <w:autoSpaceDN w:val="0"/>
                          <w:adjustRightInd w:val="0"/>
                          <w:snapToGrid w:val="0"/>
                          <w:rPr>
                            <w:rFonts w:cs="ArialMT"/>
                            <w:color w:val="323232"/>
                            <w:sz w:val="18"/>
                            <w:szCs w:val="18"/>
                            <w:rPrChange w:id="504" w:author="LOISON Jean-Marie" w:date="2016-06-24T16:28:00Z">
                              <w:rPr>
                                <w:rFonts w:ascii="ArialMT" w:hAnsi="ArialMT" w:cs="ArialMT"/>
                                <w:color w:val="323232"/>
                                <w:sz w:val="20"/>
                              </w:rPr>
                            </w:rPrChange>
                          </w:rPr>
                        </w:pPr>
                      </w:p>
                      <w:p w:rsidR="00813475" w:rsidRPr="00D66962" w:rsidRDefault="00813475" w:rsidP="004C0570">
                        <w:pPr>
                          <w:autoSpaceDE w:val="0"/>
                          <w:autoSpaceDN w:val="0"/>
                          <w:adjustRightInd w:val="0"/>
                          <w:snapToGrid w:val="0"/>
                          <w:rPr>
                            <w:rFonts w:cs="ArialMT"/>
                            <w:color w:val="323232"/>
                            <w:sz w:val="18"/>
                            <w:szCs w:val="18"/>
                            <w:lang w:val="x-none"/>
                            <w:rPrChange w:id="505" w:author="LOISON Jean-Marie" w:date="2016-06-24T16:28:00Z">
                              <w:rPr>
                                <w:rFonts w:ascii="ArialMT" w:hAnsi="ArialMT" w:cs="ArialMT"/>
                                <w:color w:val="323232"/>
                                <w:sz w:val="20"/>
                                <w:lang w:val="x-none"/>
                              </w:rPr>
                            </w:rPrChange>
                          </w:rPr>
                        </w:pPr>
                        <w:r w:rsidRPr="00D66962">
                          <w:rPr>
                            <w:rFonts w:cs="ArialMT"/>
                            <w:color w:val="323232"/>
                            <w:sz w:val="18"/>
                            <w:szCs w:val="18"/>
                            <w:lang w:val="x-none"/>
                            <w:rPrChange w:id="506" w:author="LOISON Jean-Marie" w:date="2016-06-24T16:28:00Z">
                              <w:rPr>
                                <w:rFonts w:ascii="ArialMT" w:hAnsi="ArialMT" w:cs="ArialMT"/>
                                <w:color w:val="323232"/>
                                <w:sz w:val="20"/>
                                <w:lang w:val="x-none"/>
                              </w:rPr>
                            </w:rPrChange>
                          </w:rPr>
                          <w:t>&gt; Propositions</w:t>
                        </w:r>
                        <w:r w:rsidRPr="00D66962">
                          <w:rPr>
                            <w:rFonts w:cs="ArialMT"/>
                            <w:color w:val="323232"/>
                            <w:sz w:val="18"/>
                            <w:szCs w:val="18"/>
                            <w:rPrChange w:id="507"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508" w:author="LOISON Jean-Marie" w:date="2016-06-24T16:28:00Z">
                              <w:rPr>
                                <w:rFonts w:ascii="ArialMT" w:hAnsi="ArialMT" w:cs="ArialMT"/>
                                <w:color w:val="323232"/>
                                <w:sz w:val="20"/>
                                <w:lang w:val="x-none"/>
                              </w:rPr>
                            </w:rPrChange>
                          </w:rPr>
                          <w:t>d</w:t>
                        </w:r>
                        <w:r w:rsidRPr="00D66962">
                          <w:rPr>
                            <w:rFonts w:cs="ArialMT"/>
                            <w:color w:val="323232"/>
                            <w:sz w:val="18"/>
                            <w:szCs w:val="18"/>
                            <w:rPrChange w:id="509" w:author="LOISON Jean-Marie" w:date="2016-06-24T16:28:00Z">
                              <w:rPr>
                                <w:rFonts w:ascii="ArialMT" w:hAnsi="ArialMT" w:cs="ArialMT"/>
                                <w:color w:val="323232"/>
                                <w:sz w:val="20"/>
                              </w:rPr>
                            </w:rPrChange>
                          </w:rPr>
                          <w:t>’a</w:t>
                        </w:r>
                        <w:proofErr w:type="spellStart"/>
                        <w:r w:rsidRPr="00D66962">
                          <w:rPr>
                            <w:rFonts w:cs="ArialMT"/>
                            <w:color w:val="323232"/>
                            <w:sz w:val="18"/>
                            <w:szCs w:val="18"/>
                            <w:lang w:val="x-none"/>
                            <w:rPrChange w:id="510" w:author="LOISON Jean-Marie" w:date="2016-06-24T16:28:00Z">
                              <w:rPr>
                                <w:rFonts w:ascii="ArialMT" w:hAnsi="ArialMT" w:cs="ArialMT"/>
                                <w:color w:val="323232"/>
                                <w:sz w:val="20"/>
                                <w:lang w:val="x-none"/>
                              </w:rPr>
                            </w:rPrChange>
                          </w:rPr>
                          <w:t>méliorations</w:t>
                        </w:r>
                        <w:proofErr w:type="spellEnd"/>
                        <w:r w:rsidRPr="00D66962">
                          <w:rPr>
                            <w:rFonts w:cs="ArialMT"/>
                            <w:color w:val="323232"/>
                            <w:sz w:val="18"/>
                            <w:szCs w:val="18"/>
                            <w:lang w:val="x-none"/>
                            <w:rPrChange w:id="511" w:author="LOISON Jean-Marie" w:date="2016-06-24T16:28:00Z">
                              <w:rPr>
                                <w:rFonts w:ascii="ArialMT" w:hAnsi="ArialMT" w:cs="ArialMT"/>
                                <w:color w:val="323232"/>
                                <w:sz w:val="20"/>
                                <w:lang w:val="x-none"/>
                              </w:rPr>
                            </w:rPrChange>
                          </w:rPr>
                          <w:t xml:space="preserve"> et</w:t>
                        </w:r>
                        <w:r w:rsidRPr="00D66962">
                          <w:rPr>
                            <w:rFonts w:cs="ArialMT"/>
                            <w:color w:val="323232"/>
                            <w:sz w:val="18"/>
                            <w:szCs w:val="18"/>
                            <w:rPrChange w:id="512" w:author="LOISON Jean-Marie" w:date="2016-06-24T16:28:00Z">
                              <w:rPr>
                                <w:rFonts w:ascii="ArialMT" w:hAnsi="ArialMT" w:cs="ArialMT"/>
                                <w:color w:val="323232"/>
                                <w:sz w:val="20"/>
                              </w:rPr>
                            </w:rPrChange>
                          </w:rPr>
                          <w:t xml:space="preserve"> </w:t>
                        </w:r>
                        <w:r w:rsidRPr="00D66962">
                          <w:rPr>
                            <w:rFonts w:cs="ArialMT"/>
                            <w:color w:val="323232"/>
                            <w:sz w:val="18"/>
                            <w:szCs w:val="18"/>
                            <w:lang w:val="x-none"/>
                            <w:rPrChange w:id="513" w:author="LOISON Jean-Marie" w:date="2016-06-24T16:28:00Z">
                              <w:rPr>
                                <w:rFonts w:ascii="ArialMT" w:hAnsi="ArialMT" w:cs="ArialMT"/>
                                <w:color w:val="323232"/>
                                <w:sz w:val="20"/>
                                <w:lang w:val="x-none"/>
                              </w:rPr>
                            </w:rPrChange>
                          </w:rPr>
                          <w:t>plan de progrès</w:t>
                        </w:r>
                      </w:p>
                    </w:txbxContent>
                  </v:textbox>
                </v:shape>
                <v:shape id="Zone de texte 366" o:spid="_x0000_s1046" type="#_x0000_t202" style="position:absolute;left:18669;top:19050;width:27006;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k9MQA&#10;AADcAAAADwAAAGRycy9kb3ducmV2LnhtbESPwWrDMBBE74X+g9hCLiWR04Ib3MimBAwhpIe6+YCN&#10;tbFMrJWxVNv5+6hQ6HGYmTfMtphtJ0YafOtYwXqVgCCunW65UXD6LpcbED4ga+wck4IbeSjyx4ct&#10;ZtpN/EVjFRoRIewzVGBC6DMpfW3Iol+5njh6FzdYDFEOjdQDThFuO/mSJKm02HJcMNjTzlB9rX6s&#10;gmfTJ5/Hy/5c6rQ214PHNzselFo8zR/vIALN4T/8195rBa9pCr9n4hG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gpPTEAAAA3AAAAA8AAAAAAAAAAAAAAAAAmAIAAGRycy9k&#10;b3ducmV2LnhtbFBLBQYAAAAABAAEAPUAAACJAwAAAAA=&#10;" filled="f" stroked="f">
                  <v:textbox>
                    <w:txbxContent>
                      <w:p w:rsidR="00813475" w:rsidRPr="00A75DE4" w:rsidRDefault="00813475" w:rsidP="004C0570">
                        <w:pPr>
                          <w:jc w:val="center"/>
                          <w:rPr>
                            <w:b/>
                            <w:sz w:val="24"/>
                            <w:szCs w:val="24"/>
                          </w:rPr>
                        </w:pPr>
                        <w:r w:rsidRPr="00A75DE4">
                          <w:rPr>
                            <w:b/>
                            <w:sz w:val="24"/>
                            <w:szCs w:val="24"/>
                          </w:rPr>
                          <w:t>Prise en charge du contrat</w:t>
                        </w:r>
                      </w:p>
                      <w:p w:rsidR="00813475" w:rsidRPr="00A75DE4" w:rsidRDefault="00813475" w:rsidP="004C0570">
                        <w:pPr>
                          <w:jc w:val="center"/>
                          <w:rPr>
                            <w:b/>
                            <w:sz w:val="24"/>
                            <w:szCs w:val="24"/>
                          </w:rPr>
                        </w:pPr>
                        <w:proofErr w:type="gramStart"/>
                        <w:r w:rsidRPr="00A75DE4">
                          <w:rPr>
                            <w:b/>
                            <w:sz w:val="24"/>
                            <w:szCs w:val="24"/>
                          </w:rPr>
                          <w:t>en</w:t>
                        </w:r>
                        <w:proofErr w:type="gramEnd"/>
                        <w:r w:rsidRPr="00A75DE4">
                          <w:rPr>
                            <w:b/>
                            <w:sz w:val="24"/>
                            <w:szCs w:val="24"/>
                          </w:rPr>
                          <w:t xml:space="preserve"> présence du prestataire sortant</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Double flèche horizontale 365" o:spid="_x0000_s1047" type="#_x0000_t69" style="position:absolute;left:15906;top:26003;width:30639;height:5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ovS8YA&#10;AADcAAAADwAAAGRycy9kb3ducmV2LnhtbESPQWvCQBSE70L/w/IKvYjZWDFI6hqKocWDF20p9PbI&#10;vmaD2bdJdqvpv3cFocdhZr5h1sVoW3GmwTeOFcyTFARx5XTDtYLPj7fZCoQPyBpbx6TgjzwUm4fJ&#10;GnPtLnyg8zHUIkLY56jAhNDlUvrKkEWfuI44ej9usBiiHGqpB7xEuG3lc5pm0mLDccFgR1tD1en4&#10;axXoryl9+/60yPRhLM37Piubslfq6XF8fQERaAz/4Xt7pxUssiXczsQj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ovS8YAAADcAAAADwAAAAAAAAAAAAAAAACYAgAAZHJz&#10;L2Rvd25yZXYueG1sUEsFBgAAAAAEAAQA9QAAAIsDAAAAAA==&#10;" adj="4999" fillcolor="#652523 [1637]" stroked="f">
                  <v:fill color2="#ba4442 [3013]" rotate="t" angle="180" colors="0 #9b2d2a;52429f #cb3d3a;1 #ce3b37" focus="100%" type="gradient">
                    <o:fill v:ext="view" type="gradientUnscaled"/>
                  </v:fill>
                  <v:shadow on="t" color="black" opacity="22937f" origin=",.5" offset="0,.63889mm"/>
                  <v:textbox>
                    <w:txbxContent>
                      <w:p w:rsidR="00813475" w:rsidRPr="00FC4058" w:rsidRDefault="00813475" w:rsidP="004C0570">
                        <w:pPr>
                          <w:jc w:val="center"/>
                          <w:rPr>
                            <w:b/>
                          </w:rPr>
                        </w:pPr>
                        <w:r w:rsidRPr="00A75DE4">
                          <w:rPr>
                            <w:b/>
                          </w:rPr>
                          <w:t>2 MOIS</w:t>
                        </w:r>
                      </w:p>
                    </w:txbxContent>
                  </v:textbox>
                </v:shape>
                <v:shape id="Zone de texte 368" o:spid="_x0000_s1048" type="#_x0000_t202" style="position:absolute;left:47148;top:10096;width:16288;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ez4cIA&#10;AADcAAAADwAAAGRycy9kb3ducmV2LnhtbERPXWvCMBR9F/YfwhX2pqkbVO2M4gaKgjCmgj5emmtb&#10;1tyUJtr4782D4OPhfM8WwdTiRq2rLCsYDRMQxLnVFRcKjofVYALCeWSNtWVScCcHi/lbb4aZth3/&#10;0W3vCxFD2GWooPS+yaR0eUkG3dA2xJG72Nagj7AtpG6xi+Gmlh9JkkqDFceGEhv6KSn/31+Ngs5P&#10;p+vxalucl+nk+6TDxYXdr1Lv/bD8AuEp+Jf46d5oBZ9pXBvPxCM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7PhwgAAANwAAAAPAAAAAAAAAAAAAAAAAJgCAABkcnMvZG93&#10;bnJldi54bWxQSwUGAAAAAAQABAD1AAAAhwMAAAAA&#10;" stroked="f">
                  <v:textbox>
                    <w:txbxContent>
                      <w:p w:rsidR="00813475" w:rsidRPr="00A75DE4" w:rsidRDefault="00813475" w:rsidP="004C0570">
                        <w:pPr>
                          <w:rPr>
                            <w:b/>
                            <w:rPrChange w:id="514" w:author="LOISON Jean-Marie" w:date="2016-06-24T16:24:00Z">
                              <w:rPr/>
                            </w:rPrChange>
                          </w:rPr>
                        </w:pPr>
                        <w:r w:rsidRPr="00A75DE4">
                          <w:rPr>
                            <w:b/>
                            <w:rPrChange w:id="515" w:author="LOISON Jean-Marie" w:date="2016-06-24T16:24:00Z">
                              <w:rPr/>
                            </w:rPrChange>
                          </w:rPr>
                          <w:t>Démarrage du contrat</w:t>
                        </w:r>
                      </w:p>
                    </w:txbxContent>
                  </v:textbox>
                </v:shape>
                <v:shapetype id="_x0000_t32" coordsize="21600,21600" o:spt="32" o:oned="t" path="m,l21600,21600e" filled="f">
                  <v:path arrowok="t" fillok="f" o:connecttype="none"/>
                  <o:lock v:ext="edit" shapetype="t"/>
                </v:shapetype>
                <v:shape id="Connecteur droit avec flèche 369" o:spid="_x0000_s1049" type="#_x0000_t32" style="position:absolute;left:47148;top:5905;width:1423;height:3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Rdu8QAAADcAAAADwAAAGRycy9kb3ducmV2LnhtbESPzWrDMBCE74G+g9hCbolcx5jEjRJK&#10;S6GUXPJz6HGxtrKptTLWNnHfvgoEchxm5htmvR19p840xDawgad5Boq4DrZlZ+B0fJ8tQUVBttgF&#10;JgN/FGG7eZissbLhwns6H8SpBOFYoYFGpK+0jnVDHuM89MTJ+w6DR0lycNoOeElw3+k8y0rtseW0&#10;0GBPrw3VP4dfb+Dr5HervHjzrnBH2Qt9tnlRGjN9HF+eQQmNcg/f2h/WwKJcwfVMOgJ6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BF27xAAAANwAAAAPAAAAAAAAAAAA&#10;AAAAAKECAABkcnMvZG93bnJldi54bWxQSwUGAAAAAAQABAD5AAAAkgMAAAAA&#10;">
                  <v:stroke endarrow="block"/>
                </v:shape>
              </v:group>
            </w:pict>
          </mc:Fallback>
        </mc:AlternateContent>
      </w: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del w:id="394" w:author="LOISON Jean-Marie" w:date="2016-06-24T16:25:00Z">
        <w:r w:rsidRPr="00C9118E" w:rsidDel="00650E6B">
          <w:rPr>
            <w:noProof/>
            <w:lang w:eastAsia="fr-FR"/>
          </w:rPr>
          <mc:AlternateContent>
            <mc:Choice Requires="wps">
              <w:drawing>
                <wp:anchor distT="0" distB="0" distL="114300" distR="114300" simplePos="0" relativeHeight="251630592" behindDoc="0" locked="0" layoutInCell="1" allowOverlap="1" wp14:anchorId="1708513F" wp14:editId="3521AAB0">
                  <wp:simplePos x="0" y="0"/>
                  <wp:positionH relativeFrom="column">
                    <wp:posOffset>304165</wp:posOffset>
                  </wp:positionH>
                  <wp:positionV relativeFrom="paragraph">
                    <wp:posOffset>62865</wp:posOffset>
                  </wp:positionV>
                  <wp:extent cx="927100" cy="419100"/>
                  <wp:effectExtent l="0" t="0" r="25400" b="19050"/>
                  <wp:wrapNone/>
                  <wp:docPr id="367" name="Zone de texte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419100"/>
                          </a:xfrm>
                          <a:prstGeom prst="rect">
                            <a:avLst/>
                          </a:prstGeom>
                          <a:solidFill>
                            <a:srgbClr val="FFFFFF"/>
                          </a:solidFill>
                          <a:ln w="9525">
                            <a:solidFill>
                              <a:srgbClr val="000000"/>
                            </a:solidFill>
                            <a:miter lim="800000"/>
                            <a:headEnd/>
                            <a:tailEnd/>
                          </a:ln>
                        </wps:spPr>
                        <wps:txbx>
                          <w:txbxContent>
                            <w:p w:rsidR="00813475" w:rsidRPr="00650E6B" w:rsidRDefault="00813475">
                              <w:pPr>
                                <w:jc w:val="center"/>
                                <w:rPr>
                                  <w:sz w:val="20"/>
                                  <w:rPrChange w:id="395" w:author="LOISON Jean-Marie" w:date="2016-06-24T16:22:00Z">
                                    <w:rPr/>
                                  </w:rPrChange>
                                </w:rPr>
                                <w:pPrChange w:id="396" w:author="LOISON Jean-Marie" w:date="2016-06-24T16:22:00Z">
                                  <w:pPr/>
                                </w:pPrChange>
                              </w:pPr>
                              <w:r w:rsidRPr="00650E6B">
                                <w:rPr>
                                  <w:sz w:val="20"/>
                                  <w:rPrChange w:id="397" w:author="LOISON Jean-Marie" w:date="2016-06-24T16:22:00Z">
                                    <w:rPr/>
                                  </w:rPrChange>
                                </w:rPr>
                                <w:t>Signature du contrat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Zone de texte 367" o:spid="_x0000_s1050" type="#_x0000_t202" style="position:absolute;left:0;text-align:left;margin-left:23.95pt;margin-top:4.95pt;width:73pt;height:3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">
                  <v:textbox>
                    <w:txbxContent>
                      <w:p w:rsidR="00813475" w:rsidRPr="00650E6B" w:rsidRDefault="00813475">
                        <w:pPr>
                          <w:jc w:val="center"/>
                          <w:rPr>
                            <w:sz w:val="20"/>
                            <w:rPrChange w:id="520" w:author="LOISON Jean-Marie" w:date="2016-06-24T16:22:00Z">
                              <w:rPr/>
                            </w:rPrChange>
                          </w:rPr>
                          <w:pPrChange w:id="521" w:author="LOISON Jean-Marie" w:date="2016-06-24T16:22:00Z">
                            <w:pPr/>
                          </w:pPrChange>
                        </w:pPr>
                        <w:r w:rsidRPr="00650E6B">
                          <w:rPr>
                            <w:sz w:val="20"/>
                            <w:rPrChange w:id="522" w:author="LOISON Jean-Marie" w:date="2016-06-24T16:22:00Z">
                              <w:rPr/>
                            </w:rPrChange>
                          </w:rPr>
                          <w:t>Signature du contrat</w:t>
                        </w:r>
                      </w:p>
                    </w:txbxContent>
                  </v:textbox>
                </v:shape>
              </w:pict>
            </mc:Fallback>
          </mc:AlternateContent>
        </w:r>
      </w:del>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ind w:left="1077"/>
      </w:pPr>
    </w:p>
    <w:p w:rsidR="004C0570" w:rsidRPr="00C9118E" w:rsidRDefault="004C0570" w:rsidP="004C0570">
      <w:pPr>
        <w:pStyle w:val="Paragraphedeliste"/>
        <w:numPr>
          <w:ilvl w:val="0"/>
          <w:numId w:val="64"/>
        </w:numPr>
        <w:rPr>
          <w:rFonts w:cs="Arial-BoldMT"/>
          <w:color w:val="FFFFFF"/>
          <w:lang w:val="x-none"/>
        </w:rPr>
      </w:pPr>
      <w:r w:rsidRPr="00C9118E">
        <w:rPr>
          <w:rFonts w:cs="Arial-BoldMT"/>
          <w:color w:val="FFFFFF"/>
          <w:lang w:val="x-none"/>
        </w:rPr>
        <w:t>Anticipation</w:t>
      </w:r>
    </w:p>
    <w:p w:rsidR="004C0570" w:rsidRPr="00C9118E" w:rsidRDefault="004C0570" w:rsidP="004C0570">
      <w:pPr>
        <w:pStyle w:val="Paragraphedeliste"/>
        <w:numPr>
          <w:ilvl w:val="0"/>
          <w:numId w:val="64"/>
        </w:numPr>
      </w:pPr>
    </w:p>
    <w:p w:rsidR="004C0570" w:rsidRPr="00C9118E" w:rsidRDefault="004C0570" w:rsidP="004C0570">
      <w:pPr>
        <w:pStyle w:val="Paragraphedeliste"/>
        <w:numPr>
          <w:ilvl w:val="0"/>
          <w:numId w:val="64"/>
        </w:numPr>
        <w:rPr>
          <w:rFonts w:cs="Arial"/>
          <w:b/>
          <w:bCs/>
          <w:iCs/>
          <w:sz w:val="28"/>
          <w:szCs w:val="28"/>
          <w:u w:val="single"/>
        </w:rPr>
      </w:pPr>
    </w:p>
    <w:p w:rsidR="004C0570" w:rsidRPr="00C9118E" w:rsidRDefault="004C0570" w:rsidP="004C0570">
      <w:pPr>
        <w:pStyle w:val="Paragraphedeliste"/>
        <w:numPr>
          <w:ilvl w:val="0"/>
          <w:numId w:val="64"/>
        </w:numPr>
        <w:rPr>
          <w:rFonts w:cs="Arial"/>
          <w:b/>
          <w:bCs/>
          <w:iCs/>
          <w:sz w:val="28"/>
          <w:szCs w:val="28"/>
          <w:u w:val="single"/>
        </w:rPr>
      </w:pPr>
    </w:p>
    <w:p w:rsidR="004C0570" w:rsidRPr="00C9118E" w:rsidRDefault="004C0570" w:rsidP="004C0570">
      <w:pPr>
        <w:spacing w:before="120" w:after="60" w:line="240" w:lineRule="auto"/>
        <w:jc w:val="both"/>
        <w:rPr>
          <w:rFonts w:cs="Times New Roman"/>
          <w:b/>
          <w:sz w:val="24"/>
          <w:szCs w:val="24"/>
        </w:rPr>
      </w:pPr>
    </w:p>
    <w:p w:rsidR="004C0570" w:rsidRPr="00C9118E" w:rsidRDefault="004C0570" w:rsidP="004C0570">
      <w:pPr>
        <w:rPr>
          <w:rFonts w:cs="Times New Roman"/>
          <w:b/>
          <w:bCs/>
          <w:snapToGrid w:val="0"/>
          <w:u w:val="single"/>
        </w:rPr>
      </w:pPr>
    </w:p>
    <w:p w:rsidR="004C0570" w:rsidRPr="00C9118E" w:rsidRDefault="004C0570" w:rsidP="004C0570">
      <w:pPr>
        <w:rPr>
          <w:rFonts w:cs="Times New Roman"/>
          <w:b/>
          <w:bCs/>
          <w:snapToGrid w:val="0"/>
          <w:u w:val="single"/>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rPr>
          <w:rFonts w:cs="Times New Roman"/>
        </w:rPr>
      </w:pPr>
    </w:p>
    <w:p w:rsidR="004C0570" w:rsidRPr="00C9118E" w:rsidRDefault="004C0570" w:rsidP="004C0570">
      <w:pPr>
        <w:pStyle w:val="Titre2"/>
        <w:numPr>
          <w:ilvl w:val="1"/>
          <w:numId w:val="3"/>
        </w:numPr>
        <w:rPr>
          <w:rFonts w:cs="Times New Roman"/>
        </w:rPr>
      </w:pPr>
      <w:bookmarkStart w:id="398" w:name="_Toc456964005"/>
      <w:bookmarkStart w:id="399" w:name="_Toc456971967"/>
      <w:r w:rsidRPr="00C9118E">
        <w:rPr>
          <w:rFonts w:cs="Times New Roman"/>
        </w:rPr>
        <w:t>L’Organisation de la Phase Exploitation Maintenance</w:t>
      </w:r>
      <w:bookmarkEnd w:id="398"/>
      <w:bookmarkEnd w:id="399"/>
    </w:p>
    <w:p w:rsidR="004C0570" w:rsidRPr="00C9118E" w:rsidRDefault="004C0570" w:rsidP="004C0570">
      <w:pPr>
        <w:autoSpaceDE w:val="0"/>
        <w:autoSpaceDN w:val="0"/>
        <w:adjustRightInd w:val="0"/>
        <w:jc w:val="both"/>
        <w:rPr>
          <w:rFonts w:cs="Times New Roman"/>
        </w:rPr>
      </w:pPr>
      <w:r w:rsidRPr="00C9118E">
        <w:rPr>
          <w:rFonts w:cs="Times New Roman"/>
        </w:rPr>
        <w:t xml:space="preserve">Dans le cadre des interventions de maintenance </w:t>
      </w:r>
      <w:r w:rsidRPr="00C9118E">
        <w:rPr>
          <w:rFonts w:cs="Times New Roman"/>
          <w:b/>
        </w:rPr>
        <w:t>et de la garantie de continuité d’activité du process</w:t>
      </w:r>
      <w:r w:rsidRPr="00C9118E">
        <w:rPr>
          <w:rFonts w:cs="Times New Roman"/>
        </w:rPr>
        <w:t xml:space="preserve">, il s’agit de </w:t>
      </w:r>
      <w:r w:rsidRPr="00C9118E">
        <w:rPr>
          <w:rFonts w:cs="Times New Roman"/>
          <w:b/>
        </w:rPr>
        <w:t>procéder préalablement à une analyse systématique du risque technique</w:t>
      </w:r>
      <w:r w:rsidRPr="00C9118E">
        <w:rPr>
          <w:rFonts w:cs="Times New Roman"/>
        </w:rPr>
        <w:t xml:space="preserve"> prévisionnel et opérationnel de tous les équipements destinés à la production, à la distribution électrique, hydraulique, aéraulique.</w:t>
      </w:r>
    </w:p>
    <w:p w:rsidR="004C0570" w:rsidRPr="00C9118E" w:rsidRDefault="004C0570" w:rsidP="004C0570">
      <w:pPr>
        <w:autoSpaceDE w:val="0"/>
        <w:autoSpaceDN w:val="0"/>
        <w:adjustRightInd w:val="0"/>
        <w:jc w:val="both"/>
        <w:rPr>
          <w:rFonts w:cs="Times New Roman"/>
        </w:rPr>
      </w:pPr>
      <w:r w:rsidRPr="00C9118E">
        <w:rPr>
          <w:rFonts w:cs="Times New Roman"/>
        </w:rPr>
        <w:t>Le livrable correspondant est « la cartographie des risques ».</w:t>
      </w:r>
    </w:p>
    <w:p w:rsidR="004C0570" w:rsidRPr="00C9118E" w:rsidRDefault="004C0570" w:rsidP="004C0570">
      <w:pPr>
        <w:autoSpaceDE w:val="0"/>
        <w:autoSpaceDN w:val="0"/>
        <w:adjustRightInd w:val="0"/>
        <w:jc w:val="both"/>
        <w:rPr>
          <w:rFonts w:cs="Times New Roman"/>
        </w:rPr>
      </w:pPr>
      <w:r w:rsidRPr="00C9118E">
        <w:rPr>
          <w:rFonts w:cs="Times New Roman"/>
        </w:rPr>
        <w:t>Afin d’organiser et de préparer la maintenance ou des travaux, il est essentiel de :</w:t>
      </w:r>
    </w:p>
    <w:p w:rsidR="004C0570" w:rsidRPr="00C9118E" w:rsidRDefault="004C0570" w:rsidP="004C0570">
      <w:pPr>
        <w:pStyle w:val="Paragraphedeliste"/>
        <w:numPr>
          <w:ilvl w:val="0"/>
          <w:numId w:val="65"/>
        </w:numPr>
        <w:autoSpaceDE w:val="0"/>
        <w:autoSpaceDN w:val="0"/>
        <w:adjustRightInd w:val="0"/>
        <w:jc w:val="both"/>
        <w:rPr>
          <w:rFonts w:cs="Times New Roman"/>
        </w:rPr>
      </w:pPr>
      <w:r w:rsidRPr="00C9118E">
        <w:rPr>
          <w:rFonts w:cs="Times New Roman"/>
        </w:rPr>
        <w:t xml:space="preserve">Identifier avec </w:t>
      </w:r>
      <w:r w:rsidR="000026DB">
        <w:rPr>
          <w:rFonts w:cs="Times New Roman"/>
          <w:b/>
        </w:rPr>
        <w:t>FINAERO</w:t>
      </w:r>
      <w:r w:rsidRPr="00C9118E">
        <w:rPr>
          <w:rFonts w:cs="Times New Roman"/>
          <w:b/>
        </w:rPr>
        <w:t xml:space="preserve"> </w:t>
      </w:r>
      <w:r w:rsidRPr="00C9118E">
        <w:rPr>
          <w:rFonts w:cs="Times New Roman"/>
        </w:rPr>
        <w:t>ses différents niveaux d’engagement de continuité de service avec ses propres clients,</w:t>
      </w:r>
    </w:p>
    <w:p w:rsidR="004C0570" w:rsidRPr="00C9118E" w:rsidRDefault="004C0570" w:rsidP="004C0570">
      <w:pPr>
        <w:pStyle w:val="Paragraphedeliste"/>
        <w:numPr>
          <w:ilvl w:val="0"/>
          <w:numId w:val="65"/>
        </w:numPr>
        <w:autoSpaceDE w:val="0"/>
        <w:autoSpaceDN w:val="0"/>
        <w:adjustRightInd w:val="0"/>
        <w:jc w:val="both"/>
        <w:rPr>
          <w:rFonts w:cs="Times New Roman"/>
        </w:rPr>
      </w:pPr>
      <w:r w:rsidRPr="00C9118E">
        <w:rPr>
          <w:rFonts w:cs="Times New Roman"/>
        </w:rPr>
        <w:t>Définir les différentes sections d’installations ou groupes d’équipements impliqués simultanément dans des opérations de maintenance, (découpage fonctionnel avec la possibilité de contournement),</w:t>
      </w:r>
    </w:p>
    <w:p w:rsidR="004C0570" w:rsidRPr="00C9118E" w:rsidRDefault="004C0570" w:rsidP="004C0570">
      <w:pPr>
        <w:pStyle w:val="Paragraphedeliste"/>
        <w:numPr>
          <w:ilvl w:val="0"/>
          <w:numId w:val="65"/>
        </w:numPr>
        <w:autoSpaceDE w:val="0"/>
        <w:autoSpaceDN w:val="0"/>
        <w:adjustRightInd w:val="0"/>
        <w:jc w:val="both"/>
        <w:rPr>
          <w:rFonts w:cs="Times New Roman"/>
        </w:rPr>
      </w:pPr>
      <w:r w:rsidRPr="00C9118E">
        <w:rPr>
          <w:rFonts w:cs="Times New Roman"/>
        </w:rPr>
        <w:t>D’étudier la possibilité de contournement associée</w:t>
      </w:r>
    </w:p>
    <w:p w:rsidR="004C0570" w:rsidRPr="00C9118E" w:rsidRDefault="004C0570" w:rsidP="004C0570">
      <w:pPr>
        <w:pStyle w:val="Paragraphedeliste"/>
        <w:numPr>
          <w:ilvl w:val="0"/>
          <w:numId w:val="65"/>
        </w:numPr>
        <w:autoSpaceDE w:val="0"/>
        <w:autoSpaceDN w:val="0"/>
        <w:adjustRightInd w:val="0"/>
        <w:jc w:val="both"/>
        <w:rPr>
          <w:rFonts w:cs="Times New Roman"/>
        </w:rPr>
      </w:pPr>
      <w:r w:rsidRPr="00C9118E">
        <w:rPr>
          <w:rFonts w:cs="Times New Roman"/>
        </w:rPr>
        <w:t>De prendre en compte la configuration des équipements pendant l’intervention et de considérer le plus haut niveau de risque résiduel constaté dans la chaine d’équipements concernés</w:t>
      </w:r>
    </w:p>
    <w:p w:rsidR="004C0570" w:rsidRPr="00C9118E" w:rsidRDefault="004C0570" w:rsidP="004C0570">
      <w:pPr>
        <w:pStyle w:val="Paragraphedeliste"/>
        <w:numPr>
          <w:ilvl w:val="0"/>
          <w:numId w:val="65"/>
        </w:numPr>
        <w:autoSpaceDE w:val="0"/>
        <w:autoSpaceDN w:val="0"/>
        <w:adjustRightInd w:val="0"/>
        <w:jc w:val="both"/>
        <w:rPr>
          <w:rFonts w:cs="Times New Roman"/>
        </w:rPr>
      </w:pPr>
      <w:r w:rsidRPr="00C9118E">
        <w:rPr>
          <w:rFonts w:cs="Times New Roman"/>
        </w:rPr>
        <w:t>De prédéfinir la période d’intervention correspondante au risque, de quantifier le compte horaire prévisionnel de maintenance préventive et de le répartir par période de criticité, d’évaluer les écarts potentiels selon les périodes</w:t>
      </w:r>
    </w:p>
    <w:p w:rsidR="004C0570" w:rsidRPr="00C9118E" w:rsidRDefault="004C0570" w:rsidP="004C0570">
      <w:pPr>
        <w:autoSpaceDE w:val="0"/>
        <w:autoSpaceDN w:val="0"/>
        <w:adjustRightInd w:val="0"/>
        <w:jc w:val="both"/>
        <w:rPr>
          <w:rFonts w:cs="Times New Roman"/>
        </w:rPr>
      </w:pPr>
      <w:r w:rsidRPr="00C9118E">
        <w:rPr>
          <w:rFonts w:cs="Times New Roman"/>
        </w:rPr>
        <w:t>Pour répondre à cet enjeu, le déploiement d’une cartographie des risques est essentiel afin de planifier judicieusement les opérations de maintenance ainsi que les ressources adéquates. (voir exemple de guide et réduction des risques en annexe).</w:t>
      </w:r>
    </w:p>
    <w:p w:rsidR="004C0570" w:rsidRPr="00C9118E" w:rsidRDefault="004C0570" w:rsidP="004C0570">
      <w:pPr>
        <w:autoSpaceDE w:val="0"/>
        <w:autoSpaceDN w:val="0"/>
        <w:adjustRightInd w:val="0"/>
        <w:jc w:val="both"/>
        <w:rPr>
          <w:rFonts w:cs="Times New Roman"/>
        </w:rPr>
      </w:pPr>
      <w:r w:rsidRPr="00C9118E">
        <w:rPr>
          <w:rFonts w:cs="Times New Roman"/>
        </w:rPr>
        <w:t>A l’issue de cette étude et en fonction du niveau de risque identifié l’ensemble des installations font l’objet d’une planification prévisionnelle annuelle spécifique. Ce planning est suivi de façon mensuelle et est rendu opérationnel sur la période de trois mois glissants. Cette action permet de programmer les opérations en actant les dates d’interventions avec les différents  intervenants (sous-traitant et personnel SPIE) et interlocuteur client.</w:t>
      </w:r>
    </w:p>
    <w:p w:rsidR="004C0570" w:rsidRPr="00C9118E" w:rsidRDefault="004C0570" w:rsidP="004C0570">
      <w:pPr>
        <w:autoSpaceDE w:val="0"/>
        <w:autoSpaceDN w:val="0"/>
        <w:adjustRightInd w:val="0"/>
        <w:jc w:val="both"/>
        <w:rPr>
          <w:rFonts w:cs="Times New Roman"/>
        </w:rPr>
      </w:pPr>
      <w:r w:rsidRPr="00C9118E">
        <w:rPr>
          <w:rFonts w:cs="Times New Roman"/>
        </w:rPr>
        <w:t>D’autre part, cette planification est intégrée dans le système de Gestion de la Maintenance Assistée par Ordinateur (GMAO). Elle permet notamment d’assurer la traçabilité de la planification des équipements ou groupement d’équipements issue de la cartographie des risques. De plus, un programme de maintenance systématique est planifié sur les équipements non sensibles notamment pour les opérations d’entretien courant de niveaux 1 à 4 de la norme AFNOR FDX60.000.</w:t>
      </w:r>
    </w:p>
    <w:p w:rsidR="004C0570" w:rsidRPr="00C9118E" w:rsidRDefault="004C0570" w:rsidP="004C0570">
      <w:pPr>
        <w:jc w:val="both"/>
        <w:rPr>
          <w:rFonts w:cs="Times New Roman"/>
        </w:rPr>
      </w:pPr>
      <w:r w:rsidRPr="00C9118E">
        <w:rPr>
          <w:rFonts w:cs="Times New Roman"/>
          <w:noProof/>
          <w:lang w:eastAsia="fr-FR"/>
        </w:rPr>
        <mc:AlternateContent>
          <mc:Choice Requires="wps">
            <w:drawing>
              <wp:anchor distT="0" distB="0" distL="114300" distR="114300" simplePos="0" relativeHeight="251627520" behindDoc="0" locked="0" layoutInCell="1" allowOverlap="1" wp14:anchorId="679E02BE" wp14:editId="33DC26F0">
                <wp:simplePos x="0" y="0"/>
                <wp:positionH relativeFrom="column">
                  <wp:posOffset>899795</wp:posOffset>
                </wp:positionH>
                <wp:positionV relativeFrom="paragraph">
                  <wp:posOffset>224155</wp:posOffset>
                </wp:positionV>
                <wp:extent cx="1038225" cy="304800"/>
                <wp:effectExtent l="0" t="0" r="28575" b="1905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solidFill>
                          <a:srgbClr val="FFFFFF"/>
                        </a:solidFill>
                        <a:ln w="19050">
                          <a:solidFill>
                            <a:srgbClr val="FF0000"/>
                          </a:solidFill>
                          <a:miter lim="800000"/>
                          <a:headEnd/>
                          <a:tailEnd/>
                        </a:ln>
                      </wps:spPr>
                      <wps:txbx>
                        <w:txbxContent>
                          <w:p w:rsidR="00813475" w:rsidRPr="00767F22" w:rsidRDefault="00813475" w:rsidP="004C0570">
                            <w:pPr>
                              <w:rPr>
                                <w:sz w:val="12"/>
                                <w:szCs w:val="12"/>
                              </w:rPr>
                            </w:pPr>
                            <w:r w:rsidRPr="00767F22">
                              <w:rPr>
                                <w:sz w:val="12"/>
                                <w:szCs w:val="12"/>
                              </w:rPr>
                              <w:t>2 – Planification Annuelle Spécifique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51" type="#_x0000_t202" style="position:absolute;left:0;text-align:left;margin-left:70.85pt;margin-top:17.65pt;width:81.75pt;height:24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" strokecolor="red" strokeweight="1.5pt">
                <v:textbox>
                  <w:txbxContent>
                    <w:p w:rsidR="00813475" w:rsidRPr="00767F22" w:rsidRDefault="00813475" w:rsidP="004C0570">
                      <w:pPr>
                        <w:rPr>
                          <w:sz w:val="12"/>
                          <w:szCs w:val="12"/>
                        </w:rPr>
                      </w:pPr>
                      <w:r w:rsidRPr="00767F22">
                        <w:rPr>
                          <w:sz w:val="12"/>
                          <w:szCs w:val="12"/>
                        </w:rPr>
                        <w:t>2 – Planification Annuelle Spécifique</w:t>
                      </w:r>
                    </w:p>
                  </w:txbxContent>
                </v:textbox>
              </v:shape>
            </w:pict>
          </mc:Fallback>
        </mc:AlternateContent>
      </w:r>
      <w:r w:rsidRPr="00C9118E">
        <w:rPr>
          <w:rFonts w:cs="Times New Roman"/>
          <w:noProof/>
          <w:sz w:val="24"/>
          <w:szCs w:val="24"/>
          <w:lang w:eastAsia="fr-FR"/>
        </w:rPr>
        <w:drawing>
          <wp:inline distT="0" distB="0" distL="0" distR="0" wp14:anchorId="1FCE9EF4" wp14:editId="54B4C158">
            <wp:extent cx="6031865" cy="3401017"/>
            <wp:effectExtent l="0" t="0" r="6985" b="9525"/>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6031865" cy="3401017"/>
                    </a:xfrm>
                    <a:prstGeom prst="rect">
                      <a:avLst/>
                    </a:prstGeom>
                    <a:noFill/>
                    <a:ln w="9525">
                      <a:noFill/>
                      <a:miter lim="800000"/>
                      <a:headEnd/>
                      <a:tailEnd/>
                    </a:ln>
                  </pic:spPr>
                </pic:pic>
              </a:graphicData>
            </a:graphic>
          </wp:inline>
        </w:drawing>
      </w:r>
    </w:p>
    <w:p w:rsidR="004C0570" w:rsidRPr="00C9118E" w:rsidRDefault="004C0570" w:rsidP="004C0570">
      <w:pPr>
        <w:spacing w:after="0" w:line="240" w:lineRule="auto"/>
        <w:jc w:val="both"/>
        <w:rPr>
          <w:rFonts w:cs="Times New Roman"/>
        </w:rPr>
      </w:pPr>
    </w:p>
    <w:p w:rsidR="004C0570" w:rsidRPr="00C9118E" w:rsidRDefault="004C0570" w:rsidP="004C0570">
      <w:pPr>
        <w:spacing w:after="0" w:line="240" w:lineRule="auto"/>
        <w:jc w:val="both"/>
        <w:rPr>
          <w:rFonts w:cs="Times New Roman"/>
        </w:rPr>
      </w:pPr>
      <w:r w:rsidRPr="00C9118E">
        <w:rPr>
          <w:rFonts w:cs="Times New Roman"/>
        </w:rPr>
        <w:t xml:space="preserve">D’autre part, la GMAO capitalise l’ensemble des interventions effectuées sur les équipements. </w:t>
      </w:r>
      <w:r w:rsidRPr="00C9118E">
        <w:rPr>
          <w:rFonts w:cs="Times New Roman"/>
          <w:b/>
        </w:rPr>
        <w:t>SPIE</w:t>
      </w:r>
      <w:r w:rsidRPr="00C9118E">
        <w:rPr>
          <w:rFonts w:cs="Times New Roman"/>
        </w:rPr>
        <w:t xml:space="preserve"> propose dans le cadre de ce marché d’intégrer également l’ensemble des caractéristiques techniques et d’identification du matériel, ceci afin que </w:t>
      </w:r>
      <w:r w:rsidR="000026DB">
        <w:rPr>
          <w:rFonts w:cs="Times New Roman"/>
          <w:b/>
        </w:rPr>
        <w:t>FINAERO</w:t>
      </w:r>
      <w:ins w:id="400" w:author="LOISON Jean-Marie" w:date="2016-06-24T16:37:00Z">
        <w:r>
          <w:rPr>
            <w:rFonts w:cs="Times New Roman"/>
            <w:b/>
          </w:rPr>
          <w:t xml:space="preserve"> </w:t>
        </w:r>
      </w:ins>
      <w:r w:rsidRPr="00C9118E">
        <w:rPr>
          <w:rFonts w:cs="Times New Roman"/>
        </w:rPr>
        <w:t>dispose à tout moment de fiche</w:t>
      </w:r>
      <w:ins w:id="401" w:author="LOISON Jean-Marie" w:date="2016-06-24T16:48:00Z">
        <w:r>
          <w:rPr>
            <w:rFonts w:cs="Times New Roman"/>
          </w:rPr>
          <w:t>s</w:t>
        </w:r>
      </w:ins>
      <w:r w:rsidRPr="00C9118E">
        <w:rPr>
          <w:rFonts w:cs="Times New Roman"/>
        </w:rPr>
        <w:t xml:space="preserve"> complète</w:t>
      </w:r>
      <w:ins w:id="402" w:author="LOISON Jean-Marie" w:date="2016-06-24T16:48:00Z">
        <w:r>
          <w:rPr>
            <w:rFonts w:cs="Times New Roman"/>
          </w:rPr>
          <w:t>s</w:t>
        </w:r>
      </w:ins>
      <w:r w:rsidRPr="00C9118E">
        <w:rPr>
          <w:rFonts w:cs="Times New Roman"/>
        </w:rPr>
        <w:t xml:space="preserve"> pour chacun d’eux.</w:t>
      </w:r>
    </w:p>
    <w:p w:rsidR="004C0570" w:rsidRPr="00C9118E" w:rsidRDefault="004C0570" w:rsidP="004C0570">
      <w:pPr>
        <w:spacing w:after="0" w:line="240" w:lineRule="auto"/>
        <w:jc w:val="both"/>
        <w:rPr>
          <w:rFonts w:cs="Times New Roman"/>
        </w:rPr>
      </w:pPr>
    </w:p>
    <w:p w:rsidR="004C0570" w:rsidRPr="00C9118E" w:rsidRDefault="004C0570" w:rsidP="004C0570">
      <w:pPr>
        <w:spacing w:after="0" w:line="240" w:lineRule="auto"/>
        <w:jc w:val="both"/>
        <w:rPr>
          <w:rFonts w:cs="Times New Roman"/>
        </w:rPr>
      </w:pPr>
    </w:p>
    <w:p w:rsidR="004C0570" w:rsidRPr="00C9118E" w:rsidRDefault="004C0570" w:rsidP="004C0570">
      <w:pPr>
        <w:pStyle w:val="Titre2"/>
        <w:numPr>
          <w:ilvl w:val="1"/>
          <w:numId w:val="3"/>
        </w:numPr>
        <w:autoSpaceDE w:val="0"/>
        <w:autoSpaceDN w:val="0"/>
        <w:adjustRightInd w:val="0"/>
        <w:jc w:val="both"/>
        <w:rPr>
          <w:rFonts w:cs="Times New Roman"/>
        </w:rPr>
      </w:pPr>
      <w:bookmarkStart w:id="403" w:name="_Toc456964006"/>
      <w:bookmarkStart w:id="404" w:name="_Toc456971968"/>
      <w:r w:rsidRPr="00C9118E">
        <w:rPr>
          <w:rFonts w:cs="Times New Roman"/>
        </w:rPr>
        <w:t>L’Organisation de la Phase de fin de contrat</w:t>
      </w:r>
      <w:bookmarkEnd w:id="403"/>
      <w:bookmarkEnd w:id="404"/>
    </w:p>
    <w:p w:rsidR="004C0570" w:rsidRPr="00C9118E" w:rsidRDefault="004C0570" w:rsidP="004C0570">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Nous vous proposons une phase de fin de contrat enclenchée 2 mois avant la date de fin du marché.</w:t>
      </w:r>
    </w:p>
    <w:p w:rsidR="004C0570" w:rsidRPr="00C9118E" w:rsidRDefault="004C0570" w:rsidP="004C0570">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Cette période avec recouvrement doit permettre un transfert de connaissance entre les prestataires sortant et entrant ainsi qu’un transfert des historiques et bases de données technique</w:t>
      </w:r>
      <w:ins w:id="405" w:author="LOISON Jean-Marie" w:date="2016-06-24T16:41:00Z">
        <w:r>
          <w:rPr>
            <w:rFonts w:eastAsia="Times New Roman" w:cs="Times New Roman"/>
            <w:color w:val="333333"/>
            <w:szCs w:val="24"/>
            <w:lang w:eastAsia="fr-FR"/>
          </w:rPr>
          <w:t>s</w:t>
        </w:r>
      </w:ins>
      <w:r w:rsidRPr="00C9118E">
        <w:rPr>
          <w:rFonts w:eastAsia="Times New Roman" w:cs="Times New Roman"/>
          <w:color w:val="333333"/>
          <w:szCs w:val="24"/>
          <w:lang w:eastAsia="fr-FR"/>
        </w:rPr>
        <w:t xml:space="preserve"> entre le « sortant » et </w:t>
      </w:r>
      <w:r w:rsidR="000026DB">
        <w:rPr>
          <w:rFonts w:eastAsia="Times New Roman" w:cs="Times New Roman"/>
          <w:color w:val="333333"/>
          <w:szCs w:val="24"/>
          <w:lang w:eastAsia="fr-FR"/>
        </w:rPr>
        <w:t>FINAERO</w:t>
      </w:r>
      <w:r w:rsidRPr="00C9118E">
        <w:rPr>
          <w:rFonts w:eastAsia="Times New Roman" w:cs="Times New Roman"/>
          <w:color w:val="333333"/>
          <w:szCs w:val="24"/>
          <w:lang w:eastAsia="fr-FR"/>
        </w:rPr>
        <w:t>.</w:t>
      </w:r>
    </w:p>
    <w:p w:rsidR="004C0570" w:rsidRPr="00C9118E" w:rsidRDefault="004C0570" w:rsidP="004C0570">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Un état des lieux est établi entre </w:t>
      </w:r>
      <w:r w:rsidRPr="00C9118E">
        <w:rPr>
          <w:rFonts w:eastAsia="Times New Roman" w:cs="Times New Roman"/>
          <w:b/>
          <w:color w:val="333333"/>
          <w:szCs w:val="24"/>
          <w:lang w:eastAsia="fr-FR"/>
        </w:rPr>
        <w:t xml:space="preserve">SPIE </w:t>
      </w:r>
      <w:r w:rsidRPr="00C9118E">
        <w:rPr>
          <w:rFonts w:eastAsia="Times New Roman" w:cs="Times New Roman"/>
          <w:color w:val="333333"/>
          <w:szCs w:val="24"/>
          <w:lang w:eastAsia="fr-FR"/>
        </w:rPr>
        <w:t xml:space="preserve">et </w:t>
      </w:r>
      <w:r w:rsidR="000026DB">
        <w:rPr>
          <w:rFonts w:eastAsia="Times New Roman" w:cs="Times New Roman"/>
          <w:color w:val="333333"/>
          <w:szCs w:val="24"/>
          <w:lang w:eastAsia="fr-FR"/>
        </w:rPr>
        <w:t>FINAERO</w:t>
      </w:r>
      <w:r w:rsidRPr="00C9118E">
        <w:rPr>
          <w:rFonts w:eastAsia="Times New Roman" w:cs="Times New Roman"/>
          <w:color w:val="333333"/>
          <w:szCs w:val="24"/>
          <w:lang w:eastAsia="fr-FR"/>
        </w:rPr>
        <w:t xml:space="preserve">  avec remise à niveau éventuelle si nécessaire.</w:t>
      </w:r>
    </w:p>
    <w:p w:rsidR="004C0570" w:rsidRPr="00C9118E" w:rsidRDefault="004C0570" w:rsidP="004C0570">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Pour ce faire, nous proposons une démobilisation progressive des équipes </w:t>
      </w:r>
      <w:smartTag w:uri="urn:schemas-microsoft-com:office:smarttags" w:element="PersonName">
        <w:smartTagPr>
          <w:attr w:name="ProductID" w:val="SPIE de"/>
        </w:smartTagPr>
        <w:r w:rsidRPr="00C9118E">
          <w:rPr>
            <w:rFonts w:eastAsia="Times New Roman" w:cs="Times New Roman"/>
            <w:b/>
            <w:color w:val="333333"/>
            <w:szCs w:val="24"/>
            <w:lang w:eastAsia="fr-FR"/>
          </w:rPr>
          <w:t>SPIE</w:t>
        </w:r>
        <w:r w:rsidRPr="00C9118E">
          <w:rPr>
            <w:rFonts w:eastAsia="Times New Roman" w:cs="Times New Roman"/>
            <w:color w:val="333333"/>
            <w:szCs w:val="24"/>
            <w:lang w:eastAsia="fr-FR"/>
          </w:rPr>
          <w:t xml:space="preserve"> de</w:t>
        </w:r>
      </w:smartTag>
      <w:r w:rsidRPr="00C9118E">
        <w:rPr>
          <w:rFonts w:eastAsia="Times New Roman" w:cs="Times New Roman"/>
          <w:color w:val="333333"/>
          <w:szCs w:val="24"/>
          <w:lang w:eastAsia="fr-FR"/>
        </w:rPr>
        <w:t xml:space="preserve"> la façon suivante :</w:t>
      </w:r>
    </w:p>
    <w:p w:rsidR="004C0570" w:rsidRPr="00C9118E" w:rsidRDefault="004C0570" w:rsidP="004C0570">
      <w:pPr>
        <w:spacing w:after="0" w:line="240" w:lineRule="auto"/>
        <w:jc w:val="both"/>
        <w:rPr>
          <w:rFonts w:eastAsia="Times New Roman" w:cs="Times New Roman"/>
          <w:color w:val="333333"/>
          <w:sz w:val="16"/>
          <w:szCs w:val="16"/>
          <w:lang w:eastAsia="fr-FR"/>
        </w:rPr>
      </w:pPr>
    </w:p>
    <w:p w:rsidR="004C0570" w:rsidRPr="00C9118E" w:rsidRDefault="004C0570" w:rsidP="004C0570">
      <w:pPr>
        <w:numPr>
          <w:ilvl w:val="0"/>
          <w:numId w:val="104"/>
        </w:numPr>
        <w:spacing w:after="0" w:line="240" w:lineRule="auto"/>
        <w:jc w:val="both"/>
        <w:rPr>
          <w:rFonts w:eastAsia="Times New Roman" w:cs="Times New Roman"/>
          <w:color w:val="0000FF"/>
          <w:szCs w:val="24"/>
          <w:lang w:eastAsia="fr-FR"/>
        </w:rPr>
      </w:pPr>
      <w:r w:rsidRPr="00C9118E">
        <w:rPr>
          <w:rFonts w:eastAsia="Times New Roman" w:cs="Times New Roman"/>
          <w:b/>
          <w:color w:val="0000FF"/>
          <w:szCs w:val="24"/>
          <w:lang w:eastAsia="fr-FR"/>
        </w:rPr>
        <w:t>Mois n</w:t>
      </w:r>
      <w:r>
        <w:rPr>
          <w:rFonts w:eastAsia="Times New Roman" w:cs="Times New Roman"/>
          <w:b/>
          <w:color w:val="0000FF"/>
          <w:szCs w:val="24"/>
          <w:lang w:eastAsia="fr-FR"/>
        </w:rPr>
        <w:t>-1</w:t>
      </w:r>
      <w:r w:rsidRPr="00C9118E">
        <w:rPr>
          <w:rFonts w:eastAsia="Times New Roman" w:cs="Times New Roman"/>
          <w:color w:val="0000FF"/>
          <w:szCs w:val="24"/>
          <w:lang w:eastAsia="fr-FR"/>
        </w:rPr>
        <w:t xml:space="preserve"> : </w:t>
      </w:r>
      <w:r>
        <w:rPr>
          <w:rFonts w:eastAsia="Times New Roman" w:cs="Times New Roman"/>
          <w:b/>
          <w:color w:val="0000FF"/>
          <w:szCs w:val="24"/>
          <w:lang w:eastAsia="fr-FR"/>
        </w:rPr>
        <w:t>Démarrage de la phase de fin de contrat</w:t>
      </w:r>
      <w:r w:rsidRPr="00C9118E">
        <w:rPr>
          <w:rFonts w:eastAsia="Times New Roman" w:cs="Times New Roman"/>
          <w:color w:val="0000FF"/>
          <w:szCs w:val="24"/>
          <w:lang w:eastAsia="fr-FR"/>
        </w:rPr>
        <w:t>.</w:t>
      </w:r>
    </w:p>
    <w:p w:rsidR="004C0570" w:rsidRPr="00C9118E" w:rsidRDefault="004C0570" w:rsidP="004C0570">
      <w:pPr>
        <w:spacing w:after="0" w:line="240" w:lineRule="auto"/>
        <w:ind w:left="708"/>
        <w:jc w:val="both"/>
        <w:rPr>
          <w:rFonts w:eastAsia="Times New Roman" w:cs="Times New Roman"/>
          <w:b/>
          <w:color w:val="0000FF"/>
          <w:szCs w:val="24"/>
          <w:lang w:eastAsia="fr-FR"/>
        </w:rPr>
      </w:pPr>
      <w:r w:rsidRPr="00C9118E">
        <w:rPr>
          <w:rFonts w:eastAsia="Times New Roman" w:cs="Times New Roman"/>
          <w:b/>
          <w:color w:val="0000FF"/>
          <w:szCs w:val="24"/>
          <w:lang w:eastAsia="fr-FR"/>
        </w:rPr>
        <w:t xml:space="preserve">SPIE </w:t>
      </w:r>
      <w:r w:rsidRPr="00C9118E">
        <w:rPr>
          <w:rFonts w:eastAsia="Times New Roman" w:cs="Times New Roman"/>
          <w:color w:val="0000FF"/>
          <w:szCs w:val="24"/>
          <w:lang w:eastAsia="fr-FR"/>
        </w:rPr>
        <w:t>maintien</w:t>
      </w:r>
      <w:ins w:id="406" w:author="LOISON Jean-Marie" w:date="2016-06-24T16:43:00Z">
        <w:r>
          <w:rPr>
            <w:rFonts w:eastAsia="Times New Roman" w:cs="Times New Roman"/>
            <w:color w:val="0000FF"/>
            <w:szCs w:val="24"/>
            <w:lang w:eastAsia="fr-FR"/>
          </w:rPr>
          <w:t>t</w:t>
        </w:r>
      </w:ins>
      <w:r w:rsidRPr="00C9118E">
        <w:rPr>
          <w:rFonts w:eastAsia="Times New Roman" w:cs="Times New Roman"/>
          <w:color w:val="0000FF"/>
          <w:szCs w:val="24"/>
          <w:lang w:eastAsia="fr-FR"/>
        </w:rPr>
        <w:t xml:space="preserve"> 100 % de ses effectifs et moyens et assure pleinement ses engagements contractuels : préventif, correctif, astreinte, assistance technique. En parallèle, un état des lieux des </w:t>
      </w:r>
      <w:del w:id="407" w:author="LOISON Jean-Marie" w:date="2016-06-24T16:43:00Z">
        <w:r w:rsidRPr="00C9118E" w:rsidDel="00023328">
          <w:rPr>
            <w:rFonts w:eastAsia="Times New Roman" w:cs="Times New Roman"/>
            <w:color w:val="0000FF"/>
            <w:szCs w:val="24"/>
            <w:lang w:eastAsia="fr-FR"/>
          </w:rPr>
          <w:delText>O/I</w:delText>
        </w:r>
      </w:del>
      <w:ins w:id="408" w:author="LOISON Jean-Marie" w:date="2016-06-24T16:43:00Z">
        <w:r>
          <w:rPr>
            <w:rFonts w:eastAsia="Times New Roman" w:cs="Times New Roman"/>
            <w:color w:val="0000FF"/>
            <w:szCs w:val="24"/>
            <w:lang w:eastAsia="fr-FR"/>
          </w:rPr>
          <w:t>équipements</w:t>
        </w:r>
      </w:ins>
      <w:r w:rsidRPr="00C9118E">
        <w:rPr>
          <w:rFonts w:eastAsia="Times New Roman" w:cs="Times New Roman"/>
          <w:color w:val="0000FF"/>
          <w:szCs w:val="24"/>
          <w:lang w:eastAsia="fr-FR"/>
        </w:rPr>
        <w:t xml:space="preserve"> est réalisé conjointement avec </w:t>
      </w:r>
      <w:r w:rsidR="000026DB">
        <w:rPr>
          <w:rFonts w:eastAsia="Times New Roman" w:cs="Times New Roman"/>
          <w:color w:val="0000FF"/>
          <w:szCs w:val="24"/>
          <w:lang w:eastAsia="fr-FR"/>
        </w:rPr>
        <w:t>FINAERO</w:t>
      </w:r>
      <w:r w:rsidRPr="00C9118E">
        <w:rPr>
          <w:rFonts w:eastAsia="Times New Roman" w:cs="Times New Roman"/>
          <w:b/>
          <w:color w:val="0000FF"/>
          <w:szCs w:val="24"/>
          <w:lang w:eastAsia="fr-FR"/>
        </w:rPr>
        <w:t>.</w:t>
      </w:r>
    </w:p>
    <w:p w:rsidR="004C0570" w:rsidRPr="00C9118E" w:rsidRDefault="004C0570" w:rsidP="004C0570">
      <w:pPr>
        <w:spacing w:after="0" w:line="240" w:lineRule="auto"/>
        <w:ind w:left="708"/>
        <w:jc w:val="both"/>
        <w:rPr>
          <w:rFonts w:eastAsia="Times New Roman" w:cs="Times New Roman"/>
          <w:color w:val="0000FF"/>
          <w:sz w:val="16"/>
          <w:szCs w:val="16"/>
          <w:lang w:eastAsia="fr-FR"/>
        </w:rPr>
      </w:pPr>
    </w:p>
    <w:p w:rsidR="004C0570" w:rsidRPr="00C9118E" w:rsidRDefault="004C0570" w:rsidP="004C0570">
      <w:pPr>
        <w:numPr>
          <w:ilvl w:val="0"/>
          <w:numId w:val="104"/>
        </w:numPr>
        <w:spacing w:after="0" w:line="240" w:lineRule="auto"/>
        <w:jc w:val="both"/>
        <w:rPr>
          <w:rFonts w:eastAsia="Times New Roman" w:cs="Times New Roman"/>
          <w:color w:val="993366"/>
          <w:szCs w:val="24"/>
          <w:lang w:eastAsia="fr-FR"/>
        </w:rPr>
      </w:pPr>
      <w:r>
        <w:rPr>
          <w:rFonts w:eastAsia="Times New Roman" w:cs="Times New Roman"/>
          <w:b/>
          <w:color w:val="993366"/>
          <w:szCs w:val="24"/>
          <w:lang w:eastAsia="fr-FR"/>
        </w:rPr>
        <w:t>Mois n</w:t>
      </w:r>
      <w:r w:rsidRPr="00C9118E">
        <w:rPr>
          <w:rFonts w:eastAsia="Times New Roman" w:cs="Times New Roman"/>
          <w:color w:val="993366"/>
          <w:szCs w:val="24"/>
          <w:lang w:eastAsia="fr-FR"/>
        </w:rPr>
        <w:t xml:space="preserve"> : </w:t>
      </w:r>
      <w:r w:rsidRPr="00C9118E">
        <w:rPr>
          <w:rFonts w:eastAsia="Times New Roman" w:cs="Times New Roman"/>
          <w:b/>
          <w:color w:val="993366"/>
          <w:szCs w:val="24"/>
          <w:lang w:eastAsia="fr-FR"/>
        </w:rPr>
        <w:t>Démarrage de la phase de fin de contrat</w:t>
      </w:r>
      <w:r w:rsidRPr="00C9118E">
        <w:rPr>
          <w:rFonts w:eastAsia="Times New Roman" w:cs="Times New Roman"/>
          <w:color w:val="993366"/>
          <w:szCs w:val="24"/>
          <w:lang w:eastAsia="fr-FR"/>
        </w:rPr>
        <w:t xml:space="preserve">. </w:t>
      </w:r>
    </w:p>
    <w:p w:rsidR="004C0570" w:rsidRDefault="004C0570" w:rsidP="004C0570">
      <w:pPr>
        <w:spacing w:after="0" w:line="240" w:lineRule="auto"/>
        <w:ind w:left="708"/>
        <w:jc w:val="both"/>
        <w:rPr>
          <w:rFonts w:eastAsia="Times New Roman" w:cs="Times New Roman"/>
          <w:color w:val="FF6600"/>
          <w:szCs w:val="24"/>
          <w:lang w:eastAsia="fr-FR"/>
        </w:rPr>
      </w:pPr>
      <w:r w:rsidRPr="00C9118E">
        <w:rPr>
          <w:rFonts w:eastAsia="Times New Roman" w:cs="Times New Roman"/>
          <w:color w:val="993366"/>
          <w:szCs w:val="24"/>
          <w:lang w:eastAsia="fr-FR"/>
        </w:rPr>
        <w:t xml:space="preserve">Le nouveau prestataire commence à prendre en charge la maintenance préventive avec pour objectif la maîtrise opérationnelle du plan de maintenance préventive pour la fin du mois n. </w:t>
      </w:r>
      <w:r w:rsidRPr="00C9118E">
        <w:rPr>
          <w:rFonts w:eastAsia="Times New Roman" w:cs="Times New Roman"/>
          <w:b/>
          <w:color w:val="993366"/>
          <w:szCs w:val="24"/>
          <w:lang w:eastAsia="fr-FR"/>
        </w:rPr>
        <w:t>SPIE</w:t>
      </w:r>
      <w:r w:rsidRPr="00C9118E">
        <w:rPr>
          <w:rFonts w:eastAsia="Times New Roman" w:cs="Times New Roman"/>
          <w:color w:val="993366"/>
          <w:szCs w:val="24"/>
          <w:lang w:eastAsia="fr-FR"/>
        </w:rPr>
        <w:t xml:space="preserve"> maintien</w:t>
      </w:r>
      <w:ins w:id="409" w:author="LOISON Jean-Marie" w:date="2016-06-24T16:44:00Z">
        <w:r>
          <w:rPr>
            <w:rFonts w:eastAsia="Times New Roman" w:cs="Times New Roman"/>
            <w:color w:val="993366"/>
            <w:szCs w:val="24"/>
            <w:lang w:eastAsia="fr-FR"/>
          </w:rPr>
          <w:t>t</w:t>
        </w:r>
      </w:ins>
      <w:r w:rsidRPr="00C9118E">
        <w:rPr>
          <w:rFonts w:eastAsia="Times New Roman" w:cs="Times New Roman"/>
          <w:color w:val="993366"/>
          <w:szCs w:val="24"/>
          <w:lang w:eastAsia="fr-FR"/>
        </w:rPr>
        <w:t xml:space="preserve"> les effectifs nécessaires pour assurer ses obligations contractuelles dans le domaine de la maintenance corrective et de l’assistance technique. Il y a restitution à </w:t>
      </w:r>
      <w:del w:id="410" w:author="LOISON Jean-Marie" w:date="2016-06-24T16:44:00Z">
        <w:r w:rsidRPr="00C9118E" w:rsidDel="00023328">
          <w:rPr>
            <w:rFonts w:eastAsia="Times New Roman" w:cs="Times New Roman"/>
            <w:color w:val="993366"/>
            <w:szCs w:val="24"/>
            <w:lang w:eastAsia="fr-FR"/>
          </w:rPr>
          <w:delText xml:space="preserve">la </w:delText>
        </w:r>
        <w:r w:rsidRPr="00C9118E" w:rsidDel="00023328">
          <w:rPr>
            <w:rFonts w:eastAsia="Times New Roman" w:cs="Times New Roman"/>
            <w:b/>
            <w:color w:val="993366"/>
            <w:szCs w:val="24"/>
            <w:lang w:eastAsia="fr-FR"/>
          </w:rPr>
          <w:delText>SNCF</w:delText>
        </w:r>
        <w:r w:rsidRPr="00C9118E" w:rsidDel="00023328">
          <w:rPr>
            <w:rFonts w:eastAsia="Times New Roman" w:cs="Times New Roman"/>
            <w:color w:val="993366"/>
            <w:szCs w:val="24"/>
            <w:lang w:eastAsia="fr-FR"/>
          </w:rPr>
          <w:delText xml:space="preserve"> </w:delText>
        </w:r>
      </w:del>
      <w:r w:rsidR="000026DB">
        <w:rPr>
          <w:rFonts w:eastAsia="Times New Roman" w:cs="Times New Roman"/>
          <w:color w:val="993366"/>
          <w:szCs w:val="24"/>
          <w:lang w:eastAsia="fr-FR"/>
        </w:rPr>
        <w:t>FINAERO</w:t>
      </w:r>
      <w:ins w:id="411" w:author="LOISON Jean-Marie" w:date="2016-06-24T16:45:00Z">
        <w:r>
          <w:rPr>
            <w:rFonts w:eastAsia="Times New Roman" w:cs="Times New Roman"/>
            <w:color w:val="993366"/>
            <w:szCs w:val="24"/>
            <w:lang w:eastAsia="fr-FR"/>
          </w:rPr>
          <w:t xml:space="preserve"> </w:t>
        </w:r>
      </w:ins>
      <w:r w:rsidRPr="00C9118E">
        <w:rPr>
          <w:rFonts w:eastAsia="Times New Roman" w:cs="Times New Roman"/>
          <w:color w:val="993366"/>
          <w:szCs w:val="24"/>
          <w:lang w:eastAsia="fr-FR"/>
        </w:rPr>
        <w:t xml:space="preserve">des stocks de pièces de rechange, de la documentation technique, des liste des contrats de sous-traitance. </w:t>
      </w:r>
      <w:r w:rsidRPr="00C9118E">
        <w:rPr>
          <w:rFonts w:eastAsia="Times New Roman" w:cs="Times New Roman"/>
          <w:b/>
          <w:color w:val="993366"/>
          <w:szCs w:val="24"/>
          <w:lang w:eastAsia="fr-FR"/>
        </w:rPr>
        <w:t>SPIE</w:t>
      </w:r>
      <w:r w:rsidRPr="00C9118E">
        <w:rPr>
          <w:rFonts w:eastAsia="Times New Roman" w:cs="Times New Roman"/>
          <w:color w:val="993366"/>
          <w:szCs w:val="24"/>
          <w:lang w:eastAsia="fr-FR"/>
        </w:rPr>
        <w:t xml:space="preserve"> remet un rapport d’état de</w:t>
      </w:r>
      <w:ins w:id="412" w:author="LOISON Jean-Marie" w:date="2016-06-24T16:46:00Z">
        <w:r>
          <w:rPr>
            <w:rFonts w:eastAsia="Times New Roman" w:cs="Times New Roman"/>
            <w:color w:val="993366"/>
            <w:szCs w:val="24"/>
            <w:lang w:eastAsia="fr-FR"/>
          </w:rPr>
          <w:t>s</w:t>
        </w:r>
      </w:ins>
      <w:r w:rsidRPr="00C9118E">
        <w:rPr>
          <w:rFonts w:eastAsia="Times New Roman" w:cs="Times New Roman"/>
          <w:color w:val="993366"/>
          <w:szCs w:val="24"/>
          <w:lang w:eastAsia="fr-FR"/>
        </w:rPr>
        <w:t xml:space="preserve"> lieux et réalise les éventuels travaux de levée de réserve</w:t>
      </w:r>
      <w:r w:rsidRPr="00C9118E">
        <w:rPr>
          <w:rFonts w:eastAsia="Times New Roman" w:cs="Times New Roman"/>
          <w:color w:val="FF6600"/>
          <w:szCs w:val="24"/>
          <w:lang w:eastAsia="fr-FR"/>
        </w:rPr>
        <w:t>.</w:t>
      </w:r>
      <w:r w:rsidRPr="00CF5321">
        <w:rPr>
          <w:rFonts w:eastAsia="Times New Roman" w:cs="Times New Roman"/>
          <w:color w:val="FF6600"/>
          <w:szCs w:val="24"/>
          <w:lang w:eastAsia="fr-FR"/>
        </w:rPr>
        <w:t xml:space="preserve"> </w:t>
      </w:r>
    </w:p>
    <w:p w:rsidR="004C0570" w:rsidRPr="00C9118E" w:rsidRDefault="004C0570" w:rsidP="004C0570">
      <w:pPr>
        <w:spacing w:after="0" w:line="240" w:lineRule="auto"/>
        <w:ind w:left="708"/>
        <w:jc w:val="both"/>
        <w:rPr>
          <w:rFonts w:eastAsia="Times New Roman" w:cs="Times New Roman"/>
          <w:color w:val="993366"/>
          <w:szCs w:val="24"/>
          <w:lang w:eastAsia="fr-FR"/>
        </w:rPr>
      </w:pPr>
      <w:r w:rsidRPr="00C9118E">
        <w:rPr>
          <w:rFonts w:eastAsia="Times New Roman" w:cs="Times New Roman"/>
          <w:color w:val="FF6600"/>
          <w:szCs w:val="24"/>
          <w:lang w:eastAsia="fr-FR"/>
        </w:rPr>
        <w:t>A la date de fin de contrat, le nouveau prestataire assure 100 % des obligations du nouveau marché.</w:t>
      </w:r>
    </w:p>
    <w:p w:rsidR="004C0570" w:rsidRPr="00C9118E" w:rsidRDefault="004C0570" w:rsidP="004C0570">
      <w:pPr>
        <w:spacing w:after="0" w:line="240" w:lineRule="auto"/>
        <w:ind w:left="708"/>
        <w:jc w:val="both"/>
        <w:rPr>
          <w:rFonts w:eastAsia="Times New Roman" w:cs="Times New Roman"/>
          <w:color w:val="FF6600"/>
          <w:sz w:val="16"/>
          <w:szCs w:val="16"/>
          <w:lang w:eastAsia="fr-FR"/>
        </w:rPr>
      </w:pPr>
    </w:p>
    <w:p w:rsidR="004C0570" w:rsidRPr="00C9118E" w:rsidRDefault="004C0570" w:rsidP="004C0570">
      <w:pPr>
        <w:spacing w:after="0" w:line="240" w:lineRule="auto"/>
        <w:rPr>
          <w:rFonts w:eastAsia="Times New Roman" w:cs="Times New Roman"/>
          <w:color w:val="333333"/>
          <w:szCs w:val="24"/>
          <w:lang w:eastAsia="fr-FR"/>
        </w:rPr>
      </w:pPr>
    </w:p>
    <w:p w:rsidR="004C0570" w:rsidRPr="00C9118E" w:rsidRDefault="004C0570" w:rsidP="004C0570">
      <w:pPr>
        <w:spacing w:after="0" w:line="240" w:lineRule="auto"/>
        <w:rPr>
          <w:rFonts w:eastAsia="Times New Roman" w:cs="Times New Roman"/>
          <w:color w:val="333333"/>
          <w:szCs w:val="24"/>
          <w:lang w:eastAsia="fr-FR"/>
        </w:rPr>
      </w:pPr>
      <w:r w:rsidRPr="00C9118E">
        <w:rPr>
          <w:rFonts w:eastAsia="Times New Roman" w:cs="Times New Roman"/>
          <w:color w:val="333333"/>
          <w:szCs w:val="24"/>
          <w:lang w:eastAsia="fr-FR"/>
        </w:rPr>
        <w:t xml:space="preserve">Les livrables en sortie de cette période seront </w:t>
      </w:r>
      <w:del w:id="413" w:author="LOISON Jean-Marie" w:date="2016-06-24T16:48:00Z">
        <w:r w:rsidRPr="00C9118E" w:rsidDel="00023328">
          <w:rPr>
            <w:rFonts w:eastAsia="Times New Roman" w:cs="Times New Roman"/>
            <w:color w:val="333333"/>
            <w:szCs w:val="24"/>
            <w:lang w:eastAsia="fr-FR"/>
          </w:rPr>
          <w:delText xml:space="preserve">e </w:delText>
        </w:r>
      </w:del>
      <w:r w:rsidRPr="00C9118E">
        <w:rPr>
          <w:rFonts w:eastAsia="Times New Roman" w:cs="Times New Roman"/>
          <w:color w:val="333333"/>
          <w:szCs w:val="24"/>
          <w:lang w:eastAsia="fr-FR"/>
        </w:rPr>
        <w:t xml:space="preserve">les suivants : </w:t>
      </w:r>
    </w:p>
    <w:p w:rsidR="004C0570" w:rsidRPr="00C9118E" w:rsidRDefault="004C0570" w:rsidP="004C0570">
      <w:pPr>
        <w:spacing w:after="0" w:line="240" w:lineRule="auto"/>
        <w:rPr>
          <w:rFonts w:eastAsia="Times New Roman" w:cs="Times New Roman"/>
          <w:color w:val="333333"/>
          <w:szCs w:val="24"/>
          <w:lang w:eastAsia="fr-FR"/>
        </w:rPr>
      </w:pPr>
    </w:p>
    <w:p w:rsidR="004C0570" w:rsidRPr="009D41BA" w:rsidRDefault="004C0570" w:rsidP="009D41BA">
      <w:pPr>
        <w:pStyle w:val="Paragraphedeliste"/>
        <w:numPr>
          <w:ilvl w:val="0"/>
          <w:numId w:val="211"/>
        </w:numPr>
      </w:pPr>
      <w:r w:rsidRPr="009D41BA">
        <w:t>Liste des anomalies et dysfonctionnements en cours</w:t>
      </w:r>
    </w:p>
    <w:p w:rsidR="004C0570" w:rsidRPr="009D41BA" w:rsidRDefault="004C0570" w:rsidP="009D41BA">
      <w:pPr>
        <w:pStyle w:val="Paragraphedeliste"/>
        <w:numPr>
          <w:ilvl w:val="0"/>
          <w:numId w:val="211"/>
        </w:numPr>
      </w:pPr>
      <w:r w:rsidRPr="009D41BA">
        <w:t xml:space="preserve">Liste des dossiers techniques et des gammes de maintenance </w:t>
      </w:r>
    </w:p>
    <w:p w:rsidR="004C0570" w:rsidRPr="009D41BA" w:rsidRDefault="004C0570" w:rsidP="009D41BA">
      <w:pPr>
        <w:pStyle w:val="Paragraphedeliste"/>
        <w:numPr>
          <w:ilvl w:val="0"/>
          <w:numId w:val="211"/>
        </w:numPr>
      </w:pPr>
      <w:r w:rsidRPr="009D41BA">
        <w:t>Liste de l’état du stock des pièces de rechange</w:t>
      </w:r>
      <w:ins w:id="414" w:author="LOISON Jean-Marie" w:date="2016-06-24T17:00:00Z">
        <w:r w:rsidRPr="009D41BA">
          <w:t xml:space="preserve"> et commandes </w:t>
        </w:r>
      </w:ins>
      <w:ins w:id="415" w:author="LOISON Jean-Marie" w:date="2016-06-24T17:01:00Z">
        <w:r w:rsidRPr="009D41BA">
          <w:t xml:space="preserve">PDR </w:t>
        </w:r>
      </w:ins>
      <w:ins w:id="416" w:author="LOISON Jean-Marie" w:date="2016-06-24T17:00:00Z">
        <w:r w:rsidRPr="009D41BA">
          <w:t>en cours</w:t>
        </w:r>
      </w:ins>
    </w:p>
    <w:p w:rsidR="004C0570" w:rsidRPr="009D41BA" w:rsidRDefault="004C0570" w:rsidP="009D41BA">
      <w:pPr>
        <w:pStyle w:val="Paragraphedeliste"/>
        <w:numPr>
          <w:ilvl w:val="0"/>
          <w:numId w:val="211"/>
        </w:numPr>
      </w:pPr>
      <w:del w:id="417" w:author="LOISON Jean-Marie" w:date="2016-06-24T16:57:00Z">
        <w:r w:rsidRPr="009D41BA" w:rsidDel="006F3602">
          <w:delText>Stock de DI, OT et OT VR</w:delText>
        </w:r>
      </w:del>
      <w:ins w:id="418" w:author="LOISON Jean-Marie" w:date="2016-06-24T16:57:00Z">
        <w:r w:rsidRPr="009D41BA">
          <w:t>Portefeuille d’OT</w:t>
        </w:r>
      </w:ins>
      <w:r w:rsidRPr="009D41BA">
        <w:t xml:space="preserve"> en cours </w:t>
      </w:r>
    </w:p>
    <w:p w:rsidR="004C0570" w:rsidRPr="009D41BA" w:rsidRDefault="004C0570" w:rsidP="009D41BA">
      <w:pPr>
        <w:pStyle w:val="Paragraphedeliste"/>
        <w:numPr>
          <w:ilvl w:val="0"/>
          <w:numId w:val="211"/>
        </w:numPr>
      </w:pPr>
      <w:r w:rsidRPr="009D41BA">
        <w:t xml:space="preserve">Prévisions des OT de </w:t>
      </w:r>
      <w:del w:id="419" w:author="LOISON Jean-Marie" w:date="2016-06-24T16:57:00Z">
        <w:r w:rsidRPr="009D41BA" w:rsidDel="006F3602">
          <w:delText xml:space="preserve">VR </w:delText>
        </w:r>
      </w:del>
      <w:ins w:id="420" w:author="LOISON Jean-Marie" w:date="2016-06-24T16:57:00Z">
        <w:r w:rsidRPr="009D41BA">
          <w:t>contr</w:t>
        </w:r>
      </w:ins>
      <w:ins w:id="421" w:author="LOISON Jean-Marie" w:date="2016-06-24T16:58:00Z">
        <w:r w:rsidRPr="009D41BA">
          <w:t xml:space="preserve">ôles réglementaires </w:t>
        </w:r>
      </w:ins>
      <w:r w:rsidRPr="009D41BA">
        <w:t xml:space="preserve">dans les 3 mois à venir avec planification organisée avec le bureau de contrôle </w:t>
      </w:r>
    </w:p>
    <w:p w:rsidR="004C0570" w:rsidRPr="009D41BA" w:rsidRDefault="004C0570" w:rsidP="009D41BA">
      <w:pPr>
        <w:pStyle w:val="Paragraphedeliste"/>
        <w:numPr>
          <w:ilvl w:val="0"/>
          <w:numId w:val="211"/>
        </w:numPr>
      </w:pPr>
      <w:r w:rsidRPr="009D41BA">
        <w:t xml:space="preserve">Observations non traitées et/ou en cours de traitement suite à </w:t>
      </w:r>
      <w:del w:id="422" w:author="LOISON Jean-Marie" w:date="2016-06-24T17:01:00Z">
        <w:r w:rsidRPr="009D41BA" w:rsidDel="006F3602">
          <w:delText xml:space="preserve">VR </w:delText>
        </w:r>
      </w:del>
      <w:ins w:id="423" w:author="LOISON Jean-Marie" w:date="2016-06-24T17:01:00Z">
        <w:r w:rsidRPr="009D41BA">
          <w:t xml:space="preserve">contrôle réglementaire </w:t>
        </w:r>
      </w:ins>
    </w:p>
    <w:p w:rsidR="004C0570" w:rsidRPr="009D41BA" w:rsidRDefault="004C0570" w:rsidP="009D41BA">
      <w:pPr>
        <w:pStyle w:val="Paragraphedeliste"/>
        <w:numPr>
          <w:ilvl w:val="0"/>
          <w:numId w:val="211"/>
        </w:numPr>
      </w:pPr>
      <w:r w:rsidRPr="009D41BA">
        <w:t xml:space="preserve">Inventaire des PDR en stock et la liste des consommables non utilisés </w:t>
      </w:r>
    </w:p>
    <w:p w:rsidR="009D41BA" w:rsidRDefault="004C0570">
      <w:pPr>
        <w:pStyle w:val="Paragraphedeliste"/>
        <w:numPr>
          <w:ilvl w:val="0"/>
          <w:numId w:val="211"/>
        </w:numPr>
        <w:pPrChange w:id="424" w:author="LOISON Jean-Marie" w:date="2016-06-24T17:01:00Z">
          <w:pPr>
            <w:autoSpaceDE w:val="0"/>
            <w:autoSpaceDN w:val="0"/>
            <w:adjustRightInd w:val="0"/>
            <w:jc w:val="both"/>
          </w:pPr>
        </w:pPrChange>
      </w:pPr>
      <w:r w:rsidRPr="009D41BA">
        <w:t xml:space="preserve">Restitution de l’outillage et/ou mobilier propriété </w:t>
      </w:r>
      <w:del w:id="425" w:author="LOISON Jean-Marie" w:date="2016-06-24T16:59:00Z">
        <w:r w:rsidRPr="009D41BA" w:rsidDel="006F3602">
          <w:delText>de SNCF (ex. clefs VPN)</w:delText>
        </w:r>
      </w:del>
      <w:ins w:id="426" w:author="LOISON Jean-Marie" w:date="2016-06-24T16:59:00Z">
        <w:r w:rsidRPr="009D41BA">
          <w:t xml:space="preserve">de </w:t>
        </w:r>
      </w:ins>
      <w:r w:rsidR="000026DB">
        <w:t>FINAERO</w:t>
      </w:r>
      <w:r w:rsidRPr="009D41BA">
        <w:t xml:space="preserve"> </w:t>
      </w:r>
    </w:p>
    <w:p w:rsidR="009D41BA" w:rsidRDefault="004C0570">
      <w:pPr>
        <w:pStyle w:val="Paragraphedeliste"/>
        <w:pPrChange w:id="427" w:author="LOISON Jean-Marie" w:date="2016-06-24T17:01:00Z">
          <w:pPr>
            <w:autoSpaceDE w:val="0"/>
            <w:autoSpaceDN w:val="0"/>
            <w:adjustRightInd w:val="0"/>
            <w:jc w:val="both"/>
          </w:pPr>
        </w:pPrChange>
      </w:pPr>
      <w:r w:rsidRPr="009D41BA">
        <w:t>PMP initial et PMP en sortie de prestation</w:t>
      </w:r>
      <w:del w:id="428" w:author="LOISON Jean-Marie" w:date="2016-06-24T16:59:00Z">
        <w:r w:rsidRPr="009D41BA" w:rsidDel="006F3602">
          <w:delText xml:space="preserve">s </w:delText>
        </w:r>
      </w:del>
    </w:p>
    <w:p w:rsidR="004C0570" w:rsidRPr="009D41BA" w:rsidDel="006F3602" w:rsidRDefault="004C0570" w:rsidP="009D41BA">
      <w:pPr>
        <w:pStyle w:val="Paragraphedeliste"/>
        <w:numPr>
          <w:ilvl w:val="0"/>
          <w:numId w:val="212"/>
        </w:numPr>
        <w:rPr>
          <w:del w:id="429" w:author="LOISON Jean-Marie" w:date="2016-06-24T17:01:00Z"/>
        </w:rPr>
      </w:pPr>
      <w:r w:rsidRPr="009D41BA">
        <w:t>Gammes initiales et finales</w:t>
      </w:r>
      <w:del w:id="430" w:author="LOISON Jean-Marie" w:date="2016-06-24T17:00:00Z">
        <w:r w:rsidRPr="009D41BA" w:rsidDel="006F3602">
          <w:delText xml:space="preserve"> </w:delText>
        </w:r>
      </w:del>
    </w:p>
    <w:p w:rsidR="004C0570" w:rsidRPr="009D41BA" w:rsidDel="006F3602" w:rsidRDefault="004C0570" w:rsidP="009D41BA">
      <w:pPr>
        <w:pStyle w:val="Paragraphedeliste"/>
        <w:rPr>
          <w:del w:id="431" w:author="LOISON Jean-Marie" w:date="2016-06-24T17:01:00Z"/>
        </w:rPr>
      </w:pPr>
      <w:del w:id="432" w:author="LOISON Jean-Marie" w:date="2016-06-24T17:01:00Z">
        <w:r w:rsidRPr="009D41BA" w:rsidDel="006F3602">
          <w:delText xml:space="preserve">Commandes en cours (PDR) </w:delText>
        </w:r>
      </w:del>
    </w:p>
    <w:p w:rsidR="004C0570" w:rsidRPr="009D41BA" w:rsidRDefault="004C0570">
      <w:pPr>
        <w:pStyle w:val="Paragraphedeliste"/>
        <w:pPrChange w:id="433" w:author="LOISON Jean-Marie" w:date="2016-06-24T17:01:00Z">
          <w:pPr>
            <w:autoSpaceDE w:val="0"/>
            <w:autoSpaceDN w:val="0"/>
            <w:adjustRightInd w:val="0"/>
            <w:jc w:val="both"/>
          </w:pPr>
        </w:pPrChange>
      </w:pPr>
    </w:p>
    <w:p w:rsidR="004C0570" w:rsidRPr="00C9118E" w:rsidRDefault="004C0570" w:rsidP="004C0570">
      <w:pPr>
        <w:spacing w:after="0" w:line="240" w:lineRule="auto"/>
        <w:jc w:val="both"/>
        <w:rPr>
          <w:rFonts w:cs="Times New Roman"/>
        </w:rPr>
      </w:pPr>
    </w:p>
    <w:p w:rsidR="004C0570" w:rsidRDefault="004C0570">
      <w:pPr>
        <w:rPr>
          <w:rFonts w:cs="Times New Roman"/>
        </w:rPr>
      </w:pPr>
    </w:p>
    <w:p w:rsidR="004C0570" w:rsidRDefault="004C0570">
      <w:pPr>
        <w:rPr>
          <w:rFonts w:cs="Times New Roman"/>
        </w:rPr>
      </w:pPr>
    </w:p>
    <w:p w:rsidR="004C0570" w:rsidRDefault="004C0570">
      <w:pPr>
        <w:rPr>
          <w:rFonts w:cs="Times New Roman"/>
        </w:rPr>
      </w:pPr>
    </w:p>
    <w:p w:rsidR="004C0570" w:rsidRDefault="004C0570">
      <w:pPr>
        <w:rPr>
          <w:rFonts w:cs="Times New Roman"/>
        </w:rPr>
      </w:pPr>
      <w:r>
        <w:rPr>
          <w:rFonts w:cs="Times New Roman"/>
        </w:rPr>
        <w:br w:type="page"/>
      </w:r>
    </w:p>
    <w:p w:rsidR="004C0570" w:rsidRDefault="004C0570">
      <w:pPr>
        <w:rPr>
          <w:rFonts w:cs="Times New Roman"/>
        </w:rPr>
      </w:pPr>
    </w:p>
    <w:p w:rsidR="007B49AF" w:rsidRPr="006437DE" w:rsidRDefault="007B49AF" w:rsidP="00AA39B0">
      <w:pPr>
        <w:pStyle w:val="Titre1"/>
      </w:pPr>
      <w:bookmarkStart w:id="434" w:name="_Toc456964007"/>
      <w:bookmarkStart w:id="435" w:name="_Toc456971969"/>
      <w:r w:rsidRPr="006437DE">
        <w:t>PLAN DE PROGRES</w:t>
      </w:r>
      <w:bookmarkEnd w:id="434"/>
      <w:bookmarkEnd w:id="435"/>
    </w:p>
    <w:p w:rsidR="00F5688E" w:rsidRPr="00F5688E" w:rsidRDefault="00F5688E" w:rsidP="007B49AF">
      <w:pPr>
        <w:pStyle w:val="Titre2"/>
        <w:numPr>
          <w:ilvl w:val="1"/>
          <w:numId w:val="264"/>
        </w:numPr>
        <w:autoSpaceDE w:val="0"/>
        <w:autoSpaceDN w:val="0"/>
        <w:adjustRightInd w:val="0"/>
        <w:spacing w:after="0" w:line="240" w:lineRule="auto"/>
        <w:jc w:val="both"/>
        <w:rPr>
          <w:rFonts w:eastAsia="Times New Roman" w:cs="Times New Roman"/>
          <w:color w:val="333333"/>
          <w:lang w:eastAsia="x-none"/>
        </w:rPr>
      </w:pPr>
      <w:bookmarkStart w:id="436" w:name="_Toc456964008"/>
      <w:bookmarkStart w:id="437" w:name="_Toc456971970"/>
      <w:r w:rsidRPr="00F5688E">
        <w:rPr>
          <w:rFonts w:cs="Times New Roman"/>
        </w:rPr>
        <w:t>Proposition de plan de progès concret sur d’autres axes</w:t>
      </w:r>
      <w:bookmarkEnd w:id="436"/>
      <w:bookmarkEnd w:id="437"/>
    </w:p>
    <w:p w:rsidR="00F5688E" w:rsidRDefault="00F5688E"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SPIE aura un objectif d’amélioration continue de la maintenance sur toute la durée du contrat. Nous mesurerons donc nos résultats à partir des indicateurs mis en place et validés par </w:t>
      </w:r>
      <w:del w:id="438" w:author="LOISON Jean-Marie" w:date="2016-06-24T17:02:00Z">
        <w:r w:rsidRPr="00C9118E" w:rsidDel="00A14782">
          <w:rPr>
            <w:rFonts w:eastAsia="Times New Roman" w:cs="Times New Roman"/>
            <w:color w:val="333333"/>
            <w:szCs w:val="24"/>
            <w:lang w:eastAsia="x-none"/>
          </w:rPr>
          <w:delText>Airbus</w:delText>
        </w:r>
      </w:del>
      <w:r w:rsidR="000026DB">
        <w:rPr>
          <w:rFonts w:eastAsia="Times New Roman" w:cs="Times New Roman"/>
          <w:color w:val="333333"/>
          <w:szCs w:val="24"/>
          <w:lang w:eastAsia="x-none"/>
        </w:rPr>
        <w:t>FINAERO</w:t>
      </w:r>
      <w:r w:rsidRPr="00C9118E">
        <w:rPr>
          <w:rFonts w:eastAsia="Times New Roman" w:cs="Times New Roman"/>
          <w:color w:val="333333"/>
          <w:szCs w:val="24"/>
          <w:lang w:eastAsia="x-none"/>
        </w:rPr>
        <w:t>.</w:t>
      </w:r>
    </w:p>
    <w:p w:rsidR="007B49AF" w:rsidRPr="00C9118E" w:rsidRDefault="007B49AF" w:rsidP="007B49AF">
      <w:pPr>
        <w:spacing w:after="0" w:line="240" w:lineRule="auto"/>
        <w:rPr>
          <w:rFonts w:eastAsia="Times New Roman" w:cs="Times New Roman"/>
          <w:color w:val="333333"/>
          <w:szCs w:val="24"/>
          <w:lang w:eastAsia="x-none"/>
        </w:rPr>
      </w:pPr>
      <w:r w:rsidRPr="00C9118E">
        <w:rPr>
          <w:rFonts w:eastAsia="Times New Roman" w:cs="Times New Roman"/>
          <w:color w:val="333333"/>
          <w:szCs w:val="24"/>
          <w:lang w:eastAsia="x-none"/>
        </w:rPr>
        <w:t>Nous avons ciblé 5 axes de progrès :</w:t>
      </w:r>
    </w:p>
    <w:p w:rsidR="007B49AF" w:rsidRPr="00C9118E" w:rsidRDefault="007B49AF" w:rsidP="00A75DE4">
      <w:pPr>
        <w:numPr>
          <w:ilvl w:val="0"/>
          <w:numId w:val="213"/>
        </w:numPr>
        <w:spacing w:before="120" w:after="0" w:line="240" w:lineRule="auto"/>
        <w:jc w:val="both"/>
        <w:rPr>
          <w:rFonts w:eastAsia="Times New Roman" w:cs="Times New Roman"/>
          <w:b/>
          <w:color w:val="333333"/>
          <w:szCs w:val="24"/>
          <w:lang w:eastAsia="x-none"/>
        </w:rPr>
      </w:pPr>
      <w:del w:id="439" w:author="LOISON Jean-Marie" w:date="2016-06-24T17:03:00Z">
        <w:r w:rsidRPr="00C9118E" w:rsidDel="00A14782">
          <w:rPr>
            <w:rFonts w:eastAsia="Times New Roman" w:cs="Times New Roman"/>
            <w:b/>
            <w:color w:val="333333"/>
            <w:szCs w:val="24"/>
            <w:lang w:eastAsia="x-none"/>
          </w:rPr>
          <w:delText xml:space="preserve">Améliorer </w:delText>
        </w:r>
      </w:del>
      <w:ins w:id="440" w:author="LOISON Jean-Marie" w:date="2016-06-24T17:03:00Z">
        <w:r>
          <w:rPr>
            <w:rFonts w:eastAsia="Times New Roman" w:cs="Times New Roman"/>
            <w:b/>
            <w:color w:val="333333"/>
            <w:szCs w:val="24"/>
            <w:lang w:eastAsia="x-none"/>
          </w:rPr>
          <w:t>Optimiser</w:t>
        </w:r>
        <w:r w:rsidRPr="00C9118E">
          <w:rPr>
            <w:rFonts w:eastAsia="Times New Roman" w:cs="Times New Roman"/>
            <w:b/>
            <w:color w:val="333333"/>
            <w:szCs w:val="24"/>
            <w:lang w:eastAsia="x-none"/>
          </w:rPr>
          <w:t xml:space="preserve"> </w:t>
        </w:r>
      </w:ins>
      <w:r w:rsidRPr="00C9118E">
        <w:rPr>
          <w:rFonts w:eastAsia="Times New Roman" w:cs="Times New Roman"/>
          <w:b/>
          <w:color w:val="333333"/>
          <w:szCs w:val="24"/>
          <w:lang w:eastAsia="x-none"/>
        </w:rPr>
        <w:t>le ratio préventif / correctif</w:t>
      </w:r>
    </w:p>
    <w:p w:rsidR="007B49AF" w:rsidRPr="00C9118E" w:rsidRDefault="007B49AF" w:rsidP="00A75DE4">
      <w:pPr>
        <w:numPr>
          <w:ilvl w:val="0"/>
          <w:numId w:val="213"/>
        </w:numPr>
        <w:spacing w:before="120" w:after="0" w:line="240" w:lineRule="auto"/>
        <w:jc w:val="both"/>
        <w:rPr>
          <w:rFonts w:eastAsia="Times New Roman" w:cs="Times New Roman"/>
          <w:b/>
          <w:color w:val="333333"/>
          <w:szCs w:val="24"/>
          <w:lang w:eastAsia="x-none"/>
        </w:rPr>
      </w:pPr>
      <w:r w:rsidRPr="00C9118E">
        <w:rPr>
          <w:rFonts w:eastAsia="Times New Roman" w:cs="Times New Roman"/>
          <w:b/>
          <w:color w:val="333333"/>
          <w:szCs w:val="24"/>
          <w:lang w:eastAsia="x-none"/>
        </w:rPr>
        <w:t>Optimiser la gestion du stock</w:t>
      </w:r>
    </w:p>
    <w:p w:rsidR="007B49AF" w:rsidRPr="00C9118E" w:rsidRDefault="007B49AF" w:rsidP="00A75DE4">
      <w:pPr>
        <w:numPr>
          <w:ilvl w:val="0"/>
          <w:numId w:val="213"/>
        </w:numPr>
        <w:spacing w:before="120" w:after="0" w:line="240" w:lineRule="auto"/>
        <w:jc w:val="both"/>
        <w:rPr>
          <w:rFonts w:eastAsia="Times New Roman" w:cs="Times New Roman"/>
          <w:b/>
          <w:color w:val="333333"/>
          <w:szCs w:val="24"/>
          <w:lang w:eastAsia="x-none"/>
        </w:rPr>
      </w:pPr>
      <w:r w:rsidRPr="00C9118E">
        <w:rPr>
          <w:rFonts w:eastAsia="Times New Roman" w:cs="Times New Roman"/>
          <w:b/>
          <w:color w:val="333333"/>
          <w:szCs w:val="24"/>
          <w:lang w:eastAsia="x-none"/>
        </w:rPr>
        <w:t>Proposer des améliorations</w:t>
      </w:r>
    </w:p>
    <w:p w:rsidR="007B49AF" w:rsidRPr="00C9118E" w:rsidRDefault="007B49AF" w:rsidP="00A75DE4">
      <w:pPr>
        <w:numPr>
          <w:ilvl w:val="0"/>
          <w:numId w:val="213"/>
        </w:numPr>
        <w:spacing w:before="120" w:after="0" w:line="240" w:lineRule="auto"/>
        <w:jc w:val="both"/>
        <w:rPr>
          <w:rFonts w:eastAsia="Times New Roman" w:cs="Times New Roman"/>
          <w:b/>
          <w:color w:val="333333"/>
          <w:szCs w:val="24"/>
          <w:lang w:eastAsia="x-none"/>
        </w:rPr>
      </w:pPr>
      <w:r w:rsidRPr="00C9118E">
        <w:rPr>
          <w:rFonts w:eastAsia="Times New Roman" w:cs="Times New Roman"/>
          <w:b/>
          <w:color w:val="333333"/>
          <w:szCs w:val="24"/>
          <w:lang w:eastAsia="x-none"/>
        </w:rPr>
        <w:t>TPM (Total Productive Maintenance)</w:t>
      </w:r>
    </w:p>
    <w:p w:rsidR="007B49AF" w:rsidRPr="00C9118E" w:rsidRDefault="007B49AF" w:rsidP="00A75DE4">
      <w:pPr>
        <w:numPr>
          <w:ilvl w:val="0"/>
          <w:numId w:val="213"/>
        </w:numPr>
        <w:spacing w:before="120" w:after="0" w:line="240" w:lineRule="auto"/>
        <w:jc w:val="both"/>
        <w:rPr>
          <w:rFonts w:eastAsia="Times New Roman" w:cs="Times New Roman"/>
          <w:b/>
          <w:color w:val="333333"/>
          <w:szCs w:val="24"/>
          <w:lang w:eastAsia="x-none"/>
        </w:rPr>
      </w:pPr>
      <w:r w:rsidRPr="00C9118E">
        <w:rPr>
          <w:rFonts w:eastAsia="Times New Roman" w:cs="Times New Roman"/>
          <w:b/>
          <w:color w:val="333333"/>
          <w:szCs w:val="24"/>
          <w:lang w:eastAsia="x-none"/>
        </w:rPr>
        <w:t>Innovation</w:t>
      </w:r>
      <w:ins w:id="441" w:author="LOISON Jean-Marie" w:date="2016-06-24T17:04:00Z">
        <w:r>
          <w:rPr>
            <w:rFonts w:eastAsia="Times New Roman" w:cs="Times New Roman"/>
            <w:b/>
            <w:color w:val="333333"/>
            <w:szCs w:val="24"/>
            <w:lang w:eastAsia="x-none"/>
          </w:rPr>
          <w:t>s</w:t>
        </w:r>
      </w:ins>
      <w:r w:rsidRPr="00C9118E">
        <w:rPr>
          <w:rFonts w:eastAsia="Times New Roman" w:cs="Times New Roman"/>
          <w:b/>
          <w:color w:val="333333"/>
          <w:szCs w:val="24"/>
          <w:lang w:eastAsia="x-none"/>
        </w:rPr>
        <w:t xml:space="preserve"> technologiques</w:t>
      </w:r>
    </w:p>
    <w:p w:rsidR="007B49AF" w:rsidRPr="00C9118E" w:rsidRDefault="007B49AF" w:rsidP="007B49AF">
      <w:pPr>
        <w:spacing w:after="0" w:line="240" w:lineRule="auto"/>
        <w:rPr>
          <w:rFonts w:eastAsia="Times New Roman" w:cs="Times New Roman"/>
          <w:color w:val="333333"/>
          <w:szCs w:val="24"/>
          <w:lang w:eastAsia="x-none"/>
        </w:rPr>
      </w:pPr>
    </w:p>
    <w:p w:rsidR="007B49AF" w:rsidRPr="00C9118E" w:rsidRDefault="007B49AF" w:rsidP="007B49AF">
      <w:pPr>
        <w:spacing w:after="0" w:line="240" w:lineRule="auto"/>
        <w:rPr>
          <w:rFonts w:eastAsia="Times New Roman" w:cs="Times New Roman"/>
          <w:color w:val="333333"/>
          <w:szCs w:val="24"/>
          <w:lang w:eastAsia="x-none"/>
        </w:rPr>
      </w:pPr>
      <w:r w:rsidRPr="00C9118E">
        <w:rPr>
          <w:rFonts w:eastAsia="Times New Roman" w:cs="Times New Roman"/>
          <w:color w:val="333333"/>
          <w:szCs w:val="24"/>
          <w:lang w:eastAsia="x-none"/>
        </w:rPr>
        <w:t>Pour cela, l’équipe SPIE devra vous montrer toute son expérience.</w:t>
      </w:r>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L’objectif sera :</w:t>
      </w:r>
    </w:p>
    <w:p w:rsidR="007B49AF" w:rsidRPr="00C9118E" w:rsidRDefault="007B49AF" w:rsidP="00A75DE4">
      <w:pPr>
        <w:numPr>
          <w:ilvl w:val="0"/>
          <w:numId w:val="214"/>
        </w:numPr>
        <w:spacing w:before="120"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D’optimiser la </w:t>
      </w:r>
      <w:r w:rsidRPr="00C9118E">
        <w:rPr>
          <w:rFonts w:eastAsia="Times New Roman" w:cs="Times New Roman"/>
          <w:b/>
          <w:color w:val="333333"/>
          <w:szCs w:val="24"/>
          <w:lang w:eastAsia="x-none"/>
        </w:rPr>
        <w:t>disponibilité</w:t>
      </w:r>
      <w:r w:rsidRPr="00C9118E">
        <w:rPr>
          <w:rFonts w:eastAsia="Times New Roman" w:cs="Times New Roman"/>
          <w:color w:val="333333"/>
          <w:szCs w:val="24"/>
          <w:lang w:eastAsia="x-none"/>
        </w:rPr>
        <w:t xml:space="preserve"> de vos moyens</w:t>
      </w:r>
    </w:p>
    <w:p w:rsidR="007B49AF" w:rsidRPr="00C9118E" w:rsidRDefault="007B49AF" w:rsidP="00A75DE4">
      <w:pPr>
        <w:numPr>
          <w:ilvl w:val="0"/>
          <w:numId w:val="214"/>
        </w:numPr>
        <w:spacing w:before="120"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De</w:t>
      </w:r>
      <w:r w:rsidRPr="00C9118E">
        <w:rPr>
          <w:rFonts w:eastAsia="Times New Roman" w:cs="Times New Roman"/>
          <w:b/>
          <w:color w:val="333333"/>
          <w:szCs w:val="24"/>
          <w:lang w:eastAsia="x-none"/>
        </w:rPr>
        <w:t xml:space="preserve"> réduire les coûts</w:t>
      </w:r>
      <w:r w:rsidRPr="00C9118E">
        <w:rPr>
          <w:rFonts w:eastAsia="Times New Roman" w:cs="Times New Roman"/>
          <w:color w:val="333333"/>
          <w:szCs w:val="24"/>
          <w:lang w:eastAsia="x-none"/>
        </w:rPr>
        <w:t xml:space="preserve"> de maintenance et pièces de rechanges</w:t>
      </w:r>
    </w:p>
    <w:p w:rsidR="007B49AF" w:rsidRPr="00C9118E" w:rsidRDefault="007B49AF" w:rsidP="00A75DE4">
      <w:pPr>
        <w:numPr>
          <w:ilvl w:val="0"/>
          <w:numId w:val="214"/>
        </w:numPr>
        <w:spacing w:before="120"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De </w:t>
      </w:r>
      <w:r w:rsidRPr="00C9118E">
        <w:rPr>
          <w:rFonts w:eastAsia="Times New Roman" w:cs="Times New Roman"/>
          <w:b/>
          <w:color w:val="333333"/>
          <w:szCs w:val="24"/>
          <w:lang w:eastAsia="x-none"/>
        </w:rPr>
        <w:t>fiabiliser</w:t>
      </w:r>
      <w:r w:rsidRPr="00C9118E">
        <w:rPr>
          <w:rFonts w:eastAsia="Times New Roman" w:cs="Times New Roman"/>
          <w:color w:val="333333"/>
          <w:szCs w:val="24"/>
          <w:lang w:eastAsia="x-none"/>
        </w:rPr>
        <w:t xml:space="preserve"> les moyens et la sécurité homme/avion</w:t>
      </w:r>
    </w:p>
    <w:p w:rsidR="007B49AF" w:rsidRPr="00C9118E" w:rsidRDefault="007B49AF" w:rsidP="00A75DE4">
      <w:pPr>
        <w:numPr>
          <w:ilvl w:val="0"/>
          <w:numId w:val="214"/>
        </w:numPr>
        <w:spacing w:before="120"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De </w:t>
      </w:r>
      <w:r w:rsidRPr="00C9118E">
        <w:rPr>
          <w:rFonts w:eastAsia="Times New Roman" w:cs="Times New Roman"/>
          <w:b/>
          <w:color w:val="333333"/>
          <w:szCs w:val="24"/>
          <w:lang w:eastAsia="x-none"/>
        </w:rPr>
        <w:t>budgétiser</w:t>
      </w:r>
      <w:r w:rsidRPr="00C9118E">
        <w:rPr>
          <w:rFonts w:eastAsia="Times New Roman" w:cs="Times New Roman"/>
          <w:color w:val="333333"/>
          <w:szCs w:val="24"/>
          <w:lang w:eastAsia="x-none"/>
        </w:rPr>
        <w:t xml:space="preserve"> les optimisations d’une année sur l’autre (</w:t>
      </w:r>
      <w:ins w:id="442" w:author="LOISON Jean-Marie" w:date="2016-06-24T17:05:00Z">
        <w:r>
          <w:rPr>
            <w:rFonts w:eastAsia="Times New Roman" w:cs="Times New Roman"/>
            <w:color w:val="333333"/>
            <w:szCs w:val="24"/>
            <w:lang w:eastAsia="x-none"/>
          </w:rPr>
          <w:t>OPEX/</w:t>
        </w:r>
      </w:ins>
      <w:r w:rsidRPr="00C9118E">
        <w:rPr>
          <w:rFonts w:eastAsia="Times New Roman" w:cs="Times New Roman"/>
          <w:color w:val="333333"/>
          <w:szCs w:val="24"/>
          <w:lang w:eastAsia="x-none"/>
        </w:rPr>
        <w:t>CAPEX)</w:t>
      </w:r>
    </w:p>
    <w:p w:rsidR="007B49AF" w:rsidRPr="00C9118E" w:rsidRDefault="007B49AF" w:rsidP="00A75DE4">
      <w:pPr>
        <w:numPr>
          <w:ilvl w:val="0"/>
          <w:numId w:val="214"/>
        </w:numPr>
        <w:spacing w:before="120"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D’anticiper </w:t>
      </w:r>
      <w:r w:rsidRPr="00C9118E">
        <w:rPr>
          <w:rFonts w:eastAsia="Times New Roman" w:cs="Times New Roman"/>
          <w:b/>
          <w:color w:val="333333"/>
          <w:szCs w:val="24"/>
          <w:lang w:eastAsia="x-none"/>
        </w:rPr>
        <w:t>l’obsolescence</w:t>
      </w:r>
      <w:r w:rsidRPr="00C9118E">
        <w:rPr>
          <w:rFonts w:eastAsia="Times New Roman" w:cs="Times New Roman"/>
          <w:color w:val="333333"/>
          <w:szCs w:val="24"/>
          <w:lang w:eastAsia="x-none"/>
        </w:rPr>
        <w:t xml:space="preserve"> des différentes installations</w:t>
      </w:r>
      <w:ins w:id="443" w:author="LOISON Jean-Marie" w:date="2016-06-24T17:05:00Z">
        <w:r>
          <w:rPr>
            <w:rFonts w:eastAsia="Times New Roman" w:cs="Times New Roman"/>
            <w:color w:val="333333"/>
            <w:szCs w:val="24"/>
            <w:lang w:eastAsia="x-none"/>
          </w:rPr>
          <w:t xml:space="preserve"> (CAPEX)</w:t>
        </w:r>
      </w:ins>
    </w:p>
    <w:p w:rsidR="007B49AF" w:rsidRPr="00C9118E" w:rsidRDefault="007B49AF" w:rsidP="007B49AF">
      <w:pPr>
        <w:numPr>
          <w:ilvl w:val="0"/>
          <w:numId w:val="81"/>
        </w:numPr>
        <w:spacing w:after="0" w:line="360" w:lineRule="auto"/>
        <w:ind w:left="714" w:hanging="357"/>
        <w:jc w:val="both"/>
        <w:rPr>
          <w:rFonts w:eastAsia="Times New Roman" w:cs="Times New Roman"/>
          <w:b/>
          <w:color w:val="333333"/>
          <w:szCs w:val="24"/>
          <w:lang w:eastAsia="fr-FR"/>
        </w:rPr>
      </w:pPr>
      <w:r w:rsidRPr="00C9118E">
        <w:rPr>
          <w:rFonts w:eastAsia="Times New Roman" w:cs="Times New Roman"/>
          <w:b/>
          <w:color w:val="333333"/>
          <w:szCs w:val="24"/>
          <w:lang w:eastAsia="fr-FR"/>
        </w:rPr>
        <w:br w:type="page"/>
      </w:r>
    </w:p>
    <w:p w:rsidR="007B49AF" w:rsidRPr="00D66962" w:rsidRDefault="007B49AF" w:rsidP="009152B8">
      <w:pPr>
        <w:pStyle w:val="Titre3"/>
        <w:numPr>
          <w:ilvl w:val="0"/>
          <w:numId w:val="227"/>
        </w:numPr>
      </w:pPr>
      <w:bookmarkStart w:id="444" w:name="_Toc456964009"/>
      <w:bookmarkStart w:id="445" w:name="_Toc456971971"/>
      <w:r w:rsidRPr="00D66962">
        <w:t>Optimisation du plan de maintenance</w:t>
      </w:r>
      <w:bookmarkEnd w:id="444"/>
      <w:bookmarkEnd w:id="445"/>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 xml:space="preserve">Après un retour d’expérience d’une année de contrat, SPIE SO proposera une </w:t>
      </w:r>
      <w:r w:rsidRPr="00D66962">
        <w:rPr>
          <w:rFonts w:eastAsia="Times New Roman" w:cs="Times New Roman"/>
          <w:b/>
          <w:color w:val="333333"/>
          <w:szCs w:val="24"/>
          <w:lang w:eastAsia="x-none"/>
        </w:rPr>
        <w:t>optimisation de votre plan de maintenance</w:t>
      </w:r>
      <w:r w:rsidRPr="00D66962">
        <w:rPr>
          <w:rFonts w:eastAsia="Times New Roman" w:cs="Times New Roman"/>
          <w:color w:val="333333"/>
          <w:szCs w:val="24"/>
          <w:lang w:eastAsia="x-none"/>
        </w:rPr>
        <w:t xml:space="preserve"> selon les critères suivants :</w:t>
      </w:r>
    </w:p>
    <w:p w:rsidR="007B49AF" w:rsidRPr="00D66962" w:rsidRDefault="007B49AF" w:rsidP="007B49AF">
      <w:pPr>
        <w:numPr>
          <w:ilvl w:val="0"/>
          <w:numId w:val="88"/>
        </w:numPr>
        <w:spacing w:before="120" w:after="0" w:line="240" w:lineRule="auto"/>
        <w:ind w:left="714" w:hanging="357"/>
        <w:jc w:val="both"/>
        <w:rPr>
          <w:rFonts w:eastAsia="Times New Roman" w:cs="Times New Roman"/>
          <w:color w:val="333333"/>
          <w:szCs w:val="24"/>
          <w:lang w:eastAsia="x-none"/>
        </w:rPr>
      </w:pPr>
      <w:r w:rsidRPr="00D66962">
        <w:rPr>
          <w:rFonts w:eastAsia="Times New Roman" w:cs="Times New Roman"/>
          <w:color w:val="333333"/>
          <w:szCs w:val="24"/>
          <w:lang w:eastAsia="x-none"/>
        </w:rPr>
        <w:t>Le ratio préventif/correctif</w:t>
      </w:r>
    </w:p>
    <w:p w:rsidR="007B49AF" w:rsidRPr="00D66962" w:rsidRDefault="007B49AF" w:rsidP="007B49AF">
      <w:pPr>
        <w:numPr>
          <w:ilvl w:val="0"/>
          <w:numId w:val="88"/>
        </w:numPr>
        <w:spacing w:before="120" w:after="0" w:line="240" w:lineRule="auto"/>
        <w:ind w:left="714" w:hanging="357"/>
        <w:jc w:val="both"/>
        <w:rPr>
          <w:rFonts w:eastAsia="Times New Roman" w:cs="Times New Roman"/>
          <w:color w:val="333333"/>
          <w:szCs w:val="24"/>
          <w:lang w:eastAsia="x-none"/>
        </w:rPr>
      </w:pPr>
      <w:r w:rsidRPr="00D66962">
        <w:rPr>
          <w:rFonts w:eastAsia="Times New Roman" w:cs="Times New Roman"/>
          <w:color w:val="333333"/>
          <w:szCs w:val="24"/>
          <w:lang w:eastAsia="x-none"/>
        </w:rPr>
        <w:t xml:space="preserve">Les maintenances conditionnelles à mettre en place (Analyse d’huile, thermographie, </w:t>
      </w:r>
      <w:ins w:id="446" w:author="LOISON Jean-Marie" w:date="2016-06-24T17:06:00Z">
        <w:r w:rsidRPr="00D66962">
          <w:rPr>
            <w:rFonts w:eastAsia="Times New Roman" w:cs="Times New Roman"/>
            <w:color w:val="333333"/>
            <w:szCs w:val="24"/>
            <w:lang w:eastAsia="x-none"/>
          </w:rPr>
          <w:t xml:space="preserve">analyse </w:t>
        </w:r>
      </w:ins>
      <w:r w:rsidRPr="00D66962">
        <w:rPr>
          <w:rFonts w:eastAsia="Times New Roman" w:cs="Times New Roman"/>
          <w:color w:val="333333"/>
          <w:szCs w:val="24"/>
          <w:lang w:eastAsia="x-none"/>
        </w:rPr>
        <w:t>vibratoire etc…)</w:t>
      </w:r>
    </w:p>
    <w:p w:rsidR="007B49AF" w:rsidRPr="00D66962" w:rsidRDefault="007B49AF" w:rsidP="007B49AF">
      <w:pPr>
        <w:numPr>
          <w:ilvl w:val="0"/>
          <w:numId w:val="88"/>
        </w:numPr>
        <w:spacing w:before="120" w:after="0" w:line="240" w:lineRule="auto"/>
        <w:ind w:left="714" w:hanging="357"/>
        <w:jc w:val="both"/>
        <w:rPr>
          <w:rFonts w:eastAsia="Times New Roman" w:cs="Times New Roman"/>
          <w:color w:val="333333"/>
          <w:szCs w:val="24"/>
          <w:lang w:eastAsia="x-none"/>
        </w:rPr>
      </w:pPr>
      <w:r w:rsidRPr="00D66962">
        <w:rPr>
          <w:rFonts w:eastAsia="Times New Roman" w:cs="Times New Roman"/>
          <w:color w:val="333333"/>
          <w:szCs w:val="24"/>
          <w:lang w:eastAsia="x-none"/>
        </w:rPr>
        <w:t>L’uniformisation des gammes par famille</w:t>
      </w:r>
      <w:del w:id="447" w:author="LOISON Jean-Marie" w:date="2016-06-24T17:06:00Z">
        <w:r w:rsidRPr="00D66962" w:rsidDel="00A14782">
          <w:rPr>
            <w:rFonts w:eastAsia="Times New Roman" w:cs="Times New Roman"/>
            <w:color w:val="333333"/>
            <w:szCs w:val="24"/>
            <w:lang w:eastAsia="x-none"/>
          </w:rPr>
          <w:delText xml:space="preserve"> (Exemple pour les vérins)</w:delText>
        </w:r>
      </w:del>
    </w:p>
    <w:p w:rsidR="007B49AF" w:rsidRPr="00D66962" w:rsidRDefault="007B49AF" w:rsidP="007B49AF">
      <w:pPr>
        <w:numPr>
          <w:ilvl w:val="0"/>
          <w:numId w:val="88"/>
        </w:numPr>
        <w:spacing w:before="120" w:after="0" w:line="240" w:lineRule="auto"/>
        <w:ind w:left="714" w:hanging="357"/>
        <w:jc w:val="both"/>
        <w:rPr>
          <w:rFonts w:eastAsia="Times New Roman" w:cs="Times New Roman"/>
          <w:color w:val="333333"/>
          <w:szCs w:val="24"/>
          <w:lang w:eastAsia="x-none"/>
        </w:rPr>
      </w:pPr>
      <w:r w:rsidRPr="00D66962">
        <w:rPr>
          <w:rFonts w:eastAsia="Times New Roman" w:cs="Times New Roman"/>
          <w:color w:val="333333"/>
          <w:szCs w:val="24"/>
          <w:lang w:eastAsia="x-none"/>
        </w:rPr>
        <w:t>L’expérience SPIE sur les divers contrats</w:t>
      </w:r>
    </w:p>
    <w:p w:rsidR="007B49AF" w:rsidRPr="00D66962" w:rsidDel="00A50F9E" w:rsidRDefault="007B49AF">
      <w:pPr>
        <w:pStyle w:val="Titre3"/>
        <w:rPr>
          <w:del w:id="448" w:author="LOISON Jean-Marie" w:date="2016-06-24T17:07:00Z"/>
          <w:rPrChange w:id="449" w:author="LOISON Jean-Marie" w:date="2016-06-24T17:08:00Z">
            <w:rPr>
              <w:del w:id="450" w:author="LOISON Jean-Marie" w:date="2016-06-24T17:07:00Z"/>
              <w:rFonts w:eastAsia="Times New Roman" w:cs="Times New Roman"/>
              <w:color w:val="333333"/>
              <w:szCs w:val="24"/>
              <w:lang w:eastAsia="x-none"/>
            </w:rPr>
          </w:rPrChange>
        </w:rPr>
        <w:pPrChange w:id="451" w:author="LOISON Jean-Marie" w:date="2016-06-24T17:08:00Z">
          <w:pPr>
            <w:spacing w:before="120" w:after="0" w:line="240" w:lineRule="auto"/>
            <w:jc w:val="both"/>
          </w:pPr>
        </w:pPrChange>
      </w:pPr>
      <w:bookmarkStart w:id="452" w:name="_Toc456964010"/>
      <w:bookmarkStart w:id="453" w:name="_Toc456971972"/>
      <w:ins w:id="454" w:author="LOISON Jean-Marie" w:date="2016-06-24T17:06:00Z">
        <w:r w:rsidRPr="00D66962">
          <w:rPr>
            <w:rPrChange w:id="455" w:author="LOISON Jean-Marie" w:date="2016-06-24T17:08:00Z">
              <w:rPr>
                <w:rFonts w:eastAsia="Times New Roman" w:cs="Times New Roman"/>
                <w:color w:val="333333"/>
                <w:szCs w:val="24"/>
                <w:lang w:eastAsia="x-none"/>
              </w:rPr>
            </w:rPrChange>
          </w:rPr>
          <w:t>Exemple</w:t>
        </w:r>
      </w:ins>
      <w:ins w:id="456" w:author="LOISON Jean-Marie" w:date="2016-06-24T17:07:00Z">
        <w:r w:rsidRPr="00D66962">
          <w:t xml:space="preserve"> de</w:t>
        </w:r>
        <w:bookmarkEnd w:id="452"/>
        <w:bookmarkEnd w:id="453"/>
        <w:r w:rsidRPr="00D66962">
          <w:t xml:space="preserve"> </w:t>
        </w:r>
      </w:ins>
    </w:p>
    <w:p w:rsidR="007B49AF" w:rsidRPr="00D66962" w:rsidRDefault="007B49AF">
      <w:pPr>
        <w:pStyle w:val="Titre3"/>
        <w:rPr>
          <w:rPrChange w:id="457" w:author="LOISON Jean-Marie" w:date="2016-06-24T17:08:00Z">
            <w:rPr>
              <w:rFonts w:eastAsia="Times New Roman" w:cs="Arial"/>
              <w:color w:val="333333"/>
              <w:u w:val="single"/>
              <w:lang w:eastAsia="fr-FR"/>
            </w:rPr>
          </w:rPrChange>
        </w:rPr>
        <w:pPrChange w:id="458" w:author="LOISON Jean-Marie" w:date="2016-06-24T17:08:00Z">
          <w:pPr>
            <w:spacing w:after="0" w:line="240" w:lineRule="auto"/>
          </w:pPr>
        </w:pPrChange>
      </w:pPr>
      <w:bookmarkStart w:id="459" w:name="_Toc456964011"/>
      <w:bookmarkStart w:id="460" w:name="_Toc456971973"/>
      <w:r w:rsidRPr="00D66962">
        <w:rPr>
          <w:rPrChange w:id="461" w:author="LOISON Jean-Marie" w:date="2016-06-24T17:08:00Z">
            <w:rPr>
              <w:rFonts w:eastAsia="Times New Roman" w:cs="Arial"/>
              <w:color w:val="333333"/>
              <w:u w:val="single"/>
              <w:lang w:eastAsia="fr-FR"/>
            </w:rPr>
          </w:rPrChange>
        </w:rPr>
        <w:t xml:space="preserve">Plan de </w:t>
      </w:r>
      <w:del w:id="462" w:author="LOISON Jean-Marie" w:date="2016-06-24T17:07:00Z">
        <w:r w:rsidRPr="00D66962" w:rsidDel="00A50F9E">
          <w:rPr>
            <w:rPrChange w:id="463" w:author="LOISON Jean-Marie" w:date="2016-06-24T17:08:00Z">
              <w:rPr>
                <w:rFonts w:eastAsia="Times New Roman" w:cs="Arial"/>
                <w:color w:val="333333"/>
                <w:u w:val="single"/>
                <w:lang w:eastAsia="fr-FR"/>
              </w:rPr>
            </w:rPrChange>
          </w:rPr>
          <w:delText xml:space="preserve">maintenance </w:delText>
        </w:r>
      </w:del>
      <w:ins w:id="464" w:author="LOISON Jean-Marie" w:date="2016-06-24T17:07:00Z">
        <w:r w:rsidRPr="00D66962">
          <w:t xml:space="preserve">Maintenance </w:t>
        </w:r>
      </w:ins>
      <w:del w:id="465" w:author="LOISON Jean-Marie" w:date="2016-06-24T17:07:00Z">
        <w:r w:rsidRPr="00D66962" w:rsidDel="00A50F9E">
          <w:rPr>
            <w:rPrChange w:id="466" w:author="LOISON Jean-Marie" w:date="2016-06-24T17:08:00Z">
              <w:rPr>
                <w:rFonts w:eastAsia="Times New Roman" w:cs="Arial"/>
                <w:color w:val="333333"/>
                <w:u w:val="single"/>
                <w:lang w:eastAsia="fr-FR"/>
              </w:rPr>
            </w:rPrChange>
          </w:rPr>
          <w:delText>p</w:delText>
        </w:r>
      </w:del>
      <w:ins w:id="467" w:author="LOISON Jean-Marie" w:date="2016-06-24T17:07:00Z">
        <w:r w:rsidRPr="00D66962">
          <w:t>P</w:t>
        </w:r>
      </w:ins>
      <w:r w:rsidRPr="00D66962">
        <w:rPr>
          <w:rPrChange w:id="468" w:author="LOISON Jean-Marie" w:date="2016-06-24T17:08:00Z">
            <w:rPr>
              <w:rFonts w:eastAsia="Times New Roman" w:cs="Arial"/>
              <w:color w:val="333333"/>
              <w:u w:val="single"/>
              <w:lang w:eastAsia="fr-FR"/>
            </w:rPr>
          </w:rPrChange>
        </w:rPr>
        <w:t xml:space="preserve">réventive </w:t>
      </w:r>
      <w:del w:id="469" w:author="LOISON Jean-Marie" w:date="2016-06-24T17:08:00Z">
        <w:r w:rsidRPr="00D66962" w:rsidDel="00A50F9E">
          <w:rPr>
            <w:rPrChange w:id="470" w:author="LOISON Jean-Marie" w:date="2016-06-24T17:08:00Z">
              <w:rPr>
                <w:rFonts w:eastAsia="Times New Roman" w:cs="Arial"/>
                <w:color w:val="333333"/>
                <w:u w:val="single"/>
                <w:lang w:eastAsia="fr-FR"/>
              </w:rPr>
            </w:rPrChange>
          </w:rPr>
          <w:delText>géré</w:delText>
        </w:r>
      </w:del>
      <w:del w:id="471" w:author="LOISON Jean-Marie" w:date="2016-06-24T17:07:00Z">
        <w:r w:rsidRPr="00D66962" w:rsidDel="00A50F9E">
          <w:rPr>
            <w:rPrChange w:id="472" w:author="LOISON Jean-Marie" w:date="2016-06-24T17:08:00Z">
              <w:rPr>
                <w:rFonts w:eastAsia="Times New Roman" w:cs="Arial"/>
                <w:color w:val="333333"/>
                <w:u w:val="single"/>
                <w:lang w:eastAsia="fr-FR"/>
              </w:rPr>
            </w:rPrChange>
          </w:rPr>
          <w:delText>e</w:delText>
        </w:r>
      </w:del>
      <w:del w:id="473" w:author="LOISON Jean-Marie" w:date="2016-06-24T17:08:00Z">
        <w:r w:rsidRPr="00D66962" w:rsidDel="00A50F9E">
          <w:rPr>
            <w:rPrChange w:id="474" w:author="LOISON Jean-Marie" w:date="2016-06-24T17:08:00Z">
              <w:rPr>
                <w:rFonts w:eastAsia="Times New Roman" w:cs="Arial"/>
                <w:color w:val="333333"/>
                <w:u w:val="single"/>
                <w:lang w:eastAsia="fr-FR"/>
              </w:rPr>
            </w:rPrChange>
          </w:rPr>
          <w:delText xml:space="preserve"> par l’entreprise utilisatrice</w:delText>
        </w:r>
      </w:del>
      <w:ins w:id="475" w:author="LOISON Jean-Marie" w:date="2016-06-24T17:08:00Z">
        <w:r w:rsidRPr="00D66962">
          <w:t>initial</w:t>
        </w:r>
      </w:ins>
      <w:r w:rsidRPr="00D66962">
        <w:rPr>
          <w:rPrChange w:id="476" w:author="LOISON Jean-Marie" w:date="2016-06-24T17:08:00Z">
            <w:rPr>
              <w:rFonts w:eastAsia="Times New Roman" w:cs="Arial"/>
              <w:color w:val="333333"/>
              <w:u w:val="single"/>
              <w:lang w:eastAsia="fr-FR"/>
            </w:rPr>
          </w:rPrChange>
        </w:rPr>
        <w:t> :</w:t>
      </w:r>
      <w:bookmarkEnd w:id="459"/>
      <w:bookmarkEnd w:id="460"/>
    </w:p>
    <w:p w:rsidR="007B49AF" w:rsidRPr="00C9118E" w:rsidDel="00A50F9E" w:rsidRDefault="007B49AF">
      <w:pPr>
        <w:spacing w:after="0" w:line="240" w:lineRule="auto"/>
        <w:ind w:left="-426"/>
        <w:rPr>
          <w:del w:id="477" w:author="LOISON Jean-Marie" w:date="2016-06-24T17:08:00Z"/>
          <w:rFonts w:eastAsia="Times New Roman" w:cs="Arial"/>
          <w:color w:val="333333"/>
          <w:lang w:eastAsia="fr-FR"/>
        </w:rPr>
        <w:pPrChange w:id="478" w:author="LOISON Jean-Marie" w:date="2016-06-24T17:12:00Z">
          <w:pPr>
            <w:spacing w:after="0" w:line="240" w:lineRule="auto"/>
          </w:pPr>
        </w:pPrChange>
      </w:pPr>
      <w:r w:rsidRPr="00C9118E">
        <w:rPr>
          <w:rFonts w:eastAsia="Times New Roman" w:cs="Arial"/>
          <w:noProof/>
          <w:color w:val="333333"/>
          <w:lang w:eastAsia="fr-FR"/>
        </w:rPr>
        <w:drawing>
          <wp:inline distT="0" distB="0" distL="0" distR="0" wp14:anchorId="7293AB7B" wp14:editId="26268CEA">
            <wp:extent cx="4559039" cy="2179122"/>
            <wp:effectExtent l="133350" t="133350" r="318135" b="31686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51832" cy="2175677"/>
                    </a:xfrm>
                    <a:prstGeom prst="rect">
                      <a:avLst/>
                    </a:prstGeom>
                    <a:ln>
                      <a:noFill/>
                    </a:ln>
                    <a:effectLst>
                      <a:outerShdw blurRad="292100" dist="139700" dir="2700000" algn="tl" rotWithShape="0">
                        <a:srgbClr val="333333">
                          <a:alpha val="65000"/>
                        </a:srgbClr>
                      </a:outerShdw>
                    </a:effectLst>
                  </pic:spPr>
                </pic:pic>
              </a:graphicData>
            </a:graphic>
          </wp:inline>
        </w:drawing>
      </w:r>
    </w:p>
    <w:p w:rsidR="007B49AF" w:rsidRPr="00C9118E" w:rsidRDefault="007B49AF">
      <w:pPr>
        <w:spacing w:after="0" w:line="240" w:lineRule="auto"/>
        <w:ind w:left="-426"/>
        <w:rPr>
          <w:rFonts w:eastAsia="Times New Roman" w:cs="Arial"/>
          <w:color w:val="333333"/>
          <w:sz w:val="20"/>
          <w:szCs w:val="20"/>
          <w:lang w:eastAsia="fr-FR"/>
        </w:rPr>
        <w:pPrChange w:id="479" w:author="LOISON Jean-Marie" w:date="2016-06-24T17:12:00Z">
          <w:pPr>
            <w:spacing w:after="0" w:line="240" w:lineRule="auto"/>
          </w:pPr>
        </w:pPrChange>
      </w:pPr>
    </w:p>
    <w:p w:rsidR="007B49AF" w:rsidRPr="00C9118E" w:rsidDel="00A50F9E" w:rsidRDefault="007B49AF" w:rsidP="009152B8">
      <w:pPr>
        <w:pStyle w:val="Titre3"/>
        <w:rPr>
          <w:del w:id="480" w:author="LOISON Jean-Marie" w:date="2016-06-24T17:10:00Z"/>
          <w:rFonts w:eastAsia="Times New Roman"/>
          <w:lang w:eastAsia="fr-FR"/>
        </w:rPr>
      </w:pPr>
      <w:bookmarkStart w:id="481" w:name="_Toc456858754"/>
      <w:bookmarkStart w:id="482" w:name="_Toc456964012"/>
      <w:bookmarkStart w:id="483" w:name="_Toc456964474"/>
      <w:bookmarkStart w:id="484" w:name="_Toc456964706"/>
      <w:bookmarkStart w:id="485" w:name="_Toc456971500"/>
      <w:bookmarkStart w:id="486" w:name="_Toc456971974"/>
      <w:bookmarkEnd w:id="481"/>
      <w:bookmarkEnd w:id="482"/>
      <w:bookmarkEnd w:id="483"/>
      <w:bookmarkEnd w:id="484"/>
      <w:bookmarkEnd w:id="485"/>
      <w:bookmarkEnd w:id="486"/>
    </w:p>
    <w:p w:rsidR="007B49AF" w:rsidRPr="00C9118E" w:rsidDel="00A50F9E" w:rsidRDefault="007B49AF" w:rsidP="009152B8">
      <w:pPr>
        <w:pStyle w:val="Titre3"/>
        <w:rPr>
          <w:del w:id="487" w:author="LOISON Jean-Marie" w:date="2016-06-24T17:10:00Z"/>
          <w:rFonts w:eastAsia="Times New Roman"/>
          <w:lang w:eastAsia="fr-FR"/>
        </w:rPr>
      </w:pPr>
      <w:bookmarkStart w:id="488" w:name="_Toc456858755"/>
      <w:bookmarkStart w:id="489" w:name="_Toc456964013"/>
      <w:bookmarkStart w:id="490" w:name="_Toc456964475"/>
      <w:bookmarkStart w:id="491" w:name="_Toc456964707"/>
      <w:bookmarkStart w:id="492" w:name="_Toc456971501"/>
      <w:bookmarkStart w:id="493" w:name="_Toc456971975"/>
      <w:bookmarkEnd w:id="488"/>
      <w:bookmarkEnd w:id="489"/>
      <w:bookmarkEnd w:id="490"/>
      <w:bookmarkEnd w:id="491"/>
      <w:bookmarkEnd w:id="492"/>
      <w:bookmarkEnd w:id="493"/>
    </w:p>
    <w:p w:rsidR="007B49AF" w:rsidRPr="00C9118E" w:rsidDel="00A50F9E" w:rsidRDefault="007B49AF" w:rsidP="009152B8">
      <w:pPr>
        <w:pStyle w:val="Titre3"/>
        <w:rPr>
          <w:del w:id="494" w:author="LOISON Jean-Marie" w:date="2016-06-24T17:10:00Z"/>
          <w:rFonts w:eastAsia="Times New Roman"/>
          <w:lang w:eastAsia="fr-FR"/>
        </w:rPr>
      </w:pPr>
      <w:bookmarkStart w:id="495" w:name="_Toc456858756"/>
      <w:bookmarkStart w:id="496" w:name="_Toc456964014"/>
      <w:bookmarkStart w:id="497" w:name="_Toc456964476"/>
      <w:bookmarkStart w:id="498" w:name="_Toc456964708"/>
      <w:bookmarkStart w:id="499" w:name="_Toc456971502"/>
      <w:bookmarkStart w:id="500" w:name="_Toc456971976"/>
      <w:bookmarkEnd w:id="495"/>
      <w:bookmarkEnd w:id="496"/>
      <w:bookmarkEnd w:id="497"/>
      <w:bookmarkEnd w:id="498"/>
      <w:bookmarkEnd w:id="499"/>
      <w:bookmarkEnd w:id="500"/>
    </w:p>
    <w:p w:rsidR="007B49AF" w:rsidRPr="00C9118E" w:rsidDel="00A50F9E" w:rsidRDefault="007B49AF" w:rsidP="009152B8">
      <w:pPr>
        <w:pStyle w:val="Titre3"/>
        <w:rPr>
          <w:del w:id="501" w:author="LOISON Jean-Marie" w:date="2016-06-24T17:10:00Z"/>
          <w:rFonts w:eastAsia="Times New Roman"/>
          <w:lang w:eastAsia="fr-FR"/>
        </w:rPr>
      </w:pPr>
      <w:bookmarkStart w:id="502" w:name="_Toc456858757"/>
      <w:bookmarkStart w:id="503" w:name="_Toc456964015"/>
      <w:bookmarkStart w:id="504" w:name="_Toc456964477"/>
      <w:bookmarkStart w:id="505" w:name="_Toc456964709"/>
      <w:bookmarkStart w:id="506" w:name="_Toc456971503"/>
      <w:bookmarkStart w:id="507" w:name="_Toc456971977"/>
      <w:bookmarkEnd w:id="502"/>
      <w:bookmarkEnd w:id="503"/>
      <w:bookmarkEnd w:id="504"/>
      <w:bookmarkEnd w:id="505"/>
      <w:bookmarkEnd w:id="506"/>
      <w:bookmarkEnd w:id="507"/>
    </w:p>
    <w:p w:rsidR="007B49AF" w:rsidRPr="00C9118E" w:rsidDel="00A50F9E" w:rsidRDefault="007B49AF" w:rsidP="009152B8">
      <w:pPr>
        <w:pStyle w:val="Titre3"/>
        <w:rPr>
          <w:del w:id="508" w:author="LOISON Jean-Marie" w:date="2016-06-24T17:10:00Z"/>
          <w:rFonts w:eastAsia="Times New Roman"/>
          <w:lang w:eastAsia="fr-FR"/>
        </w:rPr>
      </w:pPr>
      <w:bookmarkStart w:id="509" w:name="_Toc456858758"/>
      <w:bookmarkStart w:id="510" w:name="_Toc456964016"/>
      <w:bookmarkStart w:id="511" w:name="_Toc456964478"/>
      <w:bookmarkStart w:id="512" w:name="_Toc456964710"/>
      <w:bookmarkStart w:id="513" w:name="_Toc456971504"/>
      <w:bookmarkStart w:id="514" w:name="_Toc456971978"/>
      <w:bookmarkEnd w:id="509"/>
      <w:bookmarkEnd w:id="510"/>
      <w:bookmarkEnd w:id="511"/>
      <w:bookmarkEnd w:id="512"/>
      <w:bookmarkEnd w:id="513"/>
      <w:bookmarkEnd w:id="514"/>
    </w:p>
    <w:p w:rsidR="007B49AF" w:rsidRPr="00C9118E" w:rsidDel="00A50F9E" w:rsidRDefault="007B49AF" w:rsidP="009152B8">
      <w:pPr>
        <w:pStyle w:val="Titre3"/>
        <w:rPr>
          <w:del w:id="515" w:author="LOISON Jean-Marie" w:date="2016-06-24T17:10:00Z"/>
          <w:rFonts w:eastAsia="Times New Roman"/>
          <w:lang w:eastAsia="fr-FR"/>
        </w:rPr>
      </w:pPr>
      <w:bookmarkStart w:id="516" w:name="_Toc456858759"/>
      <w:bookmarkStart w:id="517" w:name="_Toc456964017"/>
      <w:bookmarkStart w:id="518" w:name="_Toc456964479"/>
      <w:bookmarkStart w:id="519" w:name="_Toc456964711"/>
      <w:bookmarkStart w:id="520" w:name="_Toc456971505"/>
      <w:bookmarkStart w:id="521" w:name="_Toc456971979"/>
      <w:bookmarkEnd w:id="516"/>
      <w:bookmarkEnd w:id="517"/>
      <w:bookmarkEnd w:id="518"/>
      <w:bookmarkEnd w:id="519"/>
      <w:bookmarkEnd w:id="520"/>
      <w:bookmarkEnd w:id="521"/>
    </w:p>
    <w:p w:rsidR="007B49AF" w:rsidRPr="00C9118E" w:rsidDel="00A50F9E" w:rsidRDefault="007B49AF" w:rsidP="009152B8">
      <w:pPr>
        <w:pStyle w:val="Titre3"/>
        <w:rPr>
          <w:del w:id="522" w:author="LOISON Jean-Marie" w:date="2016-06-24T17:10:00Z"/>
          <w:rFonts w:eastAsia="Times New Roman"/>
          <w:lang w:eastAsia="fr-FR"/>
        </w:rPr>
      </w:pPr>
      <w:bookmarkStart w:id="523" w:name="_Toc456858760"/>
      <w:bookmarkStart w:id="524" w:name="_Toc456964018"/>
      <w:bookmarkStart w:id="525" w:name="_Toc456964480"/>
      <w:bookmarkStart w:id="526" w:name="_Toc456964712"/>
      <w:bookmarkStart w:id="527" w:name="_Toc456971506"/>
      <w:bookmarkStart w:id="528" w:name="_Toc456971980"/>
      <w:bookmarkEnd w:id="523"/>
      <w:bookmarkEnd w:id="524"/>
      <w:bookmarkEnd w:id="525"/>
      <w:bookmarkEnd w:id="526"/>
      <w:bookmarkEnd w:id="527"/>
      <w:bookmarkEnd w:id="528"/>
    </w:p>
    <w:p w:rsidR="007B49AF" w:rsidRPr="00C9118E" w:rsidDel="00A50F9E" w:rsidRDefault="007B49AF" w:rsidP="009152B8">
      <w:pPr>
        <w:pStyle w:val="Titre3"/>
        <w:rPr>
          <w:del w:id="529" w:author="LOISON Jean-Marie" w:date="2016-06-24T17:10:00Z"/>
          <w:rFonts w:eastAsia="Times New Roman"/>
          <w:lang w:eastAsia="fr-FR"/>
        </w:rPr>
      </w:pPr>
      <w:bookmarkStart w:id="530" w:name="_Toc456858761"/>
      <w:bookmarkStart w:id="531" w:name="_Toc456964019"/>
      <w:bookmarkStart w:id="532" w:name="_Toc456964481"/>
      <w:bookmarkStart w:id="533" w:name="_Toc456964713"/>
      <w:bookmarkStart w:id="534" w:name="_Toc456971507"/>
      <w:bookmarkStart w:id="535" w:name="_Toc456971981"/>
      <w:bookmarkEnd w:id="530"/>
      <w:bookmarkEnd w:id="531"/>
      <w:bookmarkEnd w:id="532"/>
      <w:bookmarkEnd w:id="533"/>
      <w:bookmarkEnd w:id="534"/>
      <w:bookmarkEnd w:id="535"/>
    </w:p>
    <w:p w:rsidR="007B49AF" w:rsidRPr="00C9118E" w:rsidDel="00A50F9E" w:rsidRDefault="007B49AF" w:rsidP="009152B8">
      <w:pPr>
        <w:pStyle w:val="Titre3"/>
        <w:rPr>
          <w:del w:id="536" w:author="LOISON Jean-Marie" w:date="2016-06-24T17:10:00Z"/>
          <w:rFonts w:eastAsia="Times New Roman"/>
          <w:lang w:eastAsia="fr-FR"/>
        </w:rPr>
      </w:pPr>
      <w:bookmarkStart w:id="537" w:name="_Toc456858762"/>
      <w:bookmarkStart w:id="538" w:name="_Toc456964020"/>
      <w:bookmarkStart w:id="539" w:name="_Toc456964482"/>
      <w:bookmarkStart w:id="540" w:name="_Toc456964714"/>
      <w:bookmarkStart w:id="541" w:name="_Toc456971508"/>
      <w:bookmarkStart w:id="542" w:name="_Toc456971982"/>
      <w:bookmarkEnd w:id="537"/>
      <w:bookmarkEnd w:id="538"/>
      <w:bookmarkEnd w:id="539"/>
      <w:bookmarkEnd w:id="540"/>
      <w:bookmarkEnd w:id="541"/>
      <w:bookmarkEnd w:id="542"/>
    </w:p>
    <w:p w:rsidR="007B49AF" w:rsidRPr="00C9118E" w:rsidDel="00A50F9E" w:rsidRDefault="007B49AF" w:rsidP="009152B8">
      <w:pPr>
        <w:pStyle w:val="Titre3"/>
        <w:rPr>
          <w:del w:id="543" w:author="LOISON Jean-Marie" w:date="2016-06-24T17:10:00Z"/>
          <w:rFonts w:eastAsia="Times New Roman"/>
          <w:lang w:eastAsia="fr-FR"/>
        </w:rPr>
      </w:pPr>
      <w:bookmarkStart w:id="544" w:name="_Toc456858763"/>
      <w:bookmarkStart w:id="545" w:name="_Toc456964021"/>
      <w:bookmarkStart w:id="546" w:name="_Toc456964483"/>
      <w:bookmarkStart w:id="547" w:name="_Toc456964715"/>
      <w:bookmarkStart w:id="548" w:name="_Toc456971509"/>
      <w:bookmarkStart w:id="549" w:name="_Toc456971983"/>
      <w:bookmarkEnd w:id="544"/>
      <w:bookmarkEnd w:id="545"/>
      <w:bookmarkEnd w:id="546"/>
      <w:bookmarkEnd w:id="547"/>
      <w:bookmarkEnd w:id="548"/>
      <w:bookmarkEnd w:id="549"/>
    </w:p>
    <w:p w:rsidR="007B49AF" w:rsidRPr="00C9118E" w:rsidDel="00A50F9E" w:rsidRDefault="007B49AF" w:rsidP="009152B8">
      <w:pPr>
        <w:pStyle w:val="Titre3"/>
        <w:rPr>
          <w:del w:id="550" w:author="LOISON Jean-Marie" w:date="2016-06-24T17:10:00Z"/>
          <w:rFonts w:eastAsia="Times New Roman"/>
          <w:lang w:eastAsia="fr-FR"/>
        </w:rPr>
      </w:pPr>
      <w:bookmarkStart w:id="551" w:name="_Toc456858764"/>
      <w:bookmarkStart w:id="552" w:name="_Toc456964022"/>
      <w:bookmarkStart w:id="553" w:name="_Toc456964484"/>
      <w:bookmarkStart w:id="554" w:name="_Toc456964716"/>
      <w:bookmarkStart w:id="555" w:name="_Toc456971510"/>
      <w:bookmarkStart w:id="556" w:name="_Toc456971984"/>
      <w:bookmarkEnd w:id="551"/>
      <w:bookmarkEnd w:id="552"/>
      <w:bookmarkEnd w:id="553"/>
      <w:bookmarkEnd w:id="554"/>
      <w:bookmarkEnd w:id="555"/>
      <w:bookmarkEnd w:id="556"/>
    </w:p>
    <w:p w:rsidR="007B49AF" w:rsidRPr="00C9118E" w:rsidDel="00A50F9E" w:rsidRDefault="007B49AF" w:rsidP="009152B8">
      <w:pPr>
        <w:pStyle w:val="Titre3"/>
        <w:rPr>
          <w:del w:id="557" w:author="LOISON Jean-Marie" w:date="2016-06-24T17:10:00Z"/>
          <w:rFonts w:eastAsia="Times New Roman"/>
          <w:lang w:eastAsia="fr-FR"/>
        </w:rPr>
      </w:pPr>
      <w:bookmarkStart w:id="558" w:name="_Toc456858765"/>
      <w:bookmarkStart w:id="559" w:name="_Toc456964023"/>
      <w:bookmarkStart w:id="560" w:name="_Toc456964485"/>
      <w:bookmarkStart w:id="561" w:name="_Toc456964717"/>
      <w:bookmarkStart w:id="562" w:name="_Toc456971511"/>
      <w:bookmarkStart w:id="563" w:name="_Toc456971985"/>
      <w:bookmarkEnd w:id="558"/>
      <w:bookmarkEnd w:id="559"/>
      <w:bookmarkEnd w:id="560"/>
      <w:bookmarkEnd w:id="561"/>
      <w:bookmarkEnd w:id="562"/>
      <w:bookmarkEnd w:id="563"/>
    </w:p>
    <w:p w:rsidR="007B49AF" w:rsidRPr="00C9118E" w:rsidDel="00A50F9E" w:rsidRDefault="007B49AF" w:rsidP="009152B8">
      <w:pPr>
        <w:pStyle w:val="Titre3"/>
        <w:rPr>
          <w:del w:id="564" w:author="LOISON Jean-Marie" w:date="2016-06-24T17:10:00Z"/>
          <w:rFonts w:eastAsia="Times New Roman"/>
          <w:lang w:eastAsia="fr-FR"/>
        </w:rPr>
      </w:pPr>
      <w:bookmarkStart w:id="565" w:name="_Toc456858766"/>
      <w:bookmarkStart w:id="566" w:name="_Toc456964024"/>
      <w:bookmarkStart w:id="567" w:name="_Toc456964486"/>
      <w:bookmarkStart w:id="568" w:name="_Toc456964718"/>
      <w:bookmarkStart w:id="569" w:name="_Toc456971512"/>
      <w:bookmarkStart w:id="570" w:name="_Toc456971986"/>
      <w:bookmarkEnd w:id="565"/>
      <w:bookmarkEnd w:id="566"/>
      <w:bookmarkEnd w:id="567"/>
      <w:bookmarkEnd w:id="568"/>
      <w:bookmarkEnd w:id="569"/>
      <w:bookmarkEnd w:id="570"/>
    </w:p>
    <w:p w:rsidR="007B49AF" w:rsidRPr="00C9118E" w:rsidDel="00A50F9E" w:rsidRDefault="007B49AF" w:rsidP="009152B8">
      <w:pPr>
        <w:pStyle w:val="Titre3"/>
        <w:rPr>
          <w:del w:id="571" w:author="LOISON Jean-Marie" w:date="2016-06-24T17:10:00Z"/>
          <w:rFonts w:eastAsia="Times New Roman"/>
          <w:lang w:eastAsia="fr-FR"/>
        </w:rPr>
      </w:pPr>
      <w:bookmarkStart w:id="572" w:name="_Toc456858767"/>
      <w:bookmarkStart w:id="573" w:name="_Toc456964025"/>
      <w:bookmarkStart w:id="574" w:name="_Toc456964487"/>
      <w:bookmarkStart w:id="575" w:name="_Toc456964719"/>
      <w:bookmarkStart w:id="576" w:name="_Toc456971513"/>
      <w:bookmarkStart w:id="577" w:name="_Toc456971987"/>
      <w:bookmarkEnd w:id="572"/>
      <w:bookmarkEnd w:id="573"/>
      <w:bookmarkEnd w:id="574"/>
      <w:bookmarkEnd w:id="575"/>
      <w:bookmarkEnd w:id="576"/>
      <w:bookmarkEnd w:id="577"/>
    </w:p>
    <w:p w:rsidR="007B49AF" w:rsidRPr="00C9118E" w:rsidDel="00A50F9E" w:rsidRDefault="007B49AF" w:rsidP="009152B8">
      <w:pPr>
        <w:pStyle w:val="Titre3"/>
        <w:rPr>
          <w:del w:id="578" w:author="LOISON Jean-Marie" w:date="2016-06-24T17:10:00Z"/>
          <w:rFonts w:eastAsia="Times New Roman"/>
          <w:lang w:eastAsia="fr-FR"/>
        </w:rPr>
      </w:pPr>
      <w:bookmarkStart w:id="579" w:name="_Toc456858768"/>
      <w:bookmarkStart w:id="580" w:name="_Toc456964026"/>
      <w:bookmarkStart w:id="581" w:name="_Toc456964488"/>
      <w:bookmarkStart w:id="582" w:name="_Toc456964720"/>
      <w:bookmarkStart w:id="583" w:name="_Toc456971514"/>
      <w:bookmarkStart w:id="584" w:name="_Toc456971988"/>
      <w:bookmarkEnd w:id="579"/>
      <w:bookmarkEnd w:id="580"/>
      <w:bookmarkEnd w:id="581"/>
      <w:bookmarkEnd w:id="582"/>
      <w:bookmarkEnd w:id="583"/>
      <w:bookmarkEnd w:id="584"/>
    </w:p>
    <w:p w:rsidR="007B49AF" w:rsidRPr="00C9118E" w:rsidDel="00A50F9E" w:rsidRDefault="007B49AF" w:rsidP="009152B8">
      <w:pPr>
        <w:pStyle w:val="Titre3"/>
        <w:rPr>
          <w:del w:id="585" w:author="LOISON Jean-Marie" w:date="2016-06-24T17:10:00Z"/>
          <w:rFonts w:eastAsia="Times New Roman"/>
          <w:lang w:eastAsia="fr-FR"/>
        </w:rPr>
      </w:pPr>
      <w:bookmarkStart w:id="586" w:name="_Toc456858769"/>
      <w:bookmarkStart w:id="587" w:name="_Toc456964027"/>
      <w:bookmarkStart w:id="588" w:name="_Toc456964489"/>
      <w:bookmarkStart w:id="589" w:name="_Toc456964721"/>
      <w:bookmarkStart w:id="590" w:name="_Toc456971515"/>
      <w:bookmarkStart w:id="591" w:name="_Toc456971989"/>
      <w:bookmarkEnd w:id="586"/>
      <w:bookmarkEnd w:id="587"/>
      <w:bookmarkEnd w:id="588"/>
      <w:bookmarkEnd w:id="589"/>
      <w:bookmarkEnd w:id="590"/>
      <w:bookmarkEnd w:id="591"/>
    </w:p>
    <w:p w:rsidR="007B49AF" w:rsidRPr="00C9118E" w:rsidDel="00A50F9E" w:rsidRDefault="007B49AF" w:rsidP="009152B8">
      <w:pPr>
        <w:pStyle w:val="Titre3"/>
        <w:rPr>
          <w:del w:id="592" w:author="LOISON Jean-Marie" w:date="2016-06-24T17:10:00Z"/>
          <w:rFonts w:eastAsia="Times New Roman"/>
          <w:lang w:eastAsia="fr-FR"/>
        </w:rPr>
      </w:pPr>
      <w:bookmarkStart w:id="593" w:name="_Toc456858770"/>
      <w:bookmarkStart w:id="594" w:name="_Toc456964028"/>
      <w:bookmarkStart w:id="595" w:name="_Toc456964490"/>
      <w:bookmarkStart w:id="596" w:name="_Toc456964722"/>
      <w:bookmarkStart w:id="597" w:name="_Toc456971516"/>
      <w:bookmarkStart w:id="598" w:name="_Toc456971990"/>
      <w:bookmarkEnd w:id="593"/>
      <w:bookmarkEnd w:id="594"/>
      <w:bookmarkEnd w:id="595"/>
      <w:bookmarkEnd w:id="596"/>
      <w:bookmarkEnd w:id="597"/>
      <w:bookmarkEnd w:id="598"/>
    </w:p>
    <w:p w:rsidR="007B49AF" w:rsidRPr="00C9118E" w:rsidDel="00A50F9E" w:rsidRDefault="007B49AF" w:rsidP="009152B8">
      <w:pPr>
        <w:pStyle w:val="Titre3"/>
        <w:rPr>
          <w:del w:id="599" w:author="LOISON Jean-Marie" w:date="2016-06-24T17:10:00Z"/>
          <w:rFonts w:eastAsia="Times New Roman"/>
          <w:lang w:eastAsia="fr-FR"/>
        </w:rPr>
      </w:pPr>
      <w:bookmarkStart w:id="600" w:name="_Toc456858771"/>
      <w:bookmarkStart w:id="601" w:name="_Toc456964029"/>
      <w:bookmarkStart w:id="602" w:name="_Toc456964491"/>
      <w:bookmarkStart w:id="603" w:name="_Toc456964723"/>
      <w:bookmarkStart w:id="604" w:name="_Toc456971517"/>
      <w:bookmarkStart w:id="605" w:name="_Toc456971991"/>
      <w:bookmarkEnd w:id="600"/>
      <w:bookmarkEnd w:id="601"/>
      <w:bookmarkEnd w:id="602"/>
      <w:bookmarkEnd w:id="603"/>
      <w:bookmarkEnd w:id="604"/>
      <w:bookmarkEnd w:id="605"/>
    </w:p>
    <w:p w:rsidR="007B49AF" w:rsidRPr="00C9118E" w:rsidDel="00A50F9E" w:rsidRDefault="007B49AF" w:rsidP="009152B8">
      <w:pPr>
        <w:pStyle w:val="Titre3"/>
        <w:rPr>
          <w:del w:id="606" w:author="LOISON Jean-Marie" w:date="2016-06-24T17:08:00Z"/>
          <w:rFonts w:eastAsia="Times New Roman"/>
          <w:lang w:eastAsia="fr-FR"/>
        </w:rPr>
      </w:pPr>
      <w:bookmarkStart w:id="607" w:name="_Toc456858772"/>
      <w:bookmarkStart w:id="608" w:name="_Toc456964030"/>
      <w:bookmarkStart w:id="609" w:name="_Toc456964492"/>
      <w:bookmarkStart w:id="610" w:name="_Toc456964724"/>
      <w:bookmarkStart w:id="611" w:name="_Toc456971518"/>
      <w:bookmarkStart w:id="612" w:name="_Toc456971992"/>
      <w:bookmarkEnd w:id="607"/>
      <w:bookmarkEnd w:id="608"/>
      <w:bookmarkEnd w:id="609"/>
      <w:bookmarkEnd w:id="610"/>
      <w:bookmarkEnd w:id="611"/>
      <w:bookmarkEnd w:id="612"/>
    </w:p>
    <w:p w:rsidR="007B49AF" w:rsidRPr="00C9118E" w:rsidDel="00A50F9E" w:rsidRDefault="007B49AF" w:rsidP="009152B8">
      <w:pPr>
        <w:pStyle w:val="Titre3"/>
        <w:rPr>
          <w:del w:id="613" w:author="LOISON Jean-Marie" w:date="2016-06-24T17:08:00Z"/>
          <w:rFonts w:eastAsia="Times New Roman"/>
          <w:lang w:eastAsia="fr-FR"/>
        </w:rPr>
      </w:pPr>
      <w:bookmarkStart w:id="614" w:name="_Toc456858773"/>
      <w:bookmarkStart w:id="615" w:name="_Toc456964031"/>
      <w:bookmarkStart w:id="616" w:name="_Toc456964493"/>
      <w:bookmarkStart w:id="617" w:name="_Toc456964725"/>
      <w:bookmarkStart w:id="618" w:name="_Toc456971519"/>
      <w:bookmarkStart w:id="619" w:name="_Toc456971993"/>
      <w:bookmarkEnd w:id="614"/>
      <w:bookmarkEnd w:id="615"/>
      <w:bookmarkEnd w:id="616"/>
      <w:bookmarkEnd w:id="617"/>
      <w:bookmarkEnd w:id="618"/>
      <w:bookmarkEnd w:id="619"/>
    </w:p>
    <w:p w:rsidR="007B49AF" w:rsidRPr="00A50F9E" w:rsidRDefault="007B49AF">
      <w:pPr>
        <w:pStyle w:val="Titre3"/>
        <w:rPr>
          <w:rPrChange w:id="620" w:author="LOISON Jean-Marie" w:date="2016-06-24T17:08:00Z">
            <w:rPr>
              <w:rFonts w:eastAsia="Times New Roman" w:cs="Arial"/>
              <w:color w:val="333333"/>
              <w:u w:val="single"/>
              <w:lang w:eastAsia="fr-FR"/>
            </w:rPr>
          </w:rPrChange>
        </w:rPr>
        <w:pPrChange w:id="621" w:author="LOISON Jean-Marie" w:date="2016-06-24T17:08:00Z">
          <w:pPr>
            <w:spacing w:after="0" w:line="240" w:lineRule="auto"/>
          </w:pPr>
        </w:pPrChange>
      </w:pPr>
      <w:bookmarkStart w:id="622" w:name="_Toc456964032"/>
      <w:bookmarkStart w:id="623" w:name="_Toc456971994"/>
      <w:ins w:id="624" w:author="LOISON Jean-Marie" w:date="2016-06-24T17:08:00Z">
        <w:r>
          <w:t xml:space="preserve">Ce même </w:t>
        </w:r>
      </w:ins>
      <w:del w:id="625" w:author="LOISON Jean-Marie" w:date="2016-06-24T17:09:00Z">
        <w:r w:rsidRPr="00A50F9E" w:rsidDel="00A50F9E">
          <w:rPr>
            <w:rPrChange w:id="626" w:author="LOISON Jean-Marie" w:date="2016-06-24T17:08:00Z">
              <w:rPr>
                <w:rFonts w:eastAsia="Times New Roman" w:cs="Arial"/>
                <w:color w:val="333333"/>
                <w:u w:val="single"/>
                <w:lang w:eastAsia="fr-FR"/>
              </w:rPr>
            </w:rPrChange>
          </w:rPr>
          <w:delText xml:space="preserve">Plan de maintenance </w:delText>
        </w:r>
      </w:del>
      <w:ins w:id="627" w:author="LOISON Jean-Marie" w:date="2016-06-24T17:09:00Z">
        <w:r>
          <w:t xml:space="preserve">PMP </w:t>
        </w:r>
      </w:ins>
      <w:del w:id="628" w:author="LOISON Jean-Marie" w:date="2016-06-24T17:09:00Z">
        <w:r w:rsidRPr="00A50F9E" w:rsidDel="00A50F9E">
          <w:rPr>
            <w:rPrChange w:id="629" w:author="LOISON Jean-Marie" w:date="2016-06-24T17:08:00Z">
              <w:rPr>
                <w:rFonts w:eastAsia="Times New Roman" w:cs="Arial"/>
                <w:color w:val="333333"/>
                <w:u w:val="single"/>
                <w:lang w:eastAsia="fr-FR"/>
              </w:rPr>
            </w:rPrChange>
          </w:rPr>
          <w:delText>de la même installation géré</w:delText>
        </w:r>
      </w:del>
      <w:ins w:id="630" w:author="LOISON Jean-Marie" w:date="2016-06-24T17:09:00Z">
        <w:r>
          <w:t>optimisé</w:t>
        </w:r>
      </w:ins>
      <w:r w:rsidRPr="00A50F9E">
        <w:rPr>
          <w:rPrChange w:id="631" w:author="LOISON Jean-Marie" w:date="2016-06-24T17:08:00Z">
            <w:rPr>
              <w:rFonts w:eastAsia="Times New Roman" w:cs="Arial"/>
              <w:color w:val="333333"/>
              <w:u w:val="single"/>
              <w:lang w:eastAsia="fr-FR"/>
            </w:rPr>
          </w:rPrChange>
        </w:rPr>
        <w:t xml:space="preserve"> par SPIE :</w:t>
      </w:r>
      <w:bookmarkEnd w:id="622"/>
      <w:bookmarkEnd w:id="623"/>
    </w:p>
    <w:p w:rsidR="007B49AF" w:rsidRPr="00C9118E" w:rsidDel="00A50F9E" w:rsidRDefault="007B49AF">
      <w:pPr>
        <w:spacing w:after="0" w:line="240" w:lineRule="auto"/>
        <w:ind w:left="-709"/>
        <w:rPr>
          <w:del w:id="632" w:author="LOISON Jean-Marie" w:date="2016-06-24T17:10:00Z"/>
          <w:rFonts w:eastAsia="Times New Roman" w:cs="Arial"/>
          <w:b/>
          <w:bCs/>
          <w:color w:val="333333"/>
          <w:sz w:val="20"/>
          <w:szCs w:val="20"/>
          <w:u w:val="single"/>
          <w:lang w:eastAsia="fr-FR"/>
        </w:rPr>
        <w:pPrChange w:id="633" w:author="LOISON Jean-Marie" w:date="2016-06-24T17:13:00Z">
          <w:pPr>
            <w:spacing w:after="0" w:line="240" w:lineRule="auto"/>
          </w:pPr>
        </w:pPrChange>
      </w:pPr>
    </w:p>
    <w:p w:rsidR="007B49AF" w:rsidRPr="00C9118E" w:rsidRDefault="007B49AF">
      <w:pPr>
        <w:spacing w:after="0" w:line="240" w:lineRule="auto"/>
        <w:ind w:left="-709"/>
        <w:rPr>
          <w:rFonts w:eastAsia="Times New Roman" w:cs="Arial"/>
          <w:b/>
          <w:bCs/>
          <w:color w:val="333333"/>
          <w:sz w:val="20"/>
          <w:szCs w:val="20"/>
          <w:lang w:eastAsia="fr-FR"/>
        </w:rPr>
        <w:pPrChange w:id="634" w:author="LOISON Jean-Marie" w:date="2016-06-24T17:13:00Z">
          <w:pPr>
            <w:spacing w:after="0" w:line="240" w:lineRule="auto"/>
          </w:pPr>
        </w:pPrChange>
      </w:pPr>
    </w:p>
    <w:p w:rsidR="007B49AF" w:rsidRPr="00D66962" w:rsidRDefault="007B49AF">
      <w:pPr>
        <w:spacing w:after="0" w:line="240" w:lineRule="auto"/>
        <w:jc w:val="both"/>
        <w:rPr>
          <w:ins w:id="635" w:author="LOISON Jean-Marie" w:date="2016-06-24T17:14:00Z"/>
          <w:rFonts w:eastAsia="Times New Roman" w:cs="Arial"/>
          <w:i/>
          <w:iCs/>
          <w:color w:val="333333"/>
          <w:lang w:eastAsia="fr-FR"/>
        </w:rPr>
        <w:pPrChange w:id="636" w:author="LOISON Jean-Marie" w:date="2016-06-24T17:09:00Z">
          <w:pPr>
            <w:spacing w:after="0" w:line="240" w:lineRule="auto"/>
          </w:pPr>
        </w:pPrChange>
      </w:pPr>
      <w:r w:rsidRPr="00D66962">
        <w:rPr>
          <w:rFonts w:eastAsia="Times New Roman" w:cs="Arial"/>
          <w:b/>
          <w:noProof/>
          <w:sz w:val="20"/>
          <w:szCs w:val="20"/>
          <w:lang w:eastAsia="fr-FR"/>
          <w:rPrChange w:id="637">
            <w:rPr>
              <w:rFonts w:eastAsia="Times New Roman" w:cs="Arial"/>
              <w:b/>
              <w:noProof/>
              <w:color w:val="333333"/>
              <w:sz w:val="20"/>
              <w:szCs w:val="20"/>
              <w:lang w:eastAsia="fr-FR"/>
            </w:rPr>
          </w:rPrChange>
        </w:rPr>
        <w:drawing>
          <wp:anchor distT="0" distB="0" distL="114300" distR="114300" simplePos="0" relativeHeight="251642880" behindDoc="1" locked="0" layoutInCell="1" allowOverlap="1" wp14:anchorId="1554CEE5" wp14:editId="7191EE85">
            <wp:simplePos x="0" y="0"/>
            <wp:positionH relativeFrom="column">
              <wp:posOffset>-146050</wp:posOffset>
            </wp:positionH>
            <wp:positionV relativeFrom="paragraph">
              <wp:posOffset>8890</wp:posOffset>
            </wp:positionV>
            <wp:extent cx="4452620" cy="2136775"/>
            <wp:effectExtent l="133350" t="133350" r="328930" b="320675"/>
            <wp:wrapTight wrapText="right">
              <wp:wrapPolygon edited="0">
                <wp:start x="1109" y="-1348"/>
                <wp:lineTo x="-647" y="-963"/>
                <wp:lineTo x="-647" y="21953"/>
                <wp:lineTo x="0" y="23686"/>
                <wp:lineTo x="739" y="24649"/>
                <wp:lineTo x="21717" y="24649"/>
                <wp:lineTo x="22549" y="23686"/>
                <wp:lineTo x="23103" y="20798"/>
                <wp:lineTo x="23103" y="1348"/>
                <wp:lineTo x="21809" y="-963"/>
                <wp:lineTo x="21347" y="-1348"/>
                <wp:lineTo x="1109" y="-1348"/>
              </wp:wrapPolygon>
            </wp:wrapTight>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52620" cy="21367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66962">
        <w:rPr>
          <w:rFonts w:eastAsia="Times New Roman" w:cs="Arial"/>
          <w:i/>
          <w:iCs/>
          <w:lang w:eastAsia="fr-FR"/>
          <w:rPrChange w:id="638" w:author="LOISON Jean-Marie" w:date="2016-06-24T17:14:00Z">
            <w:rPr>
              <w:rFonts w:eastAsia="Times New Roman" w:cs="Arial"/>
              <w:i/>
              <w:iCs/>
              <w:color w:val="333333"/>
              <w:lang w:eastAsia="fr-FR"/>
            </w:rPr>
          </w:rPrChange>
        </w:rPr>
        <w:t xml:space="preserve">Arrêts de production partiel en Août et Février </w:t>
      </w:r>
      <w:del w:id="639" w:author="LOISON Jean-Marie" w:date="2016-06-24T17:09:00Z">
        <w:r w:rsidRPr="00D66962" w:rsidDel="00A50F9E">
          <w:rPr>
            <w:rFonts w:eastAsia="Times New Roman" w:cs="Arial"/>
            <w:i/>
            <w:iCs/>
            <w:color w:val="E36C0A" w:themeColor="accent6" w:themeShade="BF"/>
            <w:lang w:eastAsia="fr-FR"/>
            <w:rPrChange w:id="640" w:author="LOISON Jean-Marie" w:date="2016-06-24T17:16:00Z">
              <w:rPr>
                <w:rFonts w:eastAsia="Times New Roman" w:cs="Arial"/>
                <w:i/>
                <w:iCs/>
                <w:color w:val="333333"/>
                <w:lang w:eastAsia="fr-FR"/>
              </w:rPr>
            </w:rPrChange>
          </w:rPr>
          <w:delText xml:space="preserve"> </w:delText>
        </w:r>
      </w:del>
      <w:ins w:id="641" w:author="LOISON Jean-Marie" w:date="2016-06-24T17:09:00Z">
        <w:r w:rsidRPr="00D66962">
          <w:rPr>
            <w:rFonts w:eastAsia="Times New Roman" w:cs="Arial"/>
            <w:i/>
            <w:iCs/>
            <w:color w:val="E36C0A" w:themeColor="accent6" w:themeShade="BF"/>
            <w:lang w:eastAsia="fr-FR"/>
            <w:rPrChange w:id="642" w:author="LOISON Jean-Marie" w:date="2016-06-24T17:16:00Z">
              <w:rPr>
                <w:rFonts w:eastAsia="Times New Roman" w:cs="Arial"/>
                <w:i/>
                <w:iCs/>
                <w:color w:val="333333"/>
                <w:lang w:eastAsia="fr-FR"/>
              </w:rPr>
            </w:rPrChange>
          </w:rPr>
          <w:sym w:font="Wingdings" w:char="F0E0"/>
        </w:r>
        <w:r w:rsidRPr="00D66962">
          <w:rPr>
            <w:rFonts w:eastAsia="Times New Roman" w:cs="Arial"/>
            <w:i/>
            <w:iCs/>
            <w:color w:val="E36C0A" w:themeColor="accent6" w:themeShade="BF"/>
            <w:lang w:eastAsia="fr-FR"/>
            <w:rPrChange w:id="643" w:author="LOISON Jean-Marie" w:date="2016-06-24T17:16:00Z">
              <w:rPr>
                <w:rFonts w:eastAsia="Times New Roman" w:cs="Arial"/>
                <w:i/>
                <w:iCs/>
                <w:color w:val="333333"/>
                <w:lang w:eastAsia="fr-FR"/>
              </w:rPr>
            </w:rPrChange>
          </w:rPr>
          <w:t xml:space="preserve"> </w:t>
        </w:r>
      </w:ins>
      <w:r w:rsidRPr="00D66962">
        <w:rPr>
          <w:rFonts w:eastAsia="Times New Roman" w:cs="Arial"/>
          <w:i/>
          <w:iCs/>
          <w:color w:val="E36C0A" w:themeColor="accent6" w:themeShade="BF"/>
          <w:lang w:eastAsia="fr-FR"/>
          <w:rPrChange w:id="644" w:author="LOISON Jean-Marie" w:date="2016-06-24T17:16:00Z">
            <w:rPr>
              <w:rFonts w:eastAsia="Times New Roman" w:cs="Arial"/>
              <w:i/>
              <w:iCs/>
              <w:color w:val="333333"/>
              <w:lang w:eastAsia="fr-FR"/>
            </w:rPr>
          </w:rPrChange>
        </w:rPr>
        <w:t>Hausse de la charge de travail</w:t>
      </w:r>
    </w:p>
    <w:p w:rsidR="007B49AF" w:rsidRPr="00D66962" w:rsidRDefault="007B49AF">
      <w:pPr>
        <w:spacing w:after="0" w:line="240" w:lineRule="auto"/>
        <w:jc w:val="both"/>
        <w:rPr>
          <w:rFonts w:eastAsia="Times New Roman" w:cs="Arial"/>
          <w:i/>
          <w:iCs/>
          <w:color w:val="333333"/>
          <w:lang w:eastAsia="fr-FR"/>
        </w:rPr>
        <w:pPrChange w:id="645" w:author="LOISON Jean-Marie" w:date="2016-06-24T17:09:00Z">
          <w:pPr>
            <w:spacing w:after="0" w:line="240" w:lineRule="auto"/>
          </w:pPr>
        </w:pPrChange>
      </w:pPr>
    </w:p>
    <w:p w:rsidR="007B49AF" w:rsidRPr="00D66962" w:rsidRDefault="007B49AF">
      <w:pPr>
        <w:spacing w:after="0" w:line="240" w:lineRule="auto"/>
        <w:jc w:val="both"/>
        <w:rPr>
          <w:rFonts w:eastAsia="Times New Roman" w:cs="Arial"/>
          <w:i/>
          <w:iCs/>
          <w:color w:val="333333"/>
          <w:lang w:eastAsia="fr-FR"/>
        </w:rPr>
        <w:pPrChange w:id="646" w:author="LOISON Jean-Marie" w:date="2016-06-24T17:09:00Z">
          <w:pPr>
            <w:spacing w:after="0" w:line="240" w:lineRule="auto"/>
          </w:pPr>
        </w:pPrChange>
      </w:pPr>
      <w:r w:rsidRPr="00D66962">
        <w:rPr>
          <w:rFonts w:eastAsia="Times New Roman" w:cs="Arial"/>
          <w:i/>
          <w:iCs/>
          <w:lang w:eastAsia="fr-FR"/>
          <w:rPrChange w:id="647" w:author="LOISON Jean-Marie" w:date="2016-06-24T17:14:00Z">
            <w:rPr>
              <w:rFonts w:eastAsia="Times New Roman" w:cs="Arial"/>
              <w:i/>
              <w:iCs/>
              <w:color w:val="333333"/>
              <w:lang w:eastAsia="fr-FR"/>
            </w:rPr>
          </w:rPrChange>
        </w:rPr>
        <w:t xml:space="preserve">Hausse de la production en Janvier et Septembre </w:t>
      </w:r>
      <w:ins w:id="648" w:author="LOISON Jean-Marie" w:date="2016-06-24T17:09:00Z">
        <w:r w:rsidRPr="00D66962">
          <w:rPr>
            <w:rFonts w:eastAsia="Times New Roman" w:cs="Arial"/>
            <w:i/>
            <w:iCs/>
            <w:color w:val="4F6228" w:themeColor="accent3" w:themeShade="80"/>
            <w:lang w:eastAsia="fr-FR"/>
            <w:rPrChange w:id="649" w:author="LOISON Jean-Marie" w:date="2016-06-24T17:16:00Z">
              <w:rPr>
                <w:rFonts w:eastAsia="Times New Roman" w:cs="Arial"/>
                <w:i/>
                <w:iCs/>
                <w:color w:val="333333"/>
                <w:lang w:eastAsia="fr-FR"/>
              </w:rPr>
            </w:rPrChange>
          </w:rPr>
          <w:sym w:font="Wingdings" w:char="F0E0"/>
        </w:r>
        <w:r w:rsidRPr="00D66962">
          <w:rPr>
            <w:rFonts w:eastAsia="Times New Roman" w:cs="Arial"/>
            <w:i/>
            <w:iCs/>
            <w:color w:val="4F6228" w:themeColor="accent3" w:themeShade="80"/>
            <w:lang w:eastAsia="fr-FR"/>
            <w:rPrChange w:id="650" w:author="LOISON Jean-Marie" w:date="2016-06-24T17:16:00Z">
              <w:rPr>
                <w:rFonts w:eastAsia="Times New Roman" w:cs="Arial"/>
                <w:i/>
                <w:iCs/>
                <w:color w:val="333333"/>
                <w:lang w:eastAsia="fr-FR"/>
              </w:rPr>
            </w:rPrChange>
          </w:rPr>
          <w:t xml:space="preserve"> </w:t>
        </w:r>
      </w:ins>
      <w:del w:id="651" w:author="LOISON Jean-Marie" w:date="2016-06-24T17:09:00Z">
        <w:r w:rsidRPr="00D66962" w:rsidDel="00A50F9E">
          <w:rPr>
            <w:rFonts w:eastAsia="Times New Roman" w:cs="Arial"/>
            <w:i/>
            <w:iCs/>
            <w:color w:val="4F6228" w:themeColor="accent3" w:themeShade="80"/>
            <w:lang w:eastAsia="fr-FR"/>
            <w:rPrChange w:id="652" w:author="LOISON Jean-Marie" w:date="2016-06-24T17:16:00Z">
              <w:rPr>
                <w:rFonts w:eastAsia="Times New Roman" w:cs="Arial"/>
                <w:i/>
                <w:iCs/>
                <w:color w:val="333333"/>
                <w:lang w:eastAsia="fr-FR"/>
              </w:rPr>
            </w:rPrChange>
          </w:rPr>
          <w:delText xml:space="preserve"> </w:delText>
        </w:r>
      </w:del>
      <w:r w:rsidRPr="00D66962">
        <w:rPr>
          <w:rFonts w:eastAsia="Times New Roman" w:cs="Arial"/>
          <w:i/>
          <w:iCs/>
          <w:color w:val="4F6228" w:themeColor="accent3" w:themeShade="80"/>
          <w:lang w:eastAsia="fr-FR"/>
          <w:rPrChange w:id="653" w:author="LOISON Jean-Marie" w:date="2016-06-24T17:16:00Z">
            <w:rPr>
              <w:rFonts w:eastAsia="Times New Roman" w:cs="Arial"/>
              <w:i/>
              <w:iCs/>
              <w:color w:val="333333"/>
              <w:lang w:eastAsia="fr-FR"/>
            </w:rPr>
          </w:rPrChange>
        </w:rPr>
        <w:t>Baisse de la charge de travail en maintenance préventive pour actions correctives si besoin.</w:t>
      </w:r>
    </w:p>
    <w:p w:rsidR="007B49AF" w:rsidRPr="00C9118E" w:rsidRDefault="007B49AF" w:rsidP="007B49AF">
      <w:pPr>
        <w:spacing w:after="0" w:line="240" w:lineRule="auto"/>
        <w:rPr>
          <w:rFonts w:eastAsia="Times New Roman" w:cs="Arial"/>
          <w:i/>
          <w:iCs/>
          <w:color w:val="333333"/>
          <w:sz w:val="20"/>
          <w:szCs w:val="20"/>
          <w:lang w:eastAsia="fr-FR"/>
        </w:rPr>
      </w:pPr>
    </w:p>
    <w:p w:rsidR="007B49AF" w:rsidRDefault="007B49AF" w:rsidP="007B49AF">
      <w:pPr>
        <w:spacing w:after="0" w:line="240" w:lineRule="auto"/>
        <w:rPr>
          <w:ins w:id="654" w:author="LOISON Jean-Marie" w:date="2016-06-24T17:14:00Z"/>
          <w:rFonts w:eastAsia="Times New Roman" w:cs="Arial"/>
          <w:i/>
          <w:iCs/>
          <w:color w:val="333333"/>
          <w:sz w:val="20"/>
          <w:szCs w:val="20"/>
          <w:lang w:eastAsia="fr-FR"/>
        </w:rPr>
      </w:pPr>
    </w:p>
    <w:p w:rsidR="007B49AF" w:rsidRDefault="007B49AF" w:rsidP="007B49AF">
      <w:pPr>
        <w:spacing w:after="0" w:line="240" w:lineRule="auto"/>
        <w:rPr>
          <w:ins w:id="655" w:author="LOISON Jean-Marie" w:date="2016-06-24T17:14:00Z"/>
          <w:rFonts w:eastAsia="Times New Roman" w:cs="Arial"/>
          <w:i/>
          <w:iCs/>
          <w:color w:val="333333"/>
          <w:sz w:val="20"/>
          <w:szCs w:val="20"/>
          <w:lang w:eastAsia="fr-FR"/>
        </w:rPr>
      </w:pPr>
    </w:p>
    <w:p w:rsidR="007B49AF" w:rsidRDefault="007B49AF" w:rsidP="007B49AF">
      <w:pPr>
        <w:spacing w:after="0" w:line="240" w:lineRule="auto"/>
        <w:rPr>
          <w:ins w:id="656" w:author="LOISON Jean-Marie" w:date="2016-06-24T17:14:00Z"/>
          <w:rFonts w:eastAsia="Times New Roman" w:cs="Arial"/>
          <w:i/>
          <w:iCs/>
          <w:color w:val="333333"/>
          <w:sz w:val="20"/>
          <w:szCs w:val="20"/>
          <w:lang w:eastAsia="fr-FR"/>
        </w:rPr>
      </w:pPr>
    </w:p>
    <w:p w:rsidR="007B49AF" w:rsidRPr="00C9118E" w:rsidRDefault="007B49AF" w:rsidP="007B49AF">
      <w:pPr>
        <w:spacing w:after="0" w:line="240" w:lineRule="auto"/>
        <w:rPr>
          <w:rFonts w:eastAsia="Times New Roman" w:cs="Arial"/>
          <w:i/>
          <w:iCs/>
          <w:color w:val="333333"/>
          <w:sz w:val="20"/>
          <w:szCs w:val="20"/>
          <w:lang w:eastAsia="fr-FR"/>
        </w:rPr>
      </w:pPr>
    </w:p>
    <w:p w:rsidR="007B49AF" w:rsidRPr="00C9118E" w:rsidRDefault="007B49AF">
      <w:pPr>
        <w:spacing w:after="0" w:line="240" w:lineRule="auto"/>
        <w:jc w:val="both"/>
        <w:rPr>
          <w:rFonts w:eastAsia="Times New Roman" w:cs="Times New Roman"/>
          <w:color w:val="333333"/>
          <w:szCs w:val="24"/>
          <w:lang w:eastAsia="fr-FR"/>
        </w:rPr>
        <w:pPrChange w:id="657" w:author="LOISON Jean-Marie" w:date="2016-06-24T17:10:00Z">
          <w:pPr>
            <w:spacing w:after="0" w:line="240" w:lineRule="auto"/>
          </w:pPr>
        </w:pPrChange>
      </w:pPr>
      <w:r w:rsidRPr="00C9118E">
        <w:rPr>
          <w:rFonts w:eastAsia="Times New Roman" w:cs="Times New Roman"/>
          <w:color w:val="333333"/>
          <w:szCs w:val="24"/>
          <w:lang w:eastAsia="fr-FR"/>
        </w:rPr>
        <w:t xml:space="preserve">Ces plans de maintenance peuvent être modifiées par retour d’expériences </w:t>
      </w:r>
      <w:ins w:id="658" w:author="LOISON Jean-Marie" w:date="2016-06-24T17:15:00Z">
        <w:r>
          <w:rPr>
            <w:rFonts w:eastAsia="Times New Roman" w:cs="Times New Roman"/>
            <w:color w:val="333333"/>
            <w:szCs w:val="24"/>
            <w:lang w:eastAsia="fr-FR"/>
          </w:rPr>
          <w:t xml:space="preserve">après une année d’activité </w:t>
        </w:r>
      </w:ins>
      <w:r w:rsidRPr="00C9118E">
        <w:rPr>
          <w:rFonts w:eastAsia="Times New Roman" w:cs="Times New Roman"/>
          <w:color w:val="333333"/>
          <w:szCs w:val="24"/>
          <w:lang w:eastAsia="fr-FR"/>
        </w:rPr>
        <w:t>et adapt</w:t>
      </w:r>
      <w:ins w:id="659" w:author="LOISON Jean-Marie" w:date="2016-06-24T17:15:00Z">
        <w:r>
          <w:rPr>
            <w:rFonts w:eastAsia="Times New Roman" w:cs="Times New Roman"/>
            <w:color w:val="333333"/>
            <w:szCs w:val="24"/>
            <w:lang w:eastAsia="fr-FR"/>
          </w:rPr>
          <w:t>és</w:t>
        </w:r>
      </w:ins>
      <w:del w:id="660" w:author="LOISON Jean-Marie" w:date="2016-06-24T17:15:00Z">
        <w:r w:rsidRPr="00C9118E" w:rsidDel="00A50F9E">
          <w:rPr>
            <w:rFonts w:eastAsia="Times New Roman" w:cs="Times New Roman"/>
            <w:color w:val="333333"/>
            <w:szCs w:val="24"/>
            <w:lang w:eastAsia="fr-FR"/>
          </w:rPr>
          <w:delText>er</w:delText>
        </w:r>
      </w:del>
      <w:r w:rsidRPr="00C9118E">
        <w:rPr>
          <w:rFonts w:eastAsia="Times New Roman" w:cs="Times New Roman"/>
          <w:color w:val="333333"/>
          <w:szCs w:val="24"/>
          <w:lang w:eastAsia="fr-FR"/>
        </w:rPr>
        <w:t xml:space="preserve"> à des changements de cadences au fil de l’eau de manière à avoir la meilleure réactivité possible.</w:t>
      </w:r>
    </w:p>
    <w:p w:rsidR="007B49AF" w:rsidRPr="00C9118E" w:rsidRDefault="007B49AF" w:rsidP="007B49AF">
      <w:pPr>
        <w:spacing w:after="0" w:line="240" w:lineRule="auto"/>
        <w:rPr>
          <w:rFonts w:eastAsia="Times New Roman" w:cs="Times New Roman"/>
          <w:color w:val="333333"/>
          <w:szCs w:val="24"/>
          <w:lang w:eastAsia="fr-FR"/>
        </w:rPr>
      </w:pPr>
    </w:p>
    <w:p w:rsidR="007B49AF" w:rsidRPr="00C9118E" w:rsidRDefault="007B49AF" w:rsidP="007B49AF">
      <w:pPr>
        <w:spacing w:after="0" w:line="240" w:lineRule="auto"/>
        <w:rPr>
          <w:rFonts w:eastAsia="Times New Roman" w:cs="Times New Roman"/>
          <w:i/>
          <w:color w:val="333333"/>
          <w:szCs w:val="24"/>
          <w:lang w:eastAsia="fr-FR"/>
        </w:rPr>
      </w:pPr>
    </w:p>
    <w:p w:rsidR="007B49AF" w:rsidRPr="00D66962" w:rsidRDefault="007B49AF" w:rsidP="009152B8">
      <w:pPr>
        <w:pStyle w:val="Titre3"/>
      </w:pPr>
      <w:bookmarkStart w:id="661" w:name="_Toc456964033"/>
      <w:bookmarkStart w:id="662" w:name="_Toc456971995"/>
      <w:r w:rsidRPr="00D66962">
        <w:t>Gestion du stock</w:t>
      </w:r>
      <w:bookmarkEnd w:id="661"/>
      <w:bookmarkEnd w:id="662"/>
    </w:p>
    <w:p w:rsidR="007B49AF" w:rsidRPr="00D66962" w:rsidRDefault="000026DB"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FINAERO</w:t>
      </w:r>
      <w:r w:rsidR="007B49AF" w:rsidRPr="00D66962">
        <w:rPr>
          <w:rFonts w:eastAsia="Times New Roman" w:cs="Times New Roman"/>
          <w:color w:val="333333"/>
          <w:szCs w:val="24"/>
          <w:lang w:eastAsia="x-none"/>
        </w:rPr>
        <w:t xml:space="preserve"> nous met à disposition un magasin pour le stockage des pièces de rechanges. Nous vous proposerons de mettre en place un outil avec une politique de stock et de tracer les mouvements de ces pièces liés</w:t>
      </w:r>
      <w:del w:id="663" w:author="LOISON Jean-Marie" w:date="2016-06-24T17:17:00Z">
        <w:r w:rsidR="007B49AF" w:rsidRPr="00D66962" w:rsidDel="0061164D">
          <w:rPr>
            <w:rFonts w:eastAsia="Times New Roman" w:cs="Times New Roman"/>
            <w:color w:val="333333"/>
            <w:szCs w:val="24"/>
            <w:lang w:eastAsia="x-none"/>
          </w:rPr>
          <w:delText xml:space="preserve"> à</w:delText>
        </w:r>
      </w:del>
      <w:r w:rsidR="007B49AF" w:rsidRPr="00D66962">
        <w:rPr>
          <w:rFonts w:eastAsia="Times New Roman" w:cs="Times New Roman"/>
          <w:color w:val="333333"/>
          <w:szCs w:val="24"/>
          <w:lang w:eastAsia="x-none"/>
        </w:rPr>
        <w:t xml:space="preserve"> aux interventions (</w:t>
      </w:r>
      <w:r w:rsidR="007B49AF" w:rsidRPr="00D66962">
        <w:rPr>
          <w:rFonts w:eastAsia="Times New Roman" w:cs="Times New Roman"/>
          <w:b/>
          <w:color w:val="333333"/>
          <w:szCs w:val="24"/>
          <w:u w:val="single"/>
          <w:lang w:eastAsia="x-none"/>
        </w:rPr>
        <w:t>voir en annexe SYSTEME DE GESTION DE STOCK</w:t>
      </w:r>
      <w:r w:rsidR="007B49AF" w:rsidRPr="00D66962">
        <w:rPr>
          <w:rFonts w:eastAsia="Times New Roman" w:cs="Times New Roman"/>
          <w:color w:val="333333"/>
          <w:szCs w:val="24"/>
          <w:lang w:eastAsia="x-none"/>
        </w:rPr>
        <w:t>).</w:t>
      </w: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Notre objectif est d’anticiper les besoins en pièces de rechange et de pouvoir mesurer le coût de maintenance de votre parc (pièces et main d’œuvre).</w:t>
      </w:r>
    </w:p>
    <w:p w:rsidR="007B49AF" w:rsidRPr="00D66962" w:rsidRDefault="007B49AF" w:rsidP="007B49AF">
      <w:pPr>
        <w:spacing w:after="0" w:line="240" w:lineRule="auto"/>
        <w:jc w:val="both"/>
        <w:rPr>
          <w:rFonts w:eastAsia="Times New Roman" w:cs="Times New Roman"/>
          <w:color w:val="333333"/>
          <w:szCs w:val="24"/>
          <w:highlight w:val="cyan"/>
          <w:lang w:eastAsia="x-none"/>
        </w:rPr>
      </w:pP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 xml:space="preserve">Au sein de notre département Maintenance Industrielle, </w:t>
      </w:r>
      <w:r w:rsidRPr="00D66962">
        <w:rPr>
          <w:rFonts w:eastAsia="Times New Roman" w:cs="Times New Roman"/>
          <w:b/>
          <w:color w:val="333333"/>
          <w:szCs w:val="24"/>
          <w:lang w:eastAsia="x-none"/>
        </w:rPr>
        <w:t>nous avons notre propre service achats</w:t>
      </w:r>
      <w:r w:rsidRPr="00D66962">
        <w:rPr>
          <w:rFonts w:eastAsia="Times New Roman" w:cs="Times New Roman"/>
          <w:color w:val="333333"/>
          <w:szCs w:val="24"/>
          <w:lang w:eastAsia="x-none"/>
        </w:rPr>
        <w:t xml:space="preserve"> qui a mis en place depuis de nombreuses années une politique de réduction des coûts (Pdr et prestations de sous-traitance). Chaque acheteur est objectivé et se doit de trouver les meilleurs tarifs chez nos différents fournisseurs avec la majorité desquels nous avons des accords-cadres au niveau France.</w:t>
      </w: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Grace à ces accords et la pluralité de ces fournisseurs, nous pouvons proposer à nos clients le choix de pièces ou solutions techniques à des tarifs compétitifs tout particulièrement sur les matériels « on the shelf » d’usage industriel comme les :</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Composants électriques</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Composants hydrauliques</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Moteurs électriques</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Pneumatiques</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Vérins</w:t>
      </w:r>
    </w:p>
    <w:p w:rsidR="007B49AF" w:rsidRPr="00D66962" w:rsidRDefault="007B49AF" w:rsidP="007B49AF">
      <w:pPr>
        <w:numPr>
          <w:ilvl w:val="0"/>
          <w:numId w:val="88"/>
        </w:num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Chariot</w:t>
      </w:r>
      <w:ins w:id="664" w:author="LOISON Jean-Marie" w:date="2016-06-24T17:19:00Z">
        <w:r w:rsidRPr="00D66962">
          <w:rPr>
            <w:rFonts w:eastAsia="Times New Roman" w:cs="Times New Roman"/>
            <w:color w:val="333333"/>
            <w:szCs w:val="24"/>
            <w:lang w:eastAsia="x-none"/>
          </w:rPr>
          <w:t>s</w:t>
        </w:r>
      </w:ins>
      <w:r w:rsidRPr="00D66962">
        <w:rPr>
          <w:rFonts w:eastAsia="Times New Roman" w:cs="Times New Roman"/>
          <w:color w:val="333333"/>
          <w:szCs w:val="24"/>
          <w:lang w:eastAsia="x-none"/>
        </w:rPr>
        <w:t xml:space="preserve"> élévateurs, nacelles</w:t>
      </w:r>
    </w:p>
    <w:p w:rsidR="007B49AF" w:rsidRPr="00D66962" w:rsidRDefault="007B49AF" w:rsidP="007B49AF">
      <w:pPr>
        <w:spacing w:after="0" w:line="240" w:lineRule="auto"/>
        <w:jc w:val="both"/>
        <w:rPr>
          <w:rFonts w:eastAsia="Times New Roman" w:cs="Times New Roman"/>
          <w:color w:val="333333"/>
          <w:szCs w:val="24"/>
          <w:highlight w:val="cyan"/>
          <w:lang w:eastAsia="x-none"/>
        </w:rPr>
      </w:pP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Aujourd’hui, nous privilégions l’achat de ce type de pièces chez des revendeurs agréés ou directement chez le fabricant de la Pdr avec qui nous avons des accords afin d’obtenir le meilleur prix pour nos clients.</w:t>
      </w:r>
    </w:p>
    <w:p w:rsidR="007B49AF" w:rsidRPr="00D66962" w:rsidRDefault="007B49AF" w:rsidP="007B49AF">
      <w:pPr>
        <w:spacing w:after="0" w:line="240" w:lineRule="auto"/>
        <w:jc w:val="both"/>
        <w:rPr>
          <w:rFonts w:eastAsia="Times New Roman" w:cs="Times New Roman"/>
          <w:color w:val="333333"/>
          <w:szCs w:val="24"/>
          <w:lang w:eastAsia="x-none"/>
        </w:rPr>
      </w:pP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 xml:space="preserve">Dans la mesure du possible, nous proposons la standardisation de certaines références de pièces afin d’optimiser les coûts. </w:t>
      </w:r>
    </w:p>
    <w:p w:rsidR="007B49AF" w:rsidRPr="00D66962" w:rsidRDefault="007B49AF" w:rsidP="007B49AF">
      <w:pPr>
        <w:spacing w:after="0" w:line="240" w:lineRule="auto"/>
        <w:jc w:val="both"/>
        <w:rPr>
          <w:rFonts w:eastAsia="Times New Roman" w:cs="Times New Roman"/>
          <w:i/>
          <w:color w:val="333333"/>
          <w:szCs w:val="24"/>
          <w:lang w:eastAsia="x-none"/>
        </w:rPr>
      </w:pPr>
      <w:r w:rsidRPr="00D66962">
        <w:rPr>
          <w:rFonts w:eastAsia="Times New Roman" w:cs="Times New Roman"/>
          <w:i/>
          <w:color w:val="333333"/>
          <w:szCs w:val="24"/>
          <w:u w:val="single"/>
          <w:lang w:eastAsia="x-none"/>
        </w:rPr>
        <w:t>Exemple </w:t>
      </w:r>
      <w:r w:rsidRPr="00D66962">
        <w:rPr>
          <w:rFonts w:eastAsia="Times New Roman" w:cs="Times New Roman"/>
          <w:i/>
          <w:color w:val="333333"/>
          <w:szCs w:val="24"/>
          <w:lang w:eastAsia="x-none"/>
        </w:rPr>
        <w:t>: pour le remplacement d’un gyrophare, nous proposons la mise en stock d’un standard sur votre parc en lieu et place des modèles constructeurs souvent tous différents par le prix.</w:t>
      </w:r>
    </w:p>
    <w:p w:rsidR="007B49AF" w:rsidRPr="00D66962" w:rsidRDefault="007B49AF" w:rsidP="007B49AF">
      <w:pPr>
        <w:spacing w:after="0" w:line="240" w:lineRule="auto"/>
        <w:jc w:val="both"/>
        <w:rPr>
          <w:rFonts w:eastAsia="Times New Roman" w:cs="Times New Roman"/>
          <w:color w:val="333333"/>
          <w:szCs w:val="24"/>
          <w:lang w:eastAsia="x-none"/>
        </w:rPr>
      </w:pP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 xml:space="preserve">Quelques exemples de fournisseurs : </w:t>
      </w: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9D41BA" w:rsidP="007B49AF">
      <w:pPr>
        <w:spacing w:after="0" w:line="240" w:lineRule="auto"/>
        <w:jc w:val="both"/>
        <w:rPr>
          <w:rFonts w:eastAsia="Times New Roman" w:cs="Times New Roman"/>
          <w:color w:val="333333"/>
          <w:szCs w:val="24"/>
          <w:highlight w:val="cyan"/>
          <w:lang w:eastAsia="x-none"/>
        </w:rPr>
      </w:pPr>
      <w:r>
        <w:rPr>
          <w:rFonts w:eastAsia="Times New Roman" w:cs="Times New Roman"/>
          <w:noProof/>
          <w:color w:val="333333"/>
          <w:szCs w:val="24"/>
          <w:lang w:eastAsia="fr-FR"/>
        </w:rPr>
        <mc:AlternateContent>
          <mc:Choice Requires="wpg">
            <w:drawing>
              <wp:anchor distT="0" distB="0" distL="114300" distR="114300" simplePos="0" relativeHeight="251661312" behindDoc="0" locked="0" layoutInCell="1" allowOverlap="1" wp14:anchorId="59542339" wp14:editId="0BD83852">
                <wp:simplePos x="0" y="0"/>
                <wp:positionH relativeFrom="column">
                  <wp:posOffset>43180</wp:posOffset>
                </wp:positionH>
                <wp:positionV relativeFrom="paragraph">
                  <wp:posOffset>48260</wp:posOffset>
                </wp:positionV>
                <wp:extent cx="6315075" cy="2076450"/>
                <wp:effectExtent l="0" t="0" r="9525" b="0"/>
                <wp:wrapNone/>
                <wp:docPr id="113" name="Groupe 113"/>
                <wp:cNvGraphicFramePr/>
                <a:graphic xmlns:a="http://schemas.openxmlformats.org/drawingml/2006/main">
                  <a:graphicData uri="http://schemas.microsoft.com/office/word/2010/wordprocessingGroup">
                    <wpg:wgp>
                      <wpg:cNvGrpSpPr/>
                      <wpg:grpSpPr>
                        <a:xfrm>
                          <a:off x="0" y="0"/>
                          <a:ext cx="6315075" cy="2076450"/>
                          <a:chOff x="0" y="0"/>
                          <a:chExt cx="6315075" cy="2076450"/>
                        </a:xfrm>
                      </wpg:grpSpPr>
                      <pic:pic xmlns:pic="http://schemas.openxmlformats.org/drawingml/2006/picture">
                        <pic:nvPicPr>
                          <pic:cNvPr id="301" name="Image 301" descr="Afficher l'image d'origine"/>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4572000" y="1238250"/>
                            <a:ext cx="1743075" cy="485775"/>
                          </a:xfrm>
                          <a:prstGeom prst="rect">
                            <a:avLst/>
                          </a:prstGeom>
                          <a:noFill/>
                          <a:ln>
                            <a:noFill/>
                          </a:ln>
                        </pic:spPr>
                      </pic:pic>
                      <pic:pic xmlns:pic="http://schemas.openxmlformats.org/drawingml/2006/picture">
                        <pic:nvPicPr>
                          <pic:cNvPr id="302" name="Image 302" descr="Afficher l'image d'origine"/>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1495425" y="142875"/>
                            <a:ext cx="1866900" cy="419100"/>
                          </a:xfrm>
                          <a:prstGeom prst="rect">
                            <a:avLst/>
                          </a:prstGeom>
                          <a:noFill/>
                          <a:ln>
                            <a:noFill/>
                          </a:ln>
                        </pic:spPr>
                      </pic:pic>
                      <pic:pic xmlns:pic="http://schemas.openxmlformats.org/drawingml/2006/picture">
                        <pic:nvPicPr>
                          <pic:cNvPr id="299" name="Image 299" descr="Afficher l'image d'origine"/>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666750"/>
                            <a:ext cx="1476375" cy="552450"/>
                          </a:xfrm>
                          <a:prstGeom prst="rect">
                            <a:avLst/>
                          </a:prstGeom>
                          <a:noFill/>
                          <a:ln>
                            <a:noFill/>
                          </a:ln>
                        </pic:spPr>
                      </pic:pic>
                      <pic:pic xmlns:pic="http://schemas.openxmlformats.org/drawingml/2006/picture">
                        <pic:nvPicPr>
                          <pic:cNvPr id="295" name="Image 295" descr="Afficher l'image d'origine"/>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4057650" y="723900"/>
                            <a:ext cx="1323975" cy="438150"/>
                          </a:xfrm>
                          <a:prstGeom prst="rect">
                            <a:avLst/>
                          </a:prstGeom>
                          <a:noFill/>
                          <a:ln>
                            <a:noFill/>
                          </a:ln>
                        </pic:spPr>
                      </pic:pic>
                      <pic:pic xmlns:pic="http://schemas.openxmlformats.org/drawingml/2006/picture">
                        <pic:nvPicPr>
                          <pic:cNvPr id="293" name="Image 293" descr="Afficher l'image d'origine"/>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85725" y="1381125"/>
                            <a:ext cx="1400175" cy="685800"/>
                          </a:xfrm>
                          <a:prstGeom prst="rect">
                            <a:avLst/>
                          </a:prstGeom>
                          <a:noFill/>
                          <a:ln>
                            <a:noFill/>
                          </a:ln>
                        </pic:spPr>
                      </pic:pic>
                      <pic:pic xmlns:pic="http://schemas.openxmlformats.org/drawingml/2006/picture">
                        <pic:nvPicPr>
                          <pic:cNvPr id="294" name="Image 294" descr="Afficher l'image d'origine"/>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1571625" y="1581150"/>
                            <a:ext cx="1581150" cy="409575"/>
                          </a:xfrm>
                          <a:prstGeom prst="rect">
                            <a:avLst/>
                          </a:prstGeom>
                          <a:noFill/>
                          <a:ln>
                            <a:noFill/>
                          </a:ln>
                        </pic:spPr>
                      </pic:pic>
                      <pic:pic xmlns:pic="http://schemas.openxmlformats.org/drawingml/2006/picture">
                        <pic:nvPicPr>
                          <pic:cNvPr id="303" name="Image 303" descr="Afficher l'image d'origine"/>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3705225" y="142875"/>
                            <a:ext cx="1676400" cy="352425"/>
                          </a:xfrm>
                          <a:prstGeom prst="rect">
                            <a:avLst/>
                          </a:prstGeom>
                          <a:noFill/>
                          <a:ln>
                            <a:noFill/>
                          </a:ln>
                        </pic:spPr>
                      </pic:pic>
                      <pic:pic xmlns:pic="http://schemas.openxmlformats.org/drawingml/2006/picture">
                        <pic:nvPicPr>
                          <pic:cNvPr id="304" name="Image 304" descr="Afficher l'image d'origine"/>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9525" y="0"/>
                            <a:ext cx="1019175" cy="523875"/>
                          </a:xfrm>
                          <a:prstGeom prst="rect">
                            <a:avLst/>
                          </a:prstGeom>
                          <a:noFill/>
                          <a:ln>
                            <a:noFill/>
                          </a:ln>
                        </pic:spPr>
                      </pic:pic>
                      <pic:pic xmlns:pic="http://schemas.openxmlformats.org/drawingml/2006/picture">
                        <pic:nvPicPr>
                          <pic:cNvPr id="111" name="Image 11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2209800" y="723900"/>
                            <a:ext cx="1409700" cy="647700"/>
                          </a:xfrm>
                          <a:prstGeom prst="rect">
                            <a:avLst/>
                          </a:prstGeom>
                        </pic:spPr>
                      </pic:pic>
                      <pic:pic xmlns:pic="http://schemas.openxmlformats.org/drawingml/2006/picture">
                        <pic:nvPicPr>
                          <pic:cNvPr id="112" name="Image 11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476625" y="1419225"/>
                            <a:ext cx="1304925" cy="657225"/>
                          </a:xfrm>
                          <a:prstGeom prst="rect">
                            <a:avLst/>
                          </a:prstGeom>
                        </pic:spPr>
                      </pic:pic>
                    </wpg:wgp>
                  </a:graphicData>
                </a:graphic>
              </wp:anchor>
            </w:drawing>
          </mc:Choice>
          <mc:Fallback>
            <w:pict>
              <v:group id="Groupe 113" o:spid="_x0000_s1026" style="position:absolute;margin-left:3.4pt;margin-top:3.8pt;width:497.25pt;height:163.5pt;z-index:251939328" coordsize="63150,207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">
                <v:shape id="Image 301" o:spid="_x0000_s1027" type="#_x0000_t75" alt="Afficher l'image d'origine" style="position:absolute;left:45720;top:12382;width:17430;height:4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pnGLGAAAA3AAAAA8AAABkcnMvZG93bnJldi54bWxEj91qwkAUhO8F32E5hd6ZzQ+IpK6hESxS&#10;CrVpH+A0e5qEZs/G7Krx7buC0MthZr5h1sVkenGm0XWWFSRRDIK4trrjRsHX526xAuE8ssbeMim4&#10;koNiM5+tMdf2wh90rnwjAoRdjgpa74dcSle3ZNBFdiAO3o8dDfogx0bqES8BbnqZxvFSGuw4LLQ4&#10;0Lal+rc6GQUHs9036Ut2Wtrj9X33Wvbl91ui1OPD9PwEwtPk/8P39l4ryOIEbmfCEZC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umcYsYAAADcAAAADwAAAAAAAAAAAAAA&#10;AACfAgAAZHJzL2Rvd25yZXYueG1sUEsFBgAAAAAEAAQA9wAAAJIDAAAAAA==&#10;">
                  <v:imagedata r:id="rId123" o:title="Afficher l'image d'origine"/>
                  <v:path arrowok="t"/>
                </v:shape>
                <v:shape id="Image 302" o:spid="_x0000_s1028" type="#_x0000_t75" alt="Afficher l'image d'origine" style="position:absolute;left:14954;top:1428;width:18669;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m5ErGAAAA3AAAAA8AAABkcnMvZG93bnJldi54bWxEj0FrAjEUhO9C/0N4hd40uypVtkYR0daL&#10;B22x19fNc3fp5mVNUl399UYoeBxm5htmMmtNLU7kfGVZQdpLQBDnVldcKPj6XHXHIHxA1lhbJgUX&#10;8jCbPnUmmGl75i2ddqEQEcI+QwVlCE0mpc9LMuh7tiGO3sE6gyFKV0jt8Bzhppb9JHmVBiuOCyU2&#10;tCgp/939GQXF/rgejq7p/OM62H6nP+/64JYbpV6e2/kbiEBteIT/22utYJD04X4mHgE5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abkSsYAAADcAAAADwAAAAAAAAAAAAAA&#10;AACfAgAAZHJzL2Rvd25yZXYueG1sUEsFBgAAAAAEAAQA9wAAAJIDAAAAAA==&#10;">
                  <v:imagedata r:id="rId124" o:title="Afficher l'image d'origine"/>
                  <v:path arrowok="t"/>
                </v:shape>
                <v:shape id="Image 299" o:spid="_x0000_s1029" type="#_x0000_t75" alt="Afficher l'image d'origine" style="position:absolute;top:6667;width:14763;height: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tLoDGAAAA3AAAAA8AAABkcnMvZG93bnJldi54bWxEj0FLAzEUhO8F/0N4gjebtWix66ZFRMVW&#10;L7aF9vjcvN0Nbl7CJm63/74pCD0OM/MNUywG24qeumAcK7gbZyCIS6cN1wq2m7fbRxAhImtsHZOC&#10;IwVYzK9GBebaHfib+nWsRYJwyFFBE6PPpQxlQxbD2Hni5FWusxiT7GqpOzwkuG3lJMum0qLhtNCg&#10;p5eGyt/1n1XQv/vdfTT7h6+fFZWfxi+pevVK3VwPz08gIg3xEv5vf2gFk9kMzmfSEZDz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0ugMYAAADcAAAADwAAAAAAAAAAAAAA&#10;AACfAgAAZHJzL2Rvd25yZXYueG1sUEsFBgAAAAAEAAQA9wAAAJIDAAAAAA==&#10;">
                  <v:imagedata r:id="rId125" o:title="Afficher l'image d'origine"/>
                  <v:path arrowok="t"/>
                </v:shape>
                <v:shape id="Image 295" o:spid="_x0000_s1030" type="#_x0000_t75" alt="Afficher l'image d'origine" style="position:absolute;left:40576;top:7239;width:13240;height:4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UKzDDAAAA3AAAAA8AAABkcnMvZG93bnJldi54bWxEj0uLwkAQhO8L/oehBW86UfAVHUXcDch6&#10;8nluMm0SzfSEzKjx3+8Iwh6LqvqKmi8bU4oH1a6wrKDfi0AQp1YXnCk4HpLuBITzyBpLy6TgRQ6W&#10;i9bXHGNtn7yjx95nIkDYxagg976KpXRpTgZdz1bEwbvY2qAPss6krvEZ4KaUgygaSYMFh4UcK1rn&#10;lN72d6MAN8X4+pOMXHRKvre/4+ZcDV9npTrtZjUD4anx/+FPe6MVDKZDeJ8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QrMMMAAADcAAAADwAAAAAAAAAAAAAAAACf&#10;AgAAZHJzL2Rvd25yZXYueG1sUEsFBgAAAAAEAAQA9wAAAI8DAAAAAA==&#10;">
                  <v:imagedata r:id="rId126" o:title="Afficher l'image d'origine"/>
                  <v:path arrowok="t"/>
                </v:shape>
                <v:shape id="Image 293" o:spid="_x0000_s1031" type="#_x0000_t75" alt="Afficher l'image d'origine" style="position:absolute;left:857;top:13811;width:14002;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n7BXFAAAA3AAAAA8AAABkcnMvZG93bnJldi54bWxEj0FrwkAUhO8F/8PyBG91YwqiqauIINpT&#10;1Yj0+Mg+k2j2bZpdNfrruwXB4zAz3zCTWWsqcaXGlZYVDPoRCOLM6pJzBft0+T4C4TyyxsoyKbiT&#10;g9m08zbBRNsbb+m687kIEHYJKii8rxMpXVaQQde3NXHwjrYx6INscqkbvAW4qWQcRUNpsOSwUGBN&#10;i4Ky8+5iFHylp3i1WQ8H9/jkHod09f2Dv0elet12/gnCU+tf4Wd7rRXE4w/4PxOO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J+wVxQAAANwAAAAPAAAAAAAAAAAAAAAA&#10;AJ8CAABkcnMvZG93bnJldi54bWxQSwUGAAAAAAQABAD3AAAAkQMAAAAA&#10;">
                  <v:imagedata r:id="rId127" o:title="Afficher l'image d'origine"/>
                  <v:path arrowok="t"/>
                </v:shape>
                <v:shape id="Image 294" o:spid="_x0000_s1032" type="#_x0000_t75" alt="Afficher l'image d'origine" style="position:absolute;left:15716;top:15811;width:15811;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0cpzEAAAA3AAAAA8AAABkcnMvZG93bnJldi54bWxEj91qwkAUhO8LvsNyhN7VjSKpRlcRUZFC&#10;EX8e4JA9JtHs2bC7xvj23UKhl8PMfMPMl52pRUvOV5YVDAcJCOLc6ooLBZfz9mMCwgdkjbVlUvAi&#10;D8tF722OmbZPPlJ7CoWIEPYZKihDaDIpfV6SQT+wDXH0rtYZDFG6QmqHzwg3tRwlSSoNVhwXSmxo&#10;XVJ+Pz1MpExl+trsbrvb92G8dxf8av1nqtR7v1vNQATqwn/4r73XCkbTMfyeiUd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0cpzEAAAA3AAAAA8AAAAAAAAAAAAAAAAA&#10;nwIAAGRycy9kb3ducmV2LnhtbFBLBQYAAAAABAAEAPcAAACQAwAAAAA=&#10;">
                  <v:imagedata r:id="rId128" o:title="Afficher l'image d'origine"/>
                  <v:path arrowok="t"/>
                </v:shape>
                <v:shape id="Image 303" o:spid="_x0000_s1033" type="#_x0000_t75" alt="Afficher l'image d'origine" style="position:absolute;left:37052;top:1428;width:16764;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1Cp/CAAAA3AAAAA8AAABkcnMvZG93bnJldi54bWxEj82qwjAUhPcXfIdwBHfXVAW5VKOIfyhy&#10;F1bB7bE5tsXmpDRR69sbQXA5zMw3zHjamFLcqXaFZQW9bgSCOLW64EzB8bD6/QPhPLLG0jIpeJKD&#10;6aT1M8ZY2wfv6Z74TAQIuxgV5N5XsZQuzcmg69qKOHgXWxv0QdaZ1DU+AtyUsh9FQ2mw4LCQY0Xz&#10;nNJrcjMKtsv1/l8uTuels7OeMZfiyLtEqU67mY1AeGr8N/xpb7SCQTSA95lwBOTk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NQqfwgAAANwAAAAPAAAAAAAAAAAAAAAAAJ8C&#10;AABkcnMvZG93bnJldi54bWxQSwUGAAAAAAQABAD3AAAAjgMAAAAA&#10;">
                  <v:imagedata r:id="rId129" o:title="Afficher l'image d'origine"/>
                  <v:path arrowok="t"/>
                </v:shape>
                <v:shape id="Image 304" o:spid="_x0000_s1034" type="#_x0000_t75" alt="Afficher l'image d'origine" style="position:absolute;left:95;width:10192;height:5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6y8PDAAAA3AAAAA8AAABkcnMvZG93bnJldi54bWxEj8FqwzAQRO+B/oPYQm+J1DoJxY1sSkoh&#10;AR8atx+wWFvL1FoZS0mcv48CgR6HmXnDbMrJ9eJEY+g8a3heKBDEjTcdtxp+vj/nryBCRDbYeyYN&#10;FwpQFg+zDebGn/lApzq2IkE45KjBxjjkUobGksOw8ANx8n796DAmObbSjHhOcNfLF6XW0mHHacHi&#10;QFtLzV99dInysfpS2bHCfcStrao2k6tLpvXT4/T+BiLSFP/D9/bOaMjUEm5n0hG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nrLw8MAAADcAAAADwAAAAAAAAAAAAAAAACf&#10;AgAAZHJzL2Rvd25yZXYueG1sUEsFBgAAAAAEAAQA9wAAAI8DAAAAAA==&#10;">
                  <v:imagedata r:id="rId130" o:title="Afficher l'image d'origine"/>
                  <v:path arrowok="t"/>
                </v:shape>
                <v:shape id="Image 111" o:spid="_x0000_s1035" type="#_x0000_t75" style="position:absolute;left:22098;top:7239;width:14097;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3x6/CAAAA3AAAAA8AAABkcnMvZG93bnJldi54bWxET99rwjAQfh/4P4QTfBmadrAh1SgiCGUg&#10;Q6vg49GcbbC5lCba+t+bwWBv9/H9vOV6sI14UOeNYwXpLAFBXDptuFJwKnbTOQgfkDU2jknBkzys&#10;V6O3JWba9XygxzFUIoawz1BBHUKbSenLmiz6mWuJI3d1ncUQYVdJ3WEfw20jP5LkS1o0HBtqbGlb&#10;U3k73q2Cwu8PxeXd5X3+bcyuOf/w/fOq1GQ8bBYgAg3hX/znznWcn6bw+0y8QK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N8evwgAAANwAAAAPAAAAAAAAAAAAAAAAAJ8C&#10;AABkcnMvZG93bnJldi54bWxQSwUGAAAAAAQABAD3AAAAjgMAAAAA&#10;">
                  <v:imagedata r:id="rId131" o:title=""/>
                  <v:path arrowok="t"/>
                </v:shape>
                <v:shape id="Image 112" o:spid="_x0000_s1036" type="#_x0000_t75" style="position:absolute;left:34766;top:14192;width:13049;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0lO/CAAAA3AAAAA8AAABkcnMvZG93bnJldi54bWxET02LwjAQvS/4H8II3tZUEdFqFF1WFDyt&#10;etDb0IxttZmUJtbqrzcLgrd5vM+ZzhtTiJoql1tW0OtGIIgTq3NOFRz2q+8RCOeRNRaWScGDHMxn&#10;ra8pxtre+Y/qnU9FCGEXo4LM+zKW0iUZGXRdWxIH7mwrgz7AKpW6wnsIN4XsR9FQGsw5NGRY0k9G&#10;yXV3Mwpum/pxGizz9Hz8HV+2/rR+FpqV6rSbxQSEp8Z/xG/3Rof5vT78PxMukL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NJTvwgAAANwAAAAPAAAAAAAAAAAAAAAAAJ8C&#10;AABkcnMvZG93bnJldi54bWxQSwUGAAAAAAQABAD3AAAAjgMAAAAA&#10;">
                  <v:imagedata r:id="rId132" o:title=""/>
                  <v:path arrowok="t"/>
                </v:shape>
              </v:group>
            </w:pict>
          </mc:Fallback>
        </mc:AlternateContent>
      </w: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7B49AF" w:rsidP="007B49AF">
      <w:pPr>
        <w:spacing w:after="0" w:line="240" w:lineRule="auto"/>
        <w:jc w:val="both"/>
        <w:rPr>
          <w:rFonts w:eastAsia="Times New Roman" w:cs="Times New Roman"/>
          <w:color w:val="333333"/>
          <w:szCs w:val="24"/>
          <w:highlight w:val="cyan"/>
          <w:lang w:eastAsia="x-none"/>
        </w:rPr>
      </w:pPr>
    </w:p>
    <w:p w:rsidR="007B49AF" w:rsidRPr="00C9118E" w:rsidRDefault="009D41BA" w:rsidP="007B49AF">
      <w:pPr>
        <w:spacing w:after="0" w:line="240" w:lineRule="auto"/>
        <w:jc w:val="both"/>
        <w:rPr>
          <w:rFonts w:eastAsia="Times New Roman" w:cs="Times New Roman"/>
          <w:color w:val="333333"/>
          <w:szCs w:val="24"/>
          <w:highlight w:val="cyan"/>
          <w:lang w:eastAsia="x-none"/>
        </w:rPr>
      </w:pPr>
      <w:r w:rsidRPr="00C9118E">
        <w:rPr>
          <w:rFonts w:eastAsia="Times New Roman" w:cs="Times New Roman"/>
          <w:noProof/>
          <w:color w:val="333333"/>
          <w:szCs w:val="24"/>
          <w:lang w:eastAsia="fr-FR"/>
        </w:rPr>
        <w:t xml:space="preserve"> </w:t>
      </w:r>
    </w:p>
    <w:p w:rsidR="007B49AF" w:rsidRPr="00C9118E" w:rsidRDefault="007B49AF" w:rsidP="009D41BA">
      <w:pPr>
        <w:spacing w:after="0" w:line="240" w:lineRule="auto"/>
        <w:jc w:val="right"/>
        <w:rPr>
          <w:rFonts w:eastAsia="Times New Roman" w:cs="Times New Roman"/>
          <w:color w:val="333333"/>
          <w:szCs w:val="24"/>
          <w:highlight w:val="cyan"/>
          <w:lang w:eastAsia="x-none"/>
        </w:rPr>
      </w:pPr>
    </w:p>
    <w:p w:rsidR="007B49AF" w:rsidRDefault="007B49AF" w:rsidP="007B49AF">
      <w:pPr>
        <w:spacing w:after="0" w:line="240" w:lineRule="auto"/>
        <w:jc w:val="both"/>
        <w:rPr>
          <w:rFonts w:eastAsia="Times New Roman" w:cs="Times New Roman"/>
          <w:color w:val="333333"/>
          <w:szCs w:val="24"/>
          <w:highlight w:val="cyan"/>
          <w:lang w:eastAsia="x-none"/>
        </w:rPr>
      </w:pPr>
    </w:p>
    <w:p w:rsidR="009D41BA" w:rsidRDefault="009D41BA" w:rsidP="007B49AF">
      <w:pPr>
        <w:spacing w:after="0" w:line="240" w:lineRule="auto"/>
        <w:jc w:val="both"/>
        <w:rPr>
          <w:rFonts w:eastAsia="Times New Roman" w:cs="Times New Roman"/>
          <w:color w:val="333333"/>
          <w:szCs w:val="24"/>
          <w:highlight w:val="cyan"/>
          <w:lang w:eastAsia="x-none"/>
        </w:rPr>
      </w:pPr>
    </w:p>
    <w:p w:rsidR="00466D08" w:rsidRDefault="00466D08">
      <w:pPr>
        <w:rPr>
          <w:rFonts w:eastAsia="Times New Roman" w:cs="Times New Roman"/>
          <w:color w:val="333333"/>
          <w:szCs w:val="24"/>
          <w:highlight w:val="cyan"/>
          <w:lang w:eastAsia="x-none"/>
        </w:rPr>
      </w:pPr>
      <w:r>
        <w:rPr>
          <w:rFonts w:eastAsia="Times New Roman" w:cs="Times New Roman"/>
          <w:color w:val="333333"/>
          <w:szCs w:val="24"/>
          <w:highlight w:val="cyan"/>
          <w:lang w:eastAsia="x-none"/>
        </w:rPr>
        <w:br w:type="page"/>
      </w:r>
    </w:p>
    <w:p w:rsidR="009D41BA" w:rsidRPr="00C9118E" w:rsidRDefault="009D41BA" w:rsidP="007B49AF">
      <w:pPr>
        <w:spacing w:after="0" w:line="240" w:lineRule="auto"/>
        <w:jc w:val="both"/>
        <w:rPr>
          <w:rFonts w:eastAsia="Times New Roman" w:cs="Times New Roman"/>
          <w:color w:val="333333"/>
          <w:szCs w:val="24"/>
          <w:highlight w:val="cyan"/>
          <w:lang w:eastAsia="x-none"/>
        </w:rPr>
      </w:pPr>
    </w:p>
    <w:p w:rsidR="007B49AF" w:rsidRPr="00C9118E" w:rsidDel="0061164D" w:rsidRDefault="007B49AF" w:rsidP="009152B8">
      <w:pPr>
        <w:pStyle w:val="Titre3"/>
        <w:rPr>
          <w:del w:id="665" w:author="LOISON Jean-Marie" w:date="2016-06-24T17:20:00Z"/>
          <w:rFonts w:eastAsia="Times New Roman"/>
          <w:highlight w:val="cyan"/>
        </w:rPr>
      </w:pPr>
      <w:bookmarkStart w:id="666" w:name="_Toc456779732"/>
      <w:bookmarkStart w:id="667" w:name="_Toc456855157"/>
      <w:bookmarkStart w:id="668" w:name="_Toc456858776"/>
      <w:bookmarkStart w:id="669" w:name="_Toc456964034"/>
      <w:bookmarkStart w:id="670" w:name="_Toc456964496"/>
      <w:bookmarkStart w:id="671" w:name="_Toc456964728"/>
      <w:bookmarkStart w:id="672" w:name="_Toc456971522"/>
      <w:bookmarkStart w:id="673" w:name="_Toc456971996"/>
      <w:bookmarkEnd w:id="666"/>
      <w:bookmarkEnd w:id="667"/>
      <w:bookmarkEnd w:id="668"/>
      <w:bookmarkEnd w:id="669"/>
      <w:bookmarkEnd w:id="670"/>
      <w:bookmarkEnd w:id="671"/>
      <w:bookmarkEnd w:id="672"/>
      <w:bookmarkEnd w:id="673"/>
    </w:p>
    <w:p w:rsidR="007B49AF" w:rsidRPr="00C9118E" w:rsidDel="0061164D" w:rsidRDefault="007B49AF" w:rsidP="009152B8">
      <w:pPr>
        <w:pStyle w:val="Titre3"/>
        <w:rPr>
          <w:del w:id="674" w:author="LOISON Jean-Marie" w:date="2016-06-24T17:20:00Z"/>
          <w:rFonts w:eastAsia="Times New Roman"/>
          <w:highlight w:val="cyan"/>
        </w:rPr>
      </w:pPr>
      <w:bookmarkStart w:id="675" w:name="_Toc456779733"/>
      <w:bookmarkStart w:id="676" w:name="_Toc456855158"/>
      <w:bookmarkStart w:id="677" w:name="_Toc456858777"/>
      <w:bookmarkStart w:id="678" w:name="_Toc456964035"/>
      <w:bookmarkStart w:id="679" w:name="_Toc456964497"/>
      <w:bookmarkStart w:id="680" w:name="_Toc456964729"/>
      <w:bookmarkStart w:id="681" w:name="_Toc456971523"/>
      <w:bookmarkStart w:id="682" w:name="_Toc456971997"/>
      <w:bookmarkEnd w:id="675"/>
      <w:bookmarkEnd w:id="676"/>
      <w:bookmarkEnd w:id="677"/>
      <w:bookmarkEnd w:id="678"/>
      <w:bookmarkEnd w:id="679"/>
      <w:bookmarkEnd w:id="680"/>
      <w:bookmarkEnd w:id="681"/>
      <w:bookmarkEnd w:id="682"/>
    </w:p>
    <w:p w:rsidR="007B49AF" w:rsidRPr="00C9118E" w:rsidDel="0061164D" w:rsidRDefault="007B49AF" w:rsidP="009152B8">
      <w:pPr>
        <w:pStyle w:val="Titre3"/>
        <w:rPr>
          <w:del w:id="683" w:author="LOISON Jean-Marie" w:date="2016-06-24T17:20:00Z"/>
          <w:rFonts w:eastAsia="Times New Roman"/>
          <w:highlight w:val="cyan"/>
        </w:rPr>
      </w:pPr>
      <w:bookmarkStart w:id="684" w:name="_Toc456779734"/>
      <w:bookmarkStart w:id="685" w:name="_Toc456855159"/>
      <w:bookmarkStart w:id="686" w:name="_Toc456858778"/>
      <w:bookmarkStart w:id="687" w:name="_Toc456964036"/>
      <w:bookmarkStart w:id="688" w:name="_Toc456964498"/>
      <w:bookmarkStart w:id="689" w:name="_Toc456964730"/>
      <w:bookmarkStart w:id="690" w:name="_Toc456971524"/>
      <w:bookmarkStart w:id="691" w:name="_Toc456971998"/>
      <w:bookmarkEnd w:id="684"/>
      <w:bookmarkEnd w:id="685"/>
      <w:bookmarkEnd w:id="686"/>
      <w:bookmarkEnd w:id="687"/>
      <w:bookmarkEnd w:id="688"/>
      <w:bookmarkEnd w:id="689"/>
      <w:bookmarkEnd w:id="690"/>
      <w:bookmarkEnd w:id="691"/>
    </w:p>
    <w:p w:rsidR="007B49AF" w:rsidRPr="00C9118E" w:rsidDel="0061164D" w:rsidRDefault="007B49AF" w:rsidP="009152B8">
      <w:pPr>
        <w:pStyle w:val="Titre3"/>
        <w:rPr>
          <w:del w:id="692" w:author="LOISON Jean-Marie" w:date="2016-06-24T17:20:00Z"/>
          <w:rFonts w:eastAsia="Times New Roman"/>
          <w:highlight w:val="cyan"/>
        </w:rPr>
      </w:pPr>
      <w:bookmarkStart w:id="693" w:name="_Toc456779735"/>
      <w:bookmarkStart w:id="694" w:name="_Toc456855160"/>
      <w:bookmarkStart w:id="695" w:name="_Toc456858779"/>
      <w:bookmarkStart w:id="696" w:name="_Toc456964037"/>
      <w:bookmarkStart w:id="697" w:name="_Toc456964499"/>
      <w:bookmarkStart w:id="698" w:name="_Toc456964731"/>
      <w:bookmarkStart w:id="699" w:name="_Toc456971525"/>
      <w:bookmarkStart w:id="700" w:name="_Toc456971999"/>
      <w:bookmarkEnd w:id="693"/>
      <w:bookmarkEnd w:id="694"/>
      <w:bookmarkEnd w:id="695"/>
      <w:bookmarkEnd w:id="696"/>
      <w:bookmarkEnd w:id="697"/>
      <w:bookmarkEnd w:id="698"/>
      <w:bookmarkEnd w:id="699"/>
      <w:bookmarkEnd w:id="700"/>
    </w:p>
    <w:p w:rsidR="007B49AF" w:rsidRPr="00C9118E" w:rsidDel="0061164D" w:rsidRDefault="007B49AF" w:rsidP="009152B8">
      <w:pPr>
        <w:pStyle w:val="Titre3"/>
        <w:rPr>
          <w:del w:id="701" w:author="LOISON Jean-Marie" w:date="2016-06-24T17:20:00Z"/>
          <w:rFonts w:eastAsia="Times New Roman"/>
          <w:highlight w:val="cyan"/>
        </w:rPr>
      </w:pPr>
      <w:bookmarkStart w:id="702" w:name="_Toc456779736"/>
      <w:bookmarkStart w:id="703" w:name="_Toc456855161"/>
      <w:bookmarkStart w:id="704" w:name="_Toc456858780"/>
      <w:bookmarkStart w:id="705" w:name="_Toc456964038"/>
      <w:bookmarkStart w:id="706" w:name="_Toc456964500"/>
      <w:bookmarkStart w:id="707" w:name="_Toc456964732"/>
      <w:bookmarkStart w:id="708" w:name="_Toc456971526"/>
      <w:bookmarkStart w:id="709" w:name="_Toc456972000"/>
      <w:bookmarkEnd w:id="702"/>
      <w:bookmarkEnd w:id="703"/>
      <w:bookmarkEnd w:id="704"/>
      <w:bookmarkEnd w:id="705"/>
      <w:bookmarkEnd w:id="706"/>
      <w:bookmarkEnd w:id="707"/>
      <w:bookmarkEnd w:id="708"/>
      <w:bookmarkEnd w:id="709"/>
    </w:p>
    <w:p w:rsidR="007B49AF" w:rsidRPr="00C9118E" w:rsidDel="0061164D" w:rsidRDefault="007B49AF" w:rsidP="009152B8">
      <w:pPr>
        <w:pStyle w:val="Titre3"/>
        <w:rPr>
          <w:del w:id="710" w:author="LOISON Jean-Marie" w:date="2016-06-24T17:20:00Z"/>
          <w:rFonts w:eastAsia="Times New Roman"/>
          <w:highlight w:val="cyan"/>
        </w:rPr>
      </w:pPr>
      <w:bookmarkStart w:id="711" w:name="_Toc456779737"/>
      <w:bookmarkStart w:id="712" w:name="_Toc456855162"/>
      <w:bookmarkStart w:id="713" w:name="_Toc456858781"/>
      <w:bookmarkStart w:id="714" w:name="_Toc456964039"/>
      <w:bookmarkStart w:id="715" w:name="_Toc456964501"/>
      <w:bookmarkStart w:id="716" w:name="_Toc456964733"/>
      <w:bookmarkStart w:id="717" w:name="_Toc456971527"/>
      <w:bookmarkStart w:id="718" w:name="_Toc456972001"/>
      <w:bookmarkEnd w:id="711"/>
      <w:bookmarkEnd w:id="712"/>
      <w:bookmarkEnd w:id="713"/>
      <w:bookmarkEnd w:id="714"/>
      <w:bookmarkEnd w:id="715"/>
      <w:bookmarkEnd w:id="716"/>
      <w:bookmarkEnd w:id="717"/>
      <w:bookmarkEnd w:id="718"/>
    </w:p>
    <w:p w:rsidR="007B49AF" w:rsidRPr="00C9118E" w:rsidRDefault="007B49AF" w:rsidP="009152B8">
      <w:pPr>
        <w:pStyle w:val="Titre3"/>
      </w:pPr>
      <w:bookmarkStart w:id="719" w:name="_Toc456964040"/>
      <w:bookmarkStart w:id="720" w:name="_Toc456972002"/>
      <w:r w:rsidRPr="00C9118E">
        <w:t>Proposition</w:t>
      </w:r>
      <w:ins w:id="721" w:author="LOISON Jean-Marie" w:date="2016-06-24T17:21:00Z">
        <w:r>
          <w:t>s</w:t>
        </w:r>
      </w:ins>
      <w:r w:rsidRPr="00C9118E">
        <w:t xml:space="preserve"> d’améliorations</w:t>
      </w:r>
      <w:bookmarkEnd w:id="719"/>
      <w:bookmarkEnd w:id="720"/>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noProof/>
          <w:color w:val="333333"/>
          <w:szCs w:val="24"/>
          <w:lang w:eastAsia="fr-FR"/>
        </w:rPr>
        <w:drawing>
          <wp:inline distT="0" distB="0" distL="0" distR="0" wp14:anchorId="7305741E" wp14:editId="3344A4E6">
            <wp:extent cx="6066790" cy="314261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66790" cy="3142615"/>
                    </a:xfrm>
                    <a:prstGeom prst="rect">
                      <a:avLst/>
                    </a:prstGeom>
                    <a:noFill/>
                  </pic:spPr>
                </pic:pic>
              </a:graphicData>
            </a:graphic>
          </wp:inline>
        </w:drawing>
      </w:r>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Nous aurons un </w:t>
      </w:r>
      <w:r w:rsidRPr="00C9118E">
        <w:rPr>
          <w:rFonts w:eastAsia="Times New Roman" w:cs="Times New Roman"/>
          <w:b/>
          <w:color w:val="333333"/>
          <w:szCs w:val="24"/>
          <w:lang w:eastAsia="x-none"/>
        </w:rPr>
        <w:t xml:space="preserve">objectif d’amélioration continue </w:t>
      </w:r>
      <w:r w:rsidRPr="00C9118E">
        <w:rPr>
          <w:rFonts w:eastAsia="Times New Roman" w:cs="Times New Roman"/>
          <w:color w:val="333333"/>
          <w:szCs w:val="24"/>
          <w:lang w:eastAsia="x-none"/>
        </w:rPr>
        <w:t>de la maintenance sur toute la durée du contrat.</w:t>
      </w: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r w:rsidRPr="00C9118E">
        <w:rPr>
          <w:rFonts w:eastAsia="Times New Roman" w:cs="Times New Roman"/>
          <w:szCs w:val="24"/>
          <w:lang w:eastAsia="fr-FR"/>
        </w:rPr>
        <w:t>SPIE proposera des améliorations à partir des données d’entrées suivantes :</w:t>
      </w:r>
    </w:p>
    <w:p w:rsidR="007B49AF" w:rsidRPr="00C9118E" w:rsidRDefault="007B49AF" w:rsidP="007B49AF">
      <w:pPr>
        <w:numPr>
          <w:ilvl w:val="0"/>
          <w:numId w:val="94"/>
        </w:numPr>
        <w:spacing w:before="120" w:after="0" w:line="240" w:lineRule="auto"/>
        <w:ind w:left="714" w:hanging="357"/>
        <w:jc w:val="both"/>
        <w:rPr>
          <w:rFonts w:eastAsia="Times New Roman" w:cs="Times New Roman"/>
          <w:b/>
          <w:szCs w:val="24"/>
          <w:lang w:eastAsia="fr-FR"/>
        </w:rPr>
      </w:pPr>
      <w:r w:rsidRPr="00C9118E">
        <w:rPr>
          <w:rFonts w:eastAsia="Times New Roman" w:cs="Times New Roman"/>
          <w:b/>
          <w:szCs w:val="24"/>
          <w:lang w:eastAsia="fr-FR"/>
        </w:rPr>
        <w:t>Retour d’expérience des techniciens</w:t>
      </w:r>
    </w:p>
    <w:p w:rsidR="007B49AF" w:rsidRPr="00C9118E" w:rsidRDefault="007B49AF" w:rsidP="007B49AF">
      <w:pPr>
        <w:numPr>
          <w:ilvl w:val="0"/>
          <w:numId w:val="94"/>
        </w:numPr>
        <w:spacing w:before="120" w:after="0" w:line="240" w:lineRule="auto"/>
        <w:ind w:left="714" w:hanging="357"/>
        <w:jc w:val="both"/>
        <w:rPr>
          <w:rFonts w:eastAsia="Times New Roman" w:cs="Times New Roman"/>
          <w:szCs w:val="24"/>
          <w:lang w:eastAsia="fr-FR"/>
        </w:rPr>
      </w:pPr>
      <w:r w:rsidRPr="00C9118E">
        <w:rPr>
          <w:rFonts w:eastAsia="Times New Roman" w:cs="Times New Roman"/>
          <w:szCs w:val="24"/>
          <w:lang w:eastAsia="fr-FR"/>
        </w:rPr>
        <w:t>Analyse des données GMAO</w:t>
      </w:r>
    </w:p>
    <w:p w:rsidR="007B49AF" w:rsidRPr="00C9118E" w:rsidRDefault="007B49AF" w:rsidP="007B49AF">
      <w:pPr>
        <w:numPr>
          <w:ilvl w:val="0"/>
          <w:numId w:val="94"/>
        </w:numPr>
        <w:spacing w:before="120" w:after="0" w:line="240" w:lineRule="auto"/>
        <w:ind w:left="714" w:hanging="357"/>
        <w:jc w:val="both"/>
        <w:rPr>
          <w:rFonts w:eastAsia="Times New Roman" w:cs="Times New Roman"/>
          <w:b/>
          <w:szCs w:val="24"/>
          <w:lang w:eastAsia="fr-FR"/>
        </w:rPr>
      </w:pPr>
      <w:r w:rsidRPr="00C9118E">
        <w:rPr>
          <w:rFonts w:eastAsia="Times New Roman" w:cs="Times New Roman"/>
          <w:b/>
          <w:szCs w:val="24"/>
          <w:lang w:eastAsia="fr-FR"/>
        </w:rPr>
        <w:t>Ecoute client</w:t>
      </w:r>
    </w:p>
    <w:p w:rsidR="007B49AF" w:rsidRPr="00C9118E" w:rsidRDefault="007B49AF" w:rsidP="007B49AF">
      <w:pPr>
        <w:numPr>
          <w:ilvl w:val="0"/>
          <w:numId w:val="94"/>
        </w:numPr>
        <w:spacing w:before="120" w:after="0" w:line="240" w:lineRule="auto"/>
        <w:ind w:left="714" w:hanging="357"/>
        <w:jc w:val="both"/>
        <w:rPr>
          <w:rFonts w:eastAsia="Times New Roman" w:cs="Times New Roman"/>
          <w:szCs w:val="24"/>
          <w:lang w:eastAsia="fr-FR"/>
        </w:rPr>
      </w:pPr>
      <w:r w:rsidRPr="00C9118E">
        <w:rPr>
          <w:rFonts w:eastAsia="Times New Roman" w:cs="Times New Roman"/>
          <w:szCs w:val="24"/>
          <w:lang w:eastAsia="fr-FR"/>
        </w:rPr>
        <w:t>Audit QSE</w:t>
      </w: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r w:rsidRPr="00C9118E">
        <w:rPr>
          <w:rFonts w:eastAsia="Times New Roman" w:cs="Times New Roman"/>
          <w:szCs w:val="24"/>
          <w:lang w:eastAsia="fr-FR"/>
        </w:rPr>
        <w:t xml:space="preserve">Ces améliorations devront </w:t>
      </w:r>
      <w:del w:id="722" w:author="LOISON Jean-Marie" w:date="2016-06-24T17:22:00Z">
        <w:r w:rsidRPr="00C9118E" w:rsidDel="0061164D">
          <w:rPr>
            <w:rFonts w:eastAsia="Times New Roman" w:cs="Times New Roman"/>
            <w:szCs w:val="24"/>
            <w:lang w:eastAsia="fr-FR"/>
          </w:rPr>
          <w:delText xml:space="preserve">pouvoir </w:delText>
        </w:r>
      </w:del>
      <w:r w:rsidRPr="00C9118E">
        <w:rPr>
          <w:rFonts w:eastAsia="Times New Roman" w:cs="Times New Roman"/>
          <w:szCs w:val="24"/>
          <w:lang w:eastAsia="fr-FR"/>
        </w:rPr>
        <w:t>mettre en évidence les gains en terme</w:t>
      </w:r>
      <w:ins w:id="723" w:author="LOISON Jean-Marie" w:date="2016-06-24T17:22:00Z">
        <w:r>
          <w:rPr>
            <w:rFonts w:eastAsia="Times New Roman" w:cs="Times New Roman"/>
            <w:szCs w:val="24"/>
            <w:lang w:eastAsia="fr-FR"/>
          </w:rPr>
          <w:t>s</w:t>
        </w:r>
      </w:ins>
      <w:r w:rsidRPr="00C9118E">
        <w:rPr>
          <w:rFonts w:eastAsia="Times New Roman" w:cs="Times New Roman"/>
          <w:szCs w:val="24"/>
          <w:lang w:eastAsia="fr-FR"/>
        </w:rPr>
        <w:t xml:space="preserve"> de :</w:t>
      </w:r>
    </w:p>
    <w:p w:rsidR="007B49AF" w:rsidRPr="00C9118E" w:rsidRDefault="007B49AF" w:rsidP="007B49AF">
      <w:pPr>
        <w:numPr>
          <w:ilvl w:val="0"/>
          <w:numId w:val="94"/>
        </w:numPr>
        <w:spacing w:before="120" w:after="0" w:line="240" w:lineRule="auto"/>
        <w:ind w:left="714" w:hanging="357"/>
        <w:jc w:val="both"/>
        <w:rPr>
          <w:rFonts w:eastAsia="Times New Roman" w:cs="Times New Roman"/>
          <w:szCs w:val="24"/>
          <w:lang w:eastAsia="fr-FR"/>
        </w:rPr>
      </w:pPr>
      <w:r w:rsidRPr="00C9118E">
        <w:rPr>
          <w:rFonts w:eastAsia="Times New Roman" w:cs="Times New Roman"/>
          <w:b/>
          <w:szCs w:val="24"/>
          <w:lang w:eastAsia="fr-FR"/>
        </w:rPr>
        <w:t>Production</w:t>
      </w:r>
      <w:r w:rsidRPr="00C9118E">
        <w:rPr>
          <w:rFonts w:eastAsia="Times New Roman" w:cs="Times New Roman"/>
          <w:szCs w:val="24"/>
          <w:lang w:eastAsia="fr-FR"/>
        </w:rPr>
        <w:t> : Diminution des arrêts machines</w:t>
      </w:r>
    </w:p>
    <w:p w:rsidR="007B49AF" w:rsidRPr="00C9118E" w:rsidRDefault="007B49AF" w:rsidP="007B49AF">
      <w:pPr>
        <w:numPr>
          <w:ilvl w:val="0"/>
          <w:numId w:val="94"/>
        </w:numPr>
        <w:spacing w:before="120" w:after="0" w:line="240" w:lineRule="auto"/>
        <w:ind w:left="714" w:hanging="357"/>
        <w:jc w:val="both"/>
        <w:rPr>
          <w:rFonts w:eastAsia="Times New Roman" w:cs="Times New Roman"/>
          <w:szCs w:val="24"/>
          <w:lang w:eastAsia="fr-FR"/>
        </w:rPr>
      </w:pPr>
      <w:r w:rsidRPr="00C9118E">
        <w:rPr>
          <w:rFonts w:eastAsia="Times New Roman" w:cs="Times New Roman"/>
          <w:b/>
          <w:szCs w:val="24"/>
          <w:lang w:eastAsia="fr-FR"/>
        </w:rPr>
        <w:t>Economie</w:t>
      </w:r>
      <w:r w:rsidRPr="00C9118E">
        <w:rPr>
          <w:rFonts w:eastAsia="Times New Roman" w:cs="Times New Roman"/>
          <w:szCs w:val="24"/>
          <w:lang w:eastAsia="fr-FR"/>
        </w:rPr>
        <w:t> : Réduction des coûts de maintenance</w:t>
      </w:r>
    </w:p>
    <w:p w:rsidR="007B49AF" w:rsidRPr="00C9118E" w:rsidRDefault="007B49AF" w:rsidP="007B49AF">
      <w:pPr>
        <w:numPr>
          <w:ilvl w:val="0"/>
          <w:numId w:val="94"/>
        </w:numPr>
        <w:spacing w:before="120" w:after="0" w:line="240" w:lineRule="auto"/>
        <w:ind w:left="714" w:hanging="357"/>
        <w:jc w:val="both"/>
        <w:rPr>
          <w:rFonts w:eastAsia="Times New Roman" w:cs="Times New Roman"/>
          <w:szCs w:val="24"/>
          <w:lang w:eastAsia="fr-FR"/>
        </w:rPr>
      </w:pPr>
      <w:r w:rsidRPr="00C9118E">
        <w:rPr>
          <w:rFonts w:eastAsia="Times New Roman" w:cs="Times New Roman"/>
          <w:b/>
          <w:szCs w:val="24"/>
          <w:lang w:eastAsia="fr-FR"/>
        </w:rPr>
        <w:t>Qualité</w:t>
      </w:r>
      <w:r w:rsidRPr="00C9118E">
        <w:rPr>
          <w:rFonts w:eastAsia="Times New Roman" w:cs="Times New Roman"/>
          <w:szCs w:val="24"/>
          <w:lang w:eastAsia="fr-FR"/>
        </w:rPr>
        <w:t> : Optimisation de la sécurité et de l’environnement homme/machine</w:t>
      </w:r>
    </w:p>
    <w:p w:rsidR="007B49AF" w:rsidRPr="00C9118E" w:rsidRDefault="007B49AF" w:rsidP="007B49AF">
      <w:pPr>
        <w:spacing w:before="120" w:after="0" w:line="240" w:lineRule="auto"/>
        <w:ind w:left="714"/>
        <w:jc w:val="both"/>
        <w:rPr>
          <w:rFonts w:eastAsia="Times New Roman" w:cs="Times New Roman"/>
          <w:b/>
          <w:szCs w:val="24"/>
          <w:u w:val="single"/>
          <w:lang w:eastAsia="fr-FR"/>
        </w:rPr>
      </w:pPr>
      <w:r w:rsidRPr="00C9118E">
        <w:rPr>
          <w:rFonts w:eastAsia="Times New Roman" w:cs="Times New Roman"/>
          <w:b/>
          <w:szCs w:val="24"/>
          <w:u w:val="single"/>
          <w:lang w:eastAsia="fr-FR"/>
        </w:rPr>
        <w:t>Voir annexe exemple AVANT APRES PONT V19</w:t>
      </w:r>
    </w:p>
    <w:p w:rsidR="007B49AF" w:rsidRPr="00C9118E" w:rsidRDefault="007B49AF" w:rsidP="007B49AF">
      <w:pPr>
        <w:spacing w:before="120" w:after="0" w:line="240" w:lineRule="auto"/>
        <w:ind w:left="714"/>
        <w:jc w:val="both"/>
        <w:rPr>
          <w:rFonts w:eastAsia="Times New Roman" w:cs="Times New Roman"/>
          <w:b/>
          <w:szCs w:val="24"/>
          <w:u w:val="single"/>
          <w:lang w:eastAsia="fr-FR"/>
        </w:rPr>
      </w:pPr>
      <w:r w:rsidRPr="00C9118E">
        <w:rPr>
          <w:rFonts w:eastAsia="Times New Roman" w:cs="Times New Roman"/>
          <w:b/>
          <w:szCs w:val="24"/>
          <w:u w:val="single"/>
          <w:lang w:eastAsia="fr-FR"/>
        </w:rPr>
        <w:t>Voir annexe exemple AVANT APRES CABINE DE LAVAGE</w:t>
      </w:r>
    </w:p>
    <w:p w:rsidR="00466D08" w:rsidRDefault="00466D08">
      <w:pPr>
        <w:rPr>
          <w:rFonts w:eastAsia="Times New Roman" w:cs="Times New Roman"/>
          <w:b/>
          <w:szCs w:val="24"/>
          <w:u w:val="single"/>
          <w:lang w:eastAsia="fr-FR"/>
        </w:rPr>
      </w:pPr>
      <w:r>
        <w:rPr>
          <w:rFonts w:eastAsia="Times New Roman" w:cs="Times New Roman"/>
          <w:b/>
          <w:szCs w:val="24"/>
          <w:u w:val="single"/>
          <w:lang w:eastAsia="fr-FR"/>
        </w:rPr>
        <w:br w:type="page"/>
      </w:r>
    </w:p>
    <w:p w:rsidR="007B49AF" w:rsidRPr="00C9118E" w:rsidRDefault="007B49AF" w:rsidP="007B49AF">
      <w:pPr>
        <w:spacing w:before="120" w:after="0" w:line="240" w:lineRule="auto"/>
        <w:ind w:left="714"/>
        <w:jc w:val="both"/>
        <w:rPr>
          <w:rFonts w:eastAsia="Times New Roman" w:cs="Times New Roman"/>
          <w:b/>
          <w:szCs w:val="24"/>
          <w:u w:val="single"/>
          <w:lang w:eastAsia="fr-FR"/>
        </w:rPr>
      </w:pPr>
    </w:p>
    <w:p w:rsidR="007B49AF" w:rsidRPr="00D66962" w:rsidRDefault="007B49AF" w:rsidP="009152B8">
      <w:pPr>
        <w:pStyle w:val="Titre3"/>
      </w:pPr>
      <w:bookmarkStart w:id="724" w:name="_Toc456964041"/>
      <w:bookmarkStart w:id="725" w:name="_Toc456972003"/>
      <w:r w:rsidRPr="00D66962">
        <w:t>TPM (Total Productive Maintenance) - Maintenance de niveau 1 par les opérateurs</w:t>
      </w:r>
      <w:bookmarkEnd w:id="724"/>
      <w:bookmarkEnd w:id="725"/>
      <w:r w:rsidRPr="00D66962">
        <w:t> </w:t>
      </w:r>
    </w:p>
    <w:p w:rsidR="007B49AF" w:rsidRPr="00D66962" w:rsidRDefault="007B49AF" w:rsidP="007B49AF">
      <w:pPr>
        <w:spacing w:after="0" w:line="240" w:lineRule="auto"/>
        <w:jc w:val="both"/>
        <w:rPr>
          <w:rFonts w:eastAsia="Times New Roman" w:cs="Times New Roman"/>
          <w:color w:val="333333"/>
          <w:szCs w:val="24"/>
          <w:lang w:eastAsia="fr-FR"/>
        </w:rPr>
      </w:pPr>
      <w:r w:rsidRPr="00D66962">
        <w:rPr>
          <w:rFonts w:eastAsia="Times New Roman" w:cs="Times New Roman"/>
          <w:color w:val="333333"/>
          <w:szCs w:val="24"/>
          <w:lang w:eastAsia="fr-FR"/>
        </w:rPr>
        <w:t>Dans le but d’optimiser les coûts de maintenance, nous vous proposerons des améliorations et</w:t>
      </w:r>
      <w:ins w:id="726" w:author="LOISON Jean-Marie" w:date="2016-06-24T17:23:00Z">
        <w:r w:rsidRPr="00D66962">
          <w:rPr>
            <w:rFonts w:eastAsia="Times New Roman" w:cs="Times New Roman"/>
            <w:color w:val="333333"/>
            <w:szCs w:val="24"/>
            <w:lang w:eastAsia="fr-FR"/>
          </w:rPr>
          <w:t xml:space="preserve"> de</w:t>
        </w:r>
      </w:ins>
      <w:r w:rsidRPr="00D66962">
        <w:rPr>
          <w:rFonts w:eastAsia="Times New Roman" w:cs="Times New Roman"/>
          <w:color w:val="333333"/>
          <w:szCs w:val="24"/>
          <w:lang w:eastAsia="fr-FR"/>
        </w:rPr>
        <w:t xml:space="preserve"> vous accompagner dans la mise en place d’une démarche TPM sur les machines sensibles.</w:t>
      </w:r>
    </w:p>
    <w:p w:rsidR="007B49AF" w:rsidRPr="00D66962" w:rsidRDefault="007B49AF" w:rsidP="00F5688E">
      <w:pPr>
        <w:pStyle w:val="Paragraphedeliste"/>
        <w:numPr>
          <w:ilvl w:val="0"/>
          <w:numId w:val="262"/>
        </w:numPr>
        <w:spacing w:after="0" w:line="240" w:lineRule="auto"/>
        <w:jc w:val="both"/>
        <w:rPr>
          <w:rFonts w:eastAsia="Times New Roman" w:cs="Arial"/>
          <w:color w:val="333333"/>
          <w:szCs w:val="24"/>
          <w:lang w:eastAsia="fr-FR"/>
        </w:rPr>
      </w:pPr>
      <w:r w:rsidRPr="00D66962">
        <w:rPr>
          <w:rFonts w:eastAsia="Times New Roman" w:cs="Arial"/>
          <w:color w:val="333333"/>
          <w:szCs w:val="24"/>
          <w:lang w:eastAsia="fr-FR"/>
        </w:rPr>
        <w:t>Nous vous accompagnerons dans la gestion de la mise en place de certaines opérations de maintenance de niveau 1 par les opérateurs. Cette action se traduira par la participation de SPIE à des réunions de mise en place, des affichages dédiés sur les moyens, des « formations » des compagnon</w:t>
      </w:r>
      <w:ins w:id="727" w:author="LOISON Jean-Marie" w:date="2016-06-24T17:24:00Z">
        <w:r w:rsidRPr="00D66962">
          <w:rPr>
            <w:rFonts w:eastAsia="Times New Roman" w:cs="Arial"/>
            <w:color w:val="333333"/>
            <w:szCs w:val="24"/>
            <w:lang w:eastAsia="fr-FR"/>
          </w:rPr>
          <w:t>nage</w:t>
        </w:r>
      </w:ins>
      <w:r w:rsidRPr="00D66962">
        <w:rPr>
          <w:rFonts w:eastAsia="Times New Roman" w:cs="Arial"/>
          <w:color w:val="333333"/>
          <w:szCs w:val="24"/>
          <w:lang w:eastAsia="fr-FR"/>
        </w:rPr>
        <w:t>s et des contrôles de bonne réalisation.</w:t>
      </w:r>
    </w:p>
    <w:p w:rsidR="007B49AF" w:rsidRPr="00D66962" w:rsidRDefault="007B49AF" w:rsidP="00F5688E">
      <w:pPr>
        <w:pStyle w:val="Paragraphedeliste"/>
        <w:numPr>
          <w:ilvl w:val="0"/>
          <w:numId w:val="262"/>
        </w:numPr>
        <w:spacing w:after="0" w:line="240" w:lineRule="auto"/>
        <w:jc w:val="both"/>
        <w:rPr>
          <w:rFonts w:eastAsia="Times New Roman" w:cs="ArialMT"/>
          <w:color w:val="000000"/>
          <w:lang w:eastAsia="fr-FR"/>
        </w:rPr>
      </w:pPr>
      <w:r w:rsidRPr="00D66962">
        <w:rPr>
          <w:rFonts w:eastAsia="Times New Roman" w:cs="Arial"/>
          <w:color w:val="333333"/>
          <w:szCs w:val="24"/>
          <w:lang w:eastAsia="fr-FR"/>
        </w:rPr>
        <w:t>Nous mettrons en place des fiches opérateurs apposées sur les machines qui</w:t>
      </w:r>
      <w:r w:rsidRPr="00D66962">
        <w:rPr>
          <w:rFonts w:eastAsia="Times New Roman" w:cs="ArialMT"/>
          <w:color w:val="000000"/>
          <w:lang w:eastAsia="fr-FR"/>
        </w:rPr>
        <w:t xml:space="preserve"> </w:t>
      </w:r>
      <w:r w:rsidRPr="00D66962">
        <w:rPr>
          <w:rFonts w:eastAsia="Times New Roman" w:cs="ArialMT"/>
          <w:color w:val="000000"/>
          <w:lang w:val="x-none" w:eastAsia="fr-FR"/>
        </w:rPr>
        <w:t>synthétiseront les opérations à réaliser et permettront de suivre la maintenance effectuée par les opérateurs.</w:t>
      </w:r>
    </w:p>
    <w:p w:rsidR="007B49AF" w:rsidRPr="00C9118E" w:rsidRDefault="007B49AF" w:rsidP="007B49AF">
      <w:pPr>
        <w:spacing w:after="0" w:line="240" w:lineRule="auto"/>
        <w:jc w:val="both"/>
        <w:rPr>
          <w:rFonts w:eastAsia="Times New Roman" w:cs="ArialMT"/>
          <w:color w:val="000000"/>
          <w:lang w:eastAsia="fr-FR"/>
        </w:rPr>
      </w:pPr>
    </w:p>
    <w:p w:rsidR="007B49AF" w:rsidRPr="00C9118E" w:rsidRDefault="007B49AF" w:rsidP="007B49AF">
      <w:pPr>
        <w:spacing w:after="0" w:line="240" w:lineRule="auto"/>
        <w:jc w:val="both"/>
        <w:rPr>
          <w:rFonts w:eastAsia="Times New Roman" w:cs="ArialMT"/>
          <w:color w:val="000000"/>
          <w:lang w:eastAsia="fr-FR"/>
        </w:rPr>
      </w:pPr>
    </w:p>
    <w:p w:rsidR="007B49AF" w:rsidRPr="00175006" w:rsidRDefault="007B49AF" w:rsidP="00F5688E">
      <w:pPr>
        <w:autoSpaceDE w:val="0"/>
        <w:autoSpaceDN w:val="0"/>
        <w:adjustRightInd w:val="0"/>
        <w:snapToGrid w:val="0"/>
        <w:spacing w:after="0" w:line="240" w:lineRule="auto"/>
        <w:jc w:val="center"/>
        <w:rPr>
          <w:rFonts w:eastAsiaTheme="majorEastAsia" w:cs="Times New Roman"/>
          <w:b/>
          <w:bCs/>
          <w:color w:val="4F81BD" w:themeColor="accent1"/>
          <w:u w:val="single"/>
          <w:rPrChange w:id="728" w:author="LOISON Jean-Marie" w:date="2016-06-24T17:29:00Z">
            <w:rPr>
              <w:rFonts w:eastAsia="Times New Roman" w:cs="ArialMT"/>
              <w:i/>
              <w:color w:val="000000"/>
              <w:u w:val="single"/>
              <w:lang w:val="x-none" w:eastAsia="fr-FR"/>
            </w:rPr>
          </w:rPrChange>
        </w:rPr>
      </w:pPr>
      <w:r w:rsidRPr="00175006">
        <w:rPr>
          <w:rFonts w:eastAsiaTheme="majorEastAsia" w:cs="Times New Roman"/>
          <w:b/>
          <w:bCs/>
          <w:color w:val="4F81BD" w:themeColor="accent1"/>
          <w:u w:val="single"/>
          <w:rPrChange w:id="729" w:author="LOISON Jean-Marie" w:date="2016-06-24T17:29:00Z">
            <w:rPr>
              <w:rFonts w:eastAsia="Times New Roman" w:cs="ArialMT"/>
              <w:i/>
              <w:color w:val="000000"/>
              <w:u w:val="single"/>
              <w:lang w:eastAsia="fr-FR"/>
            </w:rPr>
          </w:rPrChange>
        </w:rPr>
        <w:t>TPM Exemple de feuille de synthèse :</w:t>
      </w:r>
    </w:p>
    <w:p w:rsidR="007B49AF" w:rsidRPr="00C9118E" w:rsidRDefault="007B49AF" w:rsidP="007B49AF">
      <w:pPr>
        <w:spacing w:after="0" w:line="240" w:lineRule="auto"/>
        <w:jc w:val="both"/>
        <w:rPr>
          <w:rFonts w:eastAsia="Times New Roman" w:cs="Arial"/>
          <w:color w:val="333333"/>
          <w:szCs w:val="24"/>
          <w:lang w:eastAsia="fr-FR"/>
        </w:rPr>
      </w:pPr>
      <w:r w:rsidRPr="00C9118E">
        <w:rPr>
          <w:rFonts w:eastAsia="Times New Roman" w:cs="Times New Roman"/>
          <w:noProof/>
          <w:color w:val="333333"/>
          <w:szCs w:val="24"/>
          <w:lang w:eastAsia="fr-FR"/>
        </w:rPr>
        <w:drawing>
          <wp:anchor distT="0" distB="0" distL="114300" distR="114300" simplePos="0" relativeHeight="251634688" behindDoc="0" locked="0" layoutInCell="1" allowOverlap="1" wp14:anchorId="18252C6A" wp14:editId="6525AD7C">
            <wp:simplePos x="0" y="0"/>
            <wp:positionH relativeFrom="column">
              <wp:posOffset>615315</wp:posOffset>
            </wp:positionH>
            <wp:positionV relativeFrom="paragraph">
              <wp:posOffset>74295</wp:posOffset>
            </wp:positionV>
            <wp:extent cx="4371975" cy="2514600"/>
            <wp:effectExtent l="0" t="0" r="9525" b="0"/>
            <wp:wrapNone/>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71975" cy="2514600"/>
                    </a:xfrm>
                    <a:prstGeom prst="rect">
                      <a:avLst/>
                    </a:prstGeom>
                    <a:noFill/>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175006" w:rsidRDefault="007B49AF" w:rsidP="00F5688E">
      <w:pPr>
        <w:autoSpaceDE w:val="0"/>
        <w:autoSpaceDN w:val="0"/>
        <w:adjustRightInd w:val="0"/>
        <w:snapToGrid w:val="0"/>
        <w:spacing w:after="0" w:line="240" w:lineRule="auto"/>
        <w:jc w:val="center"/>
        <w:rPr>
          <w:rFonts w:eastAsiaTheme="majorEastAsia" w:cs="Times New Roman"/>
          <w:b/>
          <w:bCs/>
          <w:color w:val="4F81BD" w:themeColor="accent1"/>
          <w:u w:val="single"/>
          <w:rPrChange w:id="730" w:author="LOISON Jean-Marie" w:date="2016-06-24T17:29:00Z">
            <w:rPr>
              <w:rFonts w:eastAsia="Times New Roman" w:cs="Arial"/>
              <w:color w:val="333333"/>
              <w:szCs w:val="24"/>
              <w:lang w:eastAsia="fr-FR"/>
            </w:rPr>
          </w:rPrChange>
        </w:rPr>
      </w:pPr>
      <w:r w:rsidRPr="00175006">
        <w:rPr>
          <w:rFonts w:eastAsiaTheme="majorEastAsia" w:cs="Times New Roman"/>
          <w:b/>
          <w:bCs/>
          <w:color w:val="4F81BD" w:themeColor="accent1"/>
          <w:u w:val="single"/>
          <w:rPrChange w:id="731" w:author="LOISON Jean-Marie" w:date="2016-06-24T17:29:00Z">
            <w:rPr>
              <w:rFonts w:eastAsia="Times New Roman" w:cs="ArialMT"/>
              <w:i/>
              <w:color w:val="000000"/>
              <w:u w:val="single"/>
              <w:lang w:eastAsia="fr-FR"/>
            </w:rPr>
          </w:rPrChange>
        </w:rPr>
        <w:t>TPM Exemple de feuille de suivi :</w:t>
      </w:r>
    </w:p>
    <w:p w:rsidR="007B49AF" w:rsidRPr="00C9118E" w:rsidRDefault="007B49AF" w:rsidP="007B49AF">
      <w:pPr>
        <w:spacing w:after="0" w:line="240" w:lineRule="auto"/>
        <w:jc w:val="both"/>
        <w:rPr>
          <w:rFonts w:eastAsia="Times New Roman" w:cs="Arial"/>
          <w:color w:val="333333"/>
          <w:szCs w:val="24"/>
          <w:lang w:eastAsia="fr-FR"/>
        </w:rPr>
      </w:pPr>
      <w:r w:rsidRPr="00C9118E">
        <w:rPr>
          <w:rFonts w:eastAsia="Times New Roman" w:cs="Times New Roman"/>
          <w:noProof/>
          <w:color w:val="333333"/>
          <w:szCs w:val="24"/>
          <w:lang w:eastAsia="fr-FR"/>
        </w:rPr>
        <w:drawing>
          <wp:anchor distT="0" distB="0" distL="114300" distR="114300" simplePos="0" relativeHeight="251635712" behindDoc="0" locked="0" layoutInCell="1" allowOverlap="1" wp14:anchorId="717D49C2" wp14:editId="6E837DE7">
            <wp:simplePos x="0" y="0"/>
            <wp:positionH relativeFrom="column">
              <wp:posOffset>262890</wp:posOffset>
            </wp:positionH>
            <wp:positionV relativeFrom="paragraph">
              <wp:posOffset>40640</wp:posOffset>
            </wp:positionV>
            <wp:extent cx="5076825" cy="2522855"/>
            <wp:effectExtent l="0" t="0" r="9525" b="0"/>
            <wp:wrapNone/>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6825" cy="2522855"/>
                    </a:xfrm>
                    <a:prstGeom prst="rect">
                      <a:avLst/>
                    </a:prstGeom>
                    <a:noFill/>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pPr>
        <w:spacing w:after="0" w:line="240" w:lineRule="auto"/>
        <w:jc w:val="both"/>
        <w:rPr>
          <w:rFonts w:eastAsia="Times New Roman" w:cs="Arial"/>
          <w:color w:val="333333"/>
          <w:szCs w:val="24"/>
          <w:lang w:eastAsia="fr-FR"/>
        </w:rPr>
      </w:pPr>
    </w:p>
    <w:p w:rsidR="007B49AF" w:rsidRPr="00C9118E" w:rsidRDefault="007B49AF" w:rsidP="007B49AF">
      <w:r w:rsidRPr="00C9118E">
        <w:rPr>
          <w:rFonts w:eastAsia="Times New Roman" w:cs="Times New Roman"/>
          <w:color w:val="333333"/>
          <w:szCs w:val="24"/>
          <w:lang w:eastAsia="fr-FR"/>
        </w:rPr>
        <w:br w:type="page"/>
      </w:r>
    </w:p>
    <w:p w:rsidR="007B49AF" w:rsidRPr="00C9118E" w:rsidRDefault="007B49AF" w:rsidP="007B49AF"/>
    <w:p w:rsidR="007B49AF" w:rsidRPr="00D66962" w:rsidRDefault="007B49AF" w:rsidP="009152B8">
      <w:pPr>
        <w:pStyle w:val="Titre3"/>
      </w:pPr>
      <w:bookmarkStart w:id="732" w:name="_Toc456964042"/>
      <w:bookmarkStart w:id="733" w:name="_Toc456972004"/>
      <w:r w:rsidRPr="00D66962">
        <w:t>Innovation technologique</w:t>
      </w:r>
      <w:bookmarkEnd w:id="732"/>
      <w:bookmarkEnd w:id="733"/>
    </w:p>
    <w:p w:rsidR="007B49AF" w:rsidRPr="00D66962" w:rsidRDefault="007B49AF" w:rsidP="007B49AF">
      <w:pPr>
        <w:spacing w:after="0" w:line="360" w:lineRule="auto"/>
        <w:ind w:left="714"/>
        <w:jc w:val="both"/>
        <w:rPr>
          <w:rFonts w:eastAsia="Times New Roman" w:cs="Times New Roman"/>
          <w:b/>
          <w:color w:val="333333"/>
          <w:szCs w:val="24"/>
          <w:lang w:eastAsia="fr-FR"/>
        </w:rPr>
      </w:pPr>
      <w:r w:rsidRPr="00D66962">
        <w:rPr>
          <w:rFonts w:eastAsia="Times New Roman" w:cs="Times New Roman"/>
          <w:b/>
          <w:bCs/>
          <w:color w:val="333333"/>
          <w:szCs w:val="24"/>
          <w:lang w:eastAsia="fr-FR"/>
        </w:rPr>
        <w:t>MAINTid - La plateforme numérique au service de la maintenance industrielle</w:t>
      </w: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SPIE propose à ses clients la mise en place de l’application MAINTid sur leur périmètre.</w:t>
      </w: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MAINTid répond à plusieurs problématiques :</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AMELIORER LE SERVICE</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 xml:space="preserve">RENFORCER LA SECURITE </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AMELIORER LA TRACABILITE</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AMELIORER LA QUALITE</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AMELIORER L’IMPACT ENVIRONNEMENTAL</w:t>
      </w:r>
    </w:p>
    <w:p w:rsidR="007B49AF" w:rsidRPr="00D66962" w:rsidRDefault="007B49AF" w:rsidP="005E7744">
      <w:pPr>
        <w:numPr>
          <w:ilvl w:val="0"/>
          <w:numId w:val="200"/>
        </w:numPr>
        <w:spacing w:after="0" w:line="240" w:lineRule="auto"/>
        <w:jc w:val="both"/>
        <w:rPr>
          <w:rFonts w:eastAsia="Times New Roman" w:cs="Times New Roman"/>
          <w:szCs w:val="24"/>
          <w:lang w:eastAsia="fr-FR"/>
        </w:rPr>
      </w:pPr>
      <w:r w:rsidRPr="00D66962">
        <w:rPr>
          <w:rFonts w:eastAsia="Times New Roman" w:cs="Times New Roman"/>
          <w:szCs w:val="24"/>
          <w:lang w:eastAsia="fr-FR"/>
        </w:rPr>
        <w:t>GAGNER EN EFFICACITE</w:t>
      </w:r>
    </w:p>
    <w:p w:rsidR="007B49AF" w:rsidRPr="00D66962" w:rsidRDefault="007B49AF" w:rsidP="007B49AF">
      <w:pPr>
        <w:spacing w:after="0" w:line="240" w:lineRule="auto"/>
        <w:jc w:val="both"/>
        <w:rPr>
          <w:rFonts w:eastAsia="Times New Roman" w:cs="Times New Roman"/>
          <w:color w:val="333333"/>
          <w:szCs w:val="24"/>
          <w:lang w:eastAsia="x-none"/>
        </w:rPr>
      </w:pPr>
    </w:p>
    <w:p w:rsidR="007B49AF" w:rsidRPr="00D66962" w:rsidRDefault="007B49AF" w:rsidP="007B49AF">
      <w:pPr>
        <w:spacing w:after="0" w:line="240" w:lineRule="auto"/>
        <w:jc w:val="both"/>
        <w:rPr>
          <w:rFonts w:eastAsia="Times New Roman" w:cs="Times New Roman"/>
          <w:color w:val="333333"/>
          <w:szCs w:val="24"/>
          <w:lang w:eastAsia="x-none"/>
        </w:rPr>
      </w:pPr>
      <w:r w:rsidRPr="00D66962">
        <w:rPr>
          <w:rFonts w:eastAsia="Times New Roman" w:cs="Times New Roman"/>
          <w:color w:val="333333"/>
          <w:szCs w:val="24"/>
          <w:lang w:eastAsia="x-none"/>
        </w:rPr>
        <w:t>Le principe est d’accéder à une base de données à l’aide d’une interface mobile qui vient lire un tag BLEAM apposé sur vos équipements.</w:t>
      </w:r>
    </w:p>
    <w:p w:rsidR="007B49AF" w:rsidRPr="00C9118E" w:rsidRDefault="007B49AF" w:rsidP="00F5688E">
      <w:pPr>
        <w:spacing w:after="0" w:line="240" w:lineRule="auto"/>
        <w:jc w:val="center"/>
        <w:rPr>
          <w:rFonts w:eastAsia="Times New Roman" w:cs="Times New Roman"/>
          <w:color w:val="333333"/>
          <w:szCs w:val="24"/>
          <w:lang w:eastAsia="x-none"/>
        </w:rPr>
      </w:pPr>
      <w:r w:rsidRPr="00C9118E">
        <w:rPr>
          <w:rFonts w:eastAsia="Times New Roman" w:cs="Times New Roman"/>
          <w:b/>
          <w:noProof/>
          <w:szCs w:val="24"/>
          <w:lang w:eastAsia="fr-FR"/>
        </w:rPr>
        <w:drawing>
          <wp:inline distT="0" distB="0" distL="0" distR="0" wp14:anchorId="1BCE2137" wp14:editId="4DDCF619">
            <wp:extent cx="4684816" cy="2532400"/>
            <wp:effectExtent l="0" t="0" r="1905"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87588" cy="2533898"/>
                    </a:xfrm>
                    <a:prstGeom prst="rect">
                      <a:avLst/>
                    </a:prstGeom>
                    <a:noFill/>
                  </pic:spPr>
                </pic:pic>
              </a:graphicData>
            </a:graphic>
          </wp:inline>
        </w:drawing>
      </w:r>
    </w:p>
    <w:p w:rsidR="007B49AF" w:rsidRPr="00C9118E" w:rsidDel="0061164D" w:rsidRDefault="007B49AF" w:rsidP="007B49AF">
      <w:pPr>
        <w:spacing w:before="120" w:after="0" w:line="240" w:lineRule="auto"/>
        <w:jc w:val="both"/>
        <w:rPr>
          <w:del w:id="734" w:author="LOISON Jean-Marie" w:date="2016-06-24T17:26:00Z"/>
          <w:rFonts w:eastAsia="Times New Roman" w:cs="Times New Roman"/>
          <w:b/>
          <w:szCs w:val="24"/>
          <w:lang w:eastAsia="fr-FR"/>
        </w:rPr>
      </w:pPr>
      <w:r w:rsidRPr="00C9118E">
        <w:rPr>
          <w:rFonts w:eastAsia="Times New Roman" w:cs="Times New Roman"/>
          <w:noProof/>
          <w:color w:val="333333"/>
          <w:szCs w:val="24"/>
          <w:lang w:eastAsia="fr-FR"/>
        </w:rPr>
        <w:drawing>
          <wp:anchor distT="0" distB="0" distL="114300" distR="114300" simplePos="0" relativeHeight="251632640" behindDoc="1" locked="0" layoutInCell="1" allowOverlap="1" wp14:anchorId="30DA02FC" wp14:editId="36B15896">
            <wp:simplePos x="0" y="0"/>
            <wp:positionH relativeFrom="column">
              <wp:posOffset>3605530</wp:posOffset>
            </wp:positionH>
            <wp:positionV relativeFrom="paragraph">
              <wp:posOffset>81280</wp:posOffset>
            </wp:positionV>
            <wp:extent cx="2882265" cy="2623820"/>
            <wp:effectExtent l="0" t="0" r="0" b="5080"/>
            <wp:wrapTight wrapText="bothSides">
              <wp:wrapPolygon edited="0">
                <wp:start x="14419" y="0"/>
                <wp:lineTo x="3712" y="157"/>
                <wp:lineTo x="714" y="784"/>
                <wp:lineTo x="143" y="8312"/>
                <wp:lineTo x="0" y="8782"/>
                <wp:lineTo x="0" y="20544"/>
                <wp:lineTo x="286" y="21485"/>
                <wp:lineTo x="6567" y="21485"/>
                <wp:lineTo x="6995" y="20230"/>
                <wp:lineTo x="7709" y="20230"/>
                <wp:lineTo x="13562" y="18035"/>
                <wp:lineTo x="21414" y="17408"/>
                <wp:lineTo x="21414" y="157"/>
                <wp:lineTo x="15847" y="0"/>
                <wp:lineTo x="14419" y="0"/>
              </wp:wrapPolygon>
            </wp:wrapTight>
            <wp:docPr id="58" name="Image 58" descr="visuel air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el airbus"/>
                    <pic:cNvPicPr>
                      <a:picLocks noChangeAspect="1" noChangeArrowheads="1"/>
                    </pic:cNvPicPr>
                  </pic:nvPicPr>
                  <pic:blipFill>
                    <a:blip r:embed="rId137">
                      <a:clrChange>
                        <a:clrFrom>
                          <a:srgbClr val="FFFFFF"/>
                        </a:clrFrom>
                        <a:clrTo>
                          <a:srgbClr val="FFFFFF">
                            <a:alpha val="0"/>
                          </a:srgbClr>
                        </a:clrTo>
                      </a:clrChange>
                      <a:extLst>
                        <a:ext uri="{28A0092B-C50C-407E-A947-70E740481C1C}">
                          <a14:useLocalDpi xmlns:a14="http://schemas.microsoft.com/office/drawing/2010/main" val="0"/>
                        </a:ext>
                      </a:extLst>
                    </a:blip>
                    <a:srcRect l="12465" t="9448" r="14995" b="19598"/>
                    <a:stretch>
                      <a:fillRect/>
                    </a:stretch>
                  </pic:blipFill>
                  <pic:spPr bwMode="auto">
                    <a:xfrm>
                      <a:off x="0" y="0"/>
                      <a:ext cx="288226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9AF" w:rsidRPr="00C9118E" w:rsidDel="0061164D" w:rsidRDefault="007B49AF" w:rsidP="007B49AF">
      <w:pPr>
        <w:spacing w:after="0" w:line="240" w:lineRule="auto"/>
        <w:jc w:val="both"/>
        <w:rPr>
          <w:del w:id="735"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36"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37"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38"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39"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0"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1"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2"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3"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4"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5"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6"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7" w:author="LOISON Jean-Marie" w:date="2016-06-24T17:26:00Z"/>
          <w:rFonts w:eastAsia="Times New Roman" w:cs="Times New Roman"/>
          <w:color w:val="333333"/>
          <w:szCs w:val="24"/>
          <w:lang w:eastAsia="x-none"/>
        </w:rPr>
      </w:pPr>
    </w:p>
    <w:p w:rsidR="007B49AF" w:rsidRPr="00C9118E" w:rsidDel="0061164D" w:rsidRDefault="007B49AF" w:rsidP="007B49AF">
      <w:pPr>
        <w:spacing w:after="0" w:line="240" w:lineRule="auto"/>
        <w:jc w:val="both"/>
        <w:rPr>
          <w:del w:id="748" w:author="LOISON Jean-Marie" w:date="2016-06-24T17:26:00Z"/>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D66962" w:rsidRDefault="007B49AF" w:rsidP="007B49AF">
      <w:pPr>
        <w:spacing w:after="0" w:line="240" w:lineRule="auto"/>
        <w:jc w:val="both"/>
        <w:rPr>
          <w:rFonts w:eastAsiaTheme="majorEastAsia" w:cs="Times New Roman"/>
          <w:b/>
          <w:bCs/>
          <w:color w:val="4F81BD" w:themeColor="accent1"/>
          <w:u w:val="single"/>
          <w:rPrChange w:id="749" w:author="LOISON Jean-Marie" w:date="2016-06-24T17:29:00Z">
            <w:rPr>
              <w:rFonts w:eastAsia="Times New Roman" w:cs="Times New Roman"/>
              <w:i/>
              <w:color w:val="333333"/>
              <w:lang w:eastAsia="x-none"/>
            </w:rPr>
          </w:rPrChange>
        </w:rPr>
      </w:pPr>
      <w:r w:rsidRPr="00D66962">
        <w:rPr>
          <w:rFonts w:eastAsiaTheme="majorEastAsia" w:cs="Times New Roman"/>
          <w:b/>
          <w:bCs/>
          <w:color w:val="4F81BD" w:themeColor="accent1"/>
          <w:u w:val="single"/>
          <w:rPrChange w:id="750" w:author="LOISON Jean-Marie" w:date="2016-06-24T17:29:00Z">
            <w:rPr>
              <w:rFonts w:eastAsia="Times New Roman" w:cs="Times New Roman"/>
              <w:i/>
              <w:color w:val="333333"/>
              <w:lang w:eastAsia="x-none"/>
            </w:rPr>
          </w:rPrChange>
        </w:rPr>
        <w:t xml:space="preserve">Exemple de données pouvant être </w:t>
      </w:r>
      <w:del w:id="751" w:author="LOISON Jean-Marie" w:date="2016-06-24T17:28:00Z">
        <w:r w:rsidRPr="00D66962" w:rsidDel="00175006">
          <w:rPr>
            <w:rFonts w:eastAsiaTheme="majorEastAsia" w:cs="Times New Roman"/>
            <w:b/>
            <w:bCs/>
            <w:color w:val="4F81BD" w:themeColor="accent1"/>
            <w:u w:val="single"/>
            <w:rPrChange w:id="752" w:author="LOISON Jean-Marie" w:date="2016-06-24T17:29:00Z">
              <w:rPr>
                <w:rFonts w:eastAsia="Times New Roman" w:cs="Times New Roman"/>
                <w:i/>
                <w:color w:val="333333"/>
                <w:lang w:eastAsia="x-none"/>
              </w:rPr>
            </w:rPrChange>
          </w:rPr>
          <w:delText>reçus </w:delText>
        </w:r>
      </w:del>
      <w:ins w:id="753" w:author="LOISON Jean-Marie" w:date="2016-06-24T17:28:00Z">
        <w:r w:rsidRPr="00D66962">
          <w:rPr>
            <w:rFonts w:eastAsiaTheme="majorEastAsia" w:cs="Times New Roman"/>
            <w:b/>
            <w:bCs/>
            <w:color w:val="4F81BD" w:themeColor="accent1"/>
            <w:u w:val="single"/>
            <w:rPrChange w:id="754" w:author="LOISON Jean-Marie" w:date="2016-06-24T17:29:00Z">
              <w:rPr>
                <w:rFonts w:eastAsia="Times New Roman" w:cs="Times New Roman"/>
                <w:i/>
                <w:color w:val="333333"/>
                <w:lang w:eastAsia="x-none"/>
              </w:rPr>
            </w:rPrChange>
          </w:rPr>
          <w:t>gérées </w:t>
        </w:r>
      </w:ins>
      <w:r w:rsidRPr="00D66962">
        <w:rPr>
          <w:rFonts w:eastAsiaTheme="majorEastAsia" w:cs="Times New Roman"/>
          <w:b/>
          <w:bCs/>
          <w:color w:val="4F81BD" w:themeColor="accent1"/>
          <w:u w:val="single"/>
          <w:rPrChange w:id="755" w:author="LOISON Jean-Marie" w:date="2016-06-24T17:29:00Z">
            <w:rPr>
              <w:rFonts w:eastAsia="Times New Roman" w:cs="Times New Roman"/>
              <w:i/>
              <w:color w:val="333333"/>
              <w:lang w:eastAsia="x-none"/>
            </w:rPr>
          </w:rPrChange>
        </w:rPr>
        <w:t>:</w:t>
      </w:r>
    </w:p>
    <w:p w:rsidR="007B49AF" w:rsidRPr="00D66962" w:rsidRDefault="007B49AF" w:rsidP="007B49AF">
      <w:pPr>
        <w:numPr>
          <w:ilvl w:val="0"/>
          <w:numId w:val="95"/>
        </w:numPr>
        <w:spacing w:before="120" w:after="0" w:line="240" w:lineRule="auto"/>
        <w:ind w:left="714" w:hanging="357"/>
        <w:jc w:val="both"/>
        <w:rPr>
          <w:rFonts w:eastAsia="Times New Roman" w:cs="Times New Roman"/>
          <w:color w:val="333333"/>
          <w:lang w:eastAsia="x-none"/>
        </w:rPr>
      </w:pPr>
      <w:r w:rsidRPr="00D66962">
        <w:rPr>
          <w:rFonts w:eastAsia="Times New Roman" w:cs="Times New Roman"/>
          <w:color w:val="333333"/>
          <w:lang w:eastAsia="x-none"/>
        </w:rPr>
        <w:t>Suivi des interventions “en cours” et “historique”</w:t>
      </w:r>
    </w:p>
    <w:p w:rsidR="007B49AF" w:rsidRPr="00D66962" w:rsidRDefault="007B49AF" w:rsidP="007B49AF">
      <w:pPr>
        <w:numPr>
          <w:ilvl w:val="0"/>
          <w:numId w:val="95"/>
        </w:numPr>
        <w:spacing w:before="120" w:after="0" w:line="240" w:lineRule="auto"/>
        <w:ind w:left="714" w:hanging="357"/>
        <w:jc w:val="both"/>
        <w:rPr>
          <w:rFonts w:eastAsia="Times New Roman" w:cs="Times New Roman"/>
          <w:color w:val="333333"/>
          <w:lang w:eastAsia="x-none"/>
        </w:rPr>
      </w:pPr>
      <w:r w:rsidRPr="00D66962">
        <w:rPr>
          <w:rFonts w:eastAsia="Times New Roman" w:cs="Times New Roman"/>
          <w:color w:val="333333"/>
          <w:lang w:val="en-GB" w:eastAsia="x-none"/>
        </w:rPr>
        <w:t>Date de validité réglementaire</w:t>
      </w:r>
    </w:p>
    <w:p w:rsidR="007B49AF" w:rsidRPr="00D66962" w:rsidRDefault="007B49AF" w:rsidP="007B49AF">
      <w:pPr>
        <w:numPr>
          <w:ilvl w:val="0"/>
          <w:numId w:val="95"/>
        </w:numPr>
        <w:spacing w:before="120" w:after="0" w:line="240" w:lineRule="auto"/>
        <w:ind w:left="714" w:hanging="357"/>
        <w:jc w:val="both"/>
        <w:rPr>
          <w:rFonts w:eastAsia="Times New Roman" w:cs="Times New Roman"/>
          <w:color w:val="333333"/>
          <w:lang w:eastAsia="x-none"/>
        </w:rPr>
      </w:pPr>
      <w:r w:rsidRPr="00D66962">
        <w:rPr>
          <w:rFonts w:eastAsia="Times New Roman" w:cs="Times New Roman"/>
          <w:color w:val="333333"/>
          <w:lang w:eastAsia="x-none"/>
        </w:rPr>
        <w:t>Accès à l’information dématérialisée (documentation, monitoring)</w:t>
      </w:r>
    </w:p>
    <w:p w:rsidR="007B49AF" w:rsidRPr="00D66962" w:rsidRDefault="007B49AF" w:rsidP="007B49AF">
      <w:pPr>
        <w:numPr>
          <w:ilvl w:val="0"/>
          <w:numId w:val="95"/>
        </w:numPr>
        <w:spacing w:before="120" w:after="0" w:line="240" w:lineRule="auto"/>
        <w:ind w:left="714" w:hanging="357"/>
        <w:jc w:val="both"/>
        <w:rPr>
          <w:ins w:id="756" w:author="LOISON Jean-Marie" w:date="2016-06-24T17:27:00Z"/>
          <w:rFonts w:eastAsia="Times New Roman" w:cs="Times New Roman"/>
          <w:color w:val="333333"/>
          <w:lang w:eastAsia="x-none"/>
          <w:rPrChange w:id="757" w:author="LOISON Jean-Marie" w:date="2016-06-24T17:27:00Z">
            <w:rPr>
              <w:ins w:id="758" w:author="LOISON Jean-Marie" w:date="2016-06-24T17:27:00Z"/>
              <w:rFonts w:eastAsia="Times New Roman" w:cs="Times New Roman"/>
              <w:color w:val="333333"/>
              <w:lang w:val="en-GB" w:eastAsia="x-none"/>
            </w:rPr>
          </w:rPrChange>
        </w:rPr>
      </w:pPr>
      <w:r w:rsidRPr="00D66962">
        <w:rPr>
          <w:rFonts w:eastAsia="Times New Roman" w:cs="Times New Roman"/>
          <w:color w:val="333333"/>
          <w:lang w:val="en-GB" w:eastAsia="x-none"/>
        </w:rPr>
        <w:t>Identification rapide des équipements</w:t>
      </w:r>
    </w:p>
    <w:p w:rsidR="007B49AF" w:rsidRPr="00D66962" w:rsidRDefault="007B49AF" w:rsidP="007B49AF">
      <w:pPr>
        <w:numPr>
          <w:ilvl w:val="0"/>
          <w:numId w:val="95"/>
        </w:numPr>
        <w:spacing w:before="120" w:after="0" w:line="240" w:lineRule="auto"/>
        <w:ind w:left="714" w:hanging="357"/>
        <w:jc w:val="both"/>
        <w:rPr>
          <w:rFonts w:eastAsia="Times New Roman" w:cs="Times New Roman"/>
          <w:color w:val="333333"/>
          <w:lang w:eastAsia="x-none"/>
        </w:rPr>
      </w:pPr>
      <w:ins w:id="759" w:author="LOISON Jean-Marie" w:date="2016-06-24T17:27:00Z">
        <w:r w:rsidRPr="00D66962">
          <w:rPr>
            <w:rFonts w:eastAsia="Times New Roman" w:cs="Times New Roman"/>
            <w:color w:val="333333"/>
            <w:lang w:eastAsia="x-none"/>
          </w:rPr>
          <w:t>Etat de disponibilité de l’équipement (notion d</w:t>
        </w:r>
      </w:ins>
      <w:ins w:id="760" w:author="LOISON Jean-Marie" w:date="2016-06-24T17:28:00Z">
        <w:r w:rsidRPr="00D66962">
          <w:rPr>
            <w:rFonts w:eastAsia="Times New Roman" w:cs="Times New Roman"/>
            <w:color w:val="333333"/>
            <w:lang w:eastAsia="x-none"/>
          </w:rPr>
          <w:t>’autorisation/consignation)</w:t>
        </w:r>
      </w:ins>
    </w:p>
    <w:p w:rsidR="007B49AF" w:rsidRPr="00D66962" w:rsidRDefault="007B49AF" w:rsidP="007B49AF">
      <w:pPr>
        <w:numPr>
          <w:ilvl w:val="0"/>
          <w:numId w:val="95"/>
        </w:numPr>
        <w:spacing w:before="120" w:after="0" w:line="240" w:lineRule="auto"/>
        <w:ind w:left="714" w:hanging="357"/>
        <w:jc w:val="both"/>
        <w:rPr>
          <w:rFonts w:eastAsia="Times New Roman" w:cs="Times New Roman"/>
          <w:color w:val="333333"/>
          <w:lang w:eastAsia="x-none"/>
        </w:rPr>
      </w:pPr>
      <w:r w:rsidRPr="00D66962">
        <w:rPr>
          <w:rFonts w:eastAsia="Times New Roman" w:cs="Times New Roman"/>
          <w:noProof/>
          <w:color w:val="333333"/>
          <w:lang w:eastAsia="fr-FR"/>
        </w:rPr>
        <mc:AlternateContent>
          <mc:Choice Requires="wps">
            <w:drawing>
              <wp:anchor distT="0" distB="0" distL="114300" distR="114300" simplePos="0" relativeHeight="251633664" behindDoc="0" locked="0" layoutInCell="1" allowOverlap="1" wp14:anchorId="4CA04091" wp14:editId="3AD9DEDB">
                <wp:simplePos x="0" y="0"/>
                <wp:positionH relativeFrom="column">
                  <wp:posOffset>5167861</wp:posOffset>
                </wp:positionH>
                <wp:positionV relativeFrom="paragraph">
                  <wp:posOffset>202383</wp:posOffset>
                </wp:positionV>
                <wp:extent cx="1512570" cy="587375"/>
                <wp:effectExtent l="0" t="0" r="0" b="31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3475" w:rsidRPr="00175006" w:rsidRDefault="00813475" w:rsidP="007B49AF">
                            <w:pPr>
                              <w:pStyle w:val="NormalWeb"/>
                              <w:spacing w:before="0" w:beforeAutospacing="0" w:after="0" w:afterAutospacing="0"/>
                              <w:jc w:val="center"/>
                              <w:rPr>
                                <w:color w:val="002060"/>
                                <w:sz w:val="16"/>
                                <w:szCs w:val="16"/>
                                <w:rPrChange w:id="761" w:author="LOISON Jean-Marie" w:date="2016-06-24T17:30:00Z">
                                  <w:rPr>
                                    <w:sz w:val="16"/>
                                    <w:szCs w:val="16"/>
                                  </w:rPr>
                                </w:rPrChange>
                              </w:rPr>
                            </w:pPr>
                            <w:r w:rsidRPr="00175006">
                              <w:rPr>
                                <w:rFonts w:ascii="Calibri" w:hAnsi="Calibri"/>
                                <w:color w:val="002060"/>
                                <w:kern w:val="24"/>
                                <w:sz w:val="16"/>
                                <w:szCs w:val="16"/>
                                <w:rPrChange w:id="762" w:author="LOISON Jean-Marie" w:date="2016-06-24T17:30:00Z">
                                  <w:rPr>
                                    <w:rFonts w:ascii="Calibri" w:hAnsi="Calibri"/>
                                    <w:color w:val="000000"/>
                                    <w:kern w:val="24"/>
                                    <w:sz w:val="16"/>
                                    <w:szCs w:val="16"/>
                                  </w:rPr>
                                </w:rPrChange>
                              </w:rPr>
                              <w:t xml:space="preserve">Un bleam portant un pictogramme identifiant le processus de maintenance est posé sur chaque outil.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52" style="position:absolute;left:0;text-align:left;margin-left:406.9pt;margin-top:15.95pt;width:119.1pt;height:46.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" filled="f" stroked="f">
                <v:textbox>
                  <w:txbxContent>
                    <w:p w:rsidR="00813475" w:rsidRPr="00175006" w:rsidRDefault="00813475" w:rsidP="007B49AF">
                      <w:pPr>
                        <w:pStyle w:val="NormalWeb"/>
                        <w:spacing w:before="0" w:beforeAutospacing="0" w:after="0" w:afterAutospacing="0"/>
                        <w:jc w:val="center"/>
                        <w:rPr>
                          <w:color w:val="002060"/>
                          <w:sz w:val="16"/>
                          <w:szCs w:val="16"/>
                          <w:rPrChange w:id="891" w:author="LOISON Jean-Marie" w:date="2016-06-24T17:30:00Z">
                            <w:rPr>
                              <w:sz w:val="16"/>
                              <w:szCs w:val="16"/>
                            </w:rPr>
                          </w:rPrChange>
                        </w:rPr>
                      </w:pPr>
                      <w:r w:rsidRPr="00175006">
                        <w:rPr>
                          <w:rFonts w:ascii="Calibri" w:hAnsi="Calibri"/>
                          <w:color w:val="002060"/>
                          <w:kern w:val="24"/>
                          <w:sz w:val="16"/>
                          <w:szCs w:val="16"/>
                          <w:rPrChange w:id="892" w:author="LOISON Jean-Marie" w:date="2016-06-24T17:30:00Z">
                            <w:rPr>
                              <w:rFonts w:ascii="Calibri" w:hAnsi="Calibri"/>
                              <w:color w:val="000000"/>
                              <w:kern w:val="24"/>
                              <w:sz w:val="16"/>
                              <w:szCs w:val="16"/>
                            </w:rPr>
                          </w:rPrChange>
                        </w:rPr>
                        <w:t xml:space="preserve">Un </w:t>
                      </w:r>
                      <w:proofErr w:type="spellStart"/>
                      <w:r w:rsidRPr="00175006">
                        <w:rPr>
                          <w:rFonts w:ascii="Calibri" w:hAnsi="Calibri"/>
                          <w:color w:val="002060"/>
                          <w:kern w:val="24"/>
                          <w:sz w:val="16"/>
                          <w:szCs w:val="16"/>
                          <w:rPrChange w:id="893" w:author="LOISON Jean-Marie" w:date="2016-06-24T17:30:00Z">
                            <w:rPr>
                              <w:rFonts w:ascii="Calibri" w:hAnsi="Calibri"/>
                              <w:color w:val="000000"/>
                              <w:kern w:val="24"/>
                              <w:sz w:val="16"/>
                              <w:szCs w:val="16"/>
                            </w:rPr>
                          </w:rPrChange>
                        </w:rPr>
                        <w:t>bleam</w:t>
                      </w:r>
                      <w:proofErr w:type="spellEnd"/>
                      <w:r w:rsidRPr="00175006">
                        <w:rPr>
                          <w:rFonts w:ascii="Calibri" w:hAnsi="Calibri"/>
                          <w:color w:val="002060"/>
                          <w:kern w:val="24"/>
                          <w:sz w:val="16"/>
                          <w:szCs w:val="16"/>
                          <w:rPrChange w:id="894" w:author="LOISON Jean-Marie" w:date="2016-06-24T17:30:00Z">
                            <w:rPr>
                              <w:rFonts w:ascii="Calibri" w:hAnsi="Calibri"/>
                              <w:color w:val="000000"/>
                              <w:kern w:val="24"/>
                              <w:sz w:val="16"/>
                              <w:szCs w:val="16"/>
                            </w:rPr>
                          </w:rPrChange>
                        </w:rPr>
                        <w:t xml:space="preserve"> portant un pictogramme identifiant le processus de maintenance est posé sur chaque outil. </w:t>
                      </w:r>
                    </w:p>
                  </w:txbxContent>
                </v:textbox>
              </v:rect>
            </w:pict>
          </mc:Fallback>
        </mc:AlternateContent>
      </w:r>
      <w:r w:rsidRPr="00D66962">
        <w:rPr>
          <w:rFonts w:eastAsia="Times New Roman" w:cs="Times New Roman"/>
          <w:color w:val="333333"/>
          <w:lang w:val="en-GB" w:eastAsia="x-none"/>
        </w:rPr>
        <w:t>Géolocalisation des actions</w:t>
      </w:r>
    </w:p>
    <w:p w:rsidR="007B49AF" w:rsidRPr="00C9118E" w:rsidRDefault="007B49AF" w:rsidP="007B49AF">
      <w:pPr>
        <w:spacing w:after="0" w:line="240" w:lineRule="auto"/>
        <w:jc w:val="both"/>
        <w:rPr>
          <w:rFonts w:eastAsia="Times New Roman" w:cs="Times New Roman"/>
          <w:color w:val="333333"/>
          <w:lang w:eastAsia="x-none"/>
        </w:rPr>
      </w:pPr>
    </w:p>
    <w:p w:rsidR="007B49AF" w:rsidRPr="00C9118E" w:rsidRDefault="007B49AF" w:rsidP="007B49AF">
      <w:pPr>
        <w:spacing w:after="0" w:line="240" w:lineRule="auto"/>
        <w:jc w:val="both"/>
        <w:rPr>
          <w:rFonts w:eastAsia="Times New Roman" w:cs="Times New Roman"/>
          <w:color w:val="333333"/>
          <w:lang w:eastAsia="x-none"/>
        </w:rPr>
      </w:pPr>
    </w:p>
    <w:p w:rsidR="007B49AF" w:rsidRDefault="007B49AF">
      <w:pPr>
        <w:spacing w:after="0" w:line="240" w:lineRule="auto"/>
        <w:jc w:val="both"/>
        <w:rPr>
          <w:ins w:id="763" w:author="LOISON Jean-Marie" w:date="2016-06-24T17:30:00Z"/>
          <w:rFonts w:eastAsiaTheme="majorEastAsia" w:cs="Times New Roman"/>
          <w:b/>
          <w:bCs/>
          <w:color w:val="4F81BD" w:themeColor="accent1"/>
          <w:u w:val="single"/>
        </w:rPr>
        <w:pPrChange w:id="764" w:author="LOISON Jean-Marie" w:date="2016-06-24T17:30:00Z">
          <w:pPr>
            <w:numPr>
              <w:numId w:val="96"/>
            </w:numPr>
            <w:spacing w:after="0" w:line="240" w:lineRule="auto"/>
            <w:ind w:left="720" w:firstLine="426"/>
            <w:jc w:val="both"/>
          </w:pPr>
        </w:pPrChange>
      </w:pPr>
    </w:p>
    <w:p w:rsidR="007B49AF" w:rsidRDefault="007B49AF">
      <w:pPr>
        <w:spacing w:after="0" w:line="240" w:lineRule="auto"/>
        <w:jc w:val="both"/>
        <w:rPr>
          <w:ins w:id="765" w:author="LOISON Jean-Marie" w:date="2016-06-24T17:30:00Z"/>
          <w:rFonts w:eastAsiaTheme="majorEastAsia" w:cs="Times New Roman"/>
          <w:b/>
          <w:bCs/>
          <w:color w:val="4F81BD" w:themeColor="accent1"/>
          <w:u w:val="single"/>
        </w:rPr>
        <w:pPrChange w:id="766" w:author="LOISON Jean-Marie" w:date="2016-06-24T17:30:00Z">
          <w:pPr>
            <w:numPr>
              <w:numId w:val="96"/>
            </w:numPr>
            <w:spacing w:after="0" w:line="240" w:lineRule="auto"/>
            <w:ind w:left="720" w:firstLine="426"/>
            <w:jc w:val="both"/>
          </w:pPr>
        </w:pPrChange>
      </w:pPr>
    </w:p>
    <w:p w:rsidR="007B49AF" w:rsidRPr="00175006" w:rsidRDefault="007B49AF">
      <w:pPr>
        <w:spacing w:after="0" w:line="240" w:lineRule="auto"/>
        <w:jc w:val="both"/>
        <w:rPr>
          <w:rFonts w:eastAsiaTheme="majorEastAsia" w:cs="Times New Roman"/>
          <w:b/>
          <w:bCs/>
          <w:color w:val="4F81BD" w:themeColor="accent1"/>
          <w:u w:val="single"/>
          <w:rPrChange w:id="767" w:author="LOISON Jean-Marie" w:date="2016-06-24T17:30:00Z">
            <w:rPr>
              <w:rFonts w:eastAsia="Times New Roman" w:cs="Times New Roman"/>
              <w:i/>
              <w:color w:val="333333"/>
              <w:lang w:eastAsia="x-none"/>
            </w:rPr>
          </w:rPrChange>
        </w:rPr>
        <w:pPrChange w:id="768" w:author="LOISON Jean-Marie" w:date="2016-06-24T17:30:00Z">
          <w:pPr>
            <w:numPr>
              <w:numId w:val="96"/>
            </w:numPr>
            <w:spacing w:after="0" w:line="240" w:lineRule="auto"/>
            <w:ind w:left="720" w:firstLine="426"/>
            <w:jc w:val="both"/>
          </w:pPr>
        </w:pPrChange>
      </w:pPr>
      <w:r w:rsidRPr="00175006">
        <w:rPr>
          <w:rFonts w:eastAsiaTheme="majorEastAsia" w:cs="Times New Roman"/>
          <w:b/>
          <w:bCs/>
          <w:color w:val="4F81BD" w:themeColor="accent1"/>
          <w:u w:val="single"/>
          <w:rPrChange w:id="769" w:author="LOISON Jean-Marie" w:date="2016-06-24T17:30:00Z">
            <w:rPr>
              <w:rFonts w:eastAsia="Times New Roman" w:cs="Times New Roman"/>
              <w:i/>
              <w:color w:val="333333"/>
              <w:lang w:eastAsia="x-none"/>
            </w:rPr>
          </w:rPrChange>
        </w:rPr>
        <w:t xml:space="preserve">Voir </w:t>
      </w:r>
      <w:ins w:id="770" w:author="LOISON Jean-Marie" w:date="2016-06-24T17:31:00Z">
        <w:r>
          <w:rPr>
            <w:rFonts w:eastAsiaTheme="majorEastAsia" w:cs="Times New Roman"/>
            <w:b/>
            <w:bCs/>
            <w:color w:val="4F81BD" w:themeColor="accent1"/>
            <w:u w:val="single"/>
          </w:rPr>
          <w:t xml:space="preserve">en </w:t>
        </w:r>
      </w:ins>
      <w:r w:rsidRPr="00175006">
        <w:rPr>
          <w:rFonts w:eastAsiaTheme="majorEastAsia" w:cs="Times New Roman"/>
          <w:b/>
          <w:bCs/>
          <w:color w:val="4F81BD" w:themeColor="accent1"/>
          <w:u w:val="single"/>
          <w:rPrChange w:id="771" w:author="LOISON Jean-Marie" w:date="2016-06-24T17:30:00Z">
            <w:rPr>
              <w:rFonts w:eastAsia="Times New Roman" w:cs="Times New Roman"/>
              <w:i/>
              <w:color w:val="333333"/>
              <w:lang w:eastAsia="x-none"/>
            </w:rPr>
          </w:rPrChange>
        </w:rPr>
        <w:t>annexe la plaquette de présentation et la vidéo sur :</w:t>
      </w:r>
    </w:p>
    <w:p w:rsidR="007B49AF" w:rsidRPr="00C9118E" w:rsidRDefault="00690FD1" w:rsidP="007B49AF">
      <w:pPr>
        <w:spacing w:after="0" w:line="240" w:lineRule="auto"/>
        <w:rPr>
          <w:rFonts w:eastAsia="Times New Roman" w:cs="Times New Roman"/>
          <w:i/>
          <w:color w:val="333333"/>
          <w:lang w:eastAsia="x-none"/>
        </w:rPr>
      </w:pPr>
      <w:hyperlink r:id="rId138" w:history="1">
        <w:r w:rsidR="007B49AF" w:rsidRPr="00C9118E">
          <w:rPr>
            <w:rFonts w:eastAsia="Times New Roman" w:cs="Times New Roman"/>
            <w:i/>
            <w:color w:val="0000FF"/>
            <w:u w:val="single"/>
            <w:lang w:eastAsia="x-none"/>
          </w:rPr>
          <w:t>https://www.youtube.com/watch?v=-kp3_PvZ4rw</w:t>
        </w:r>
      </w:hyperlink>
    </w:p>
    <w:p w:rsidR="007B49AF" w:rsidRPr="00C9118E" w:rsidDel="00175006" w:rsidRDefault="007B49AF" w:rsidP="009152B8">
      <w:pPr>
        <w:pStyle w:val="Titre3"/>
        <w:rPr>
          <w:del w:id="772" w:author="LOISON Jean-Marie" w:date="2016-06-24T17:31:00Z"/>
          <w:rFonts w:eastAsia="Times New Roman"/>
        </w:rPr>
      </w:pPr>
      <w:bookmarkStart w:id="773" w:name="_Toc456779741"/>
      <w:bookmarkStart w:id="774" w:name="_Toc456855166"/>
      <w:bookmarkStart w:id="775" w:name="_Toc456858785"/>
      <w:bookmarkStart w:id="776" w:name="_Toc456964043"/>
      <w:bookmarkStart w:id="777" w:name="_Toc456964505"/>
      <w:bookmarkStart w:id="778" w:name="_Toc456964737"/>
      <w:bookmarkStart w:id="779" w:name="_Toc456971531"/>
      <w:bookmarkStart w:id="780" w:name="_Toc456972005"/>
      <w:bookmarkEnd w:id="773"/>
      <w:bookmarkEnd w:id="774"/>
      <w:bookmarkEnd w:id="775"/>
      <w:bookmarkEnd w:id="776"/>
      <w:bookmarkEnd w:id="777"/>
      <w:bookmarkEnd w:id="778"/>
      <w:bookmarkEnd w:id="779"/>
      <w:bookmarkEnd w:id="780"/>
    </w:p>
    <w:p w:rsidR="007B49AF" w:rsidRPr="00C9118E" w:rsidDel="00175006" w:rsidRDefault="007B49AF" w:rsidP="009152B8">
      <w:pPr>
        <w:pStyle w:val="Titre3"/>
        <w:rPr>
          <w:del w:id="781" w:author="LOISON Jean-Marie" w:date="2016-06-24T17:34:00Z"/>
          <w:rFonts w:eastAsia="Times New Roman"/>
        </w:rPr>
      </w:pPr>
      <w:bookmarkStart w:id="782" w:name="_Toc456779742"/>
      <w:bookmarkStart w:id="783" w:name="_Toc456855167"/>
      <w:bookmarkStart w:id="784" w:name="_Toc456858786"/>
      <w:bookmarkStart w:id="785" w:name="_Toc456964044"/>
      <w:bookmarkStart w:id="786" w:name="_Toc456964506"/>
      <w:bookmarkStart w:id="787" w:name="_Toc456964738"/>
      <w:bookmarkStart w:id="788" w:name="_Toc456971532"/>
      <w:bookmarkStart w:id="789" w:name="_Toc456972006"/>
      <w:bookmarkEnd w:id="782"/>
      <w:bookmarkEnd w:id="783"/>
      <w:bookmarkEnd w:id="784"/>
      <w:bookmarkEnd w:id="785"/>
      <w:bookmarkEnd w:id="786"/>
      <w:bookmarkEnd w:id="787"/>
      <w:bookmarkEnd w:id="788"/>
      <w:bookmarkEnd w:id="789"/>
    </w:p>
    <w:p w:rsidR="007B49AF" w:rsidRDefault="007B49AF" w:rsidP="009152B8">
      <w:pPr>
        <w:pStyle w:val="Titre3"/>
      </w:pPr>
      <w:bookmarkStart w:id="790" w:name="_Toc456964045"/>
      <w:bookmarkStart w:id="791" w:name="_Toc456972007"/>
      <w:bookmarkStart w:id="792" w:name="_Toc450918471"/>
      <w:r w:rsidRPr="00C9118E">
        <w:t>Actions diverses</w:t>
      </w:r>
      <w:bookmarkEnd w:id="790"/>
      <w:bookmarkEnd w:id="791"/>
    </w:p>
    <w:p w:rsidR="00F5688E" w:rsidRPr="00F5688E" w:rsidRDefault="00F5688E" w:rsidP="00F5688E"/>
    <w:tbl>
      <w:tblPr>
        <w:tblW w:w="10173" w:type="dxa"/>
        <w:tblCellMar>
          <w:left w:w="0" w:type="dxa"/>
          <w:right w:w="0" w:type="dxa"/>
        </w:tblCellMar>
        <w:tblLook w:val="0000" w:firstRow="0" w:lastRow="0" w:firstColumn="0" w:lastColumn="0" w:noHBand="0" w:noVBand="0"/>
        <w:tblPrChange w:id="793" w:author="LOISON Jean-Marie" w:date="2016-06-24T17:33:00Z">
          <w:tblPr>
            <w:tblW w:w="0" w:type="auto"/>
            <w:tblCellMar>
              <w:left w:w="0" w:type="dxa"/>
              <w:right w:w="0" w:type="dxa"/>
            </w:tblCellMar>
            <w:tblLook w:val="0000" w:firstRow="0" w:lastRow="0" w:firstColumn="0" w:lastColumn="0" w:noHBand="0" w:noVBand="0"/>
          </w:tblPr>
        </w:tblPrChange>
      </w:tblPr>
      <w:tblGrid>
        <w:gridCol w:w="1930"/>
        <w:gridCol w:w="5124"/>
        <w:gridCol w:w="3119"/>
        <w:tblGridChange w:id="794">
          <w:tblGrid>
            <w:gridCol w:w="1930"/>
            <w:gridCol w:w="4902"/>
            <w:gridCol w:w="222"/>
            <w:gridCol w:w="2233"/>
            <w:gridCol w:w="886"/>
          </w:tblGrid>
        </w:tblGridChange>
      </w:tblGrid>
      <w:tr w:rsidR="007B49AF" w:rsidRPr="00C9118E" w:rsidTr="00F5688E">
        <w:trPr>
          <w:trHeight w:val="672"/>
          <w:trPrChange w:id="795" w:author="LOISON Jean-Marie" w:date="2016-06-24T17:33:00Z">
            <w:trPr>
              <w:gridAfter w:val="0"/>
              <w:trHeight w:val="938"/>
            </w:trPr>
          </w:trPrChange>
        </w:trPr>
        <w:tc>
          <w:tcPr>
            <w:tcW w:w="1930" w:type="dxa"/>
            <w:tcBorders>
              <w:top w:val="single" w:sz="8" w:space="0" w:color="auto"/>
              <w:left w:val="single" w:sz="8" w:space="0" w:color="auto"/>
              <w:bottom w:val="single" w:sz="8" w:space="0" w:color="auto"/>
              <w:right w:val="single" w:sz="8" w:space="0" w:color="auto"/>
            </w:tcBorders>
            <w:shd w:val="clear" w:color="auto" w:fill="002060"/>
            <w:tcMar>
              <w:top w:w="0" w:type="dxa"/>
              <w:left w:w="108" w:type="dxa"/>
              <w:bottom w:w="0" w:type="dxa"/>
              <w:right w:w="108" w:type="dxa"/>
            </w:tcMar>
            <w:vAlign w:val="center"/>
            <w:tcPrChange w:id="796" w:author="LOISON Jean-Marie" w:date="2016-06-24T17:33:00Z">
              <w:tcPr>
                <w:tcW w:w="19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tcPrChange>
          </w:tcPr>
          <w:p w:rsidR="007B49AF" w:rsidRPr="00D66962" w:rsidDel="00175006" w:rsidRDefault="007B49AF" w:rsidP="007B49AF">
            <w:pPr>
              <w:rPr>
                <w:del w:id="797" w:author="LOISON Jean-Marie" w:date="2016-06-24T17:33:00Z"/>
                <w:rFonts w:cs="Arial"/>
                <w:b/>
                <w:bCs/>
                <w:color w:val="FFFFFF" w:themeColor="background1"/>
                <w:rPrChange w:id="798" w:author="LOISON Jean-Marie" w:date="2016-06-24T17:31:00Z">
                  <w:rPr>
                    <w:del w:id="799" w:author="LOISON Jean-Marie" w:date="2016-06-24T17:33:00Z"/>
                    <w:rFonts w:cs="Arial"/>
                    <w:b/>
                    <w:bCs/>
                    <w:sz w:val="24"/>
                  </w:rPr>
                </w:rPrChange>
              </w:rPr>
            </w:pPr>
          </w:p>
          <w:p w:rsidR="007B49AF" w:rsidRPr="00D66962" w:rsidDel="00175006" w:rsidRDefault="007B49AF" w:rsidP="007B49AF">
            <w:pPr>
              <w:rPr>
                <w:del w:id="800" w:author="LOISON Jean-Marie" w:date="2016-06-24T17:33:00Z"/>
                <w:rFonts w:cs="Arial"/>
                <w:b/>
                <w:bCs/>
                <w:color w:val="FFFFFF" w:themeColor="background1"/>
                <w:rPrChange w:id="801" w:author="LOISON Jean-Marie" w:date="2016-06-24T17:31:00Z">
                  <w:rPr>
                    <w:del w:id="802" w:author="LOISON Jean-Marie" w:date="2016-06-24T17:33:00Z"/>
                    <w:rFonts w:cs="Arial"/>
                    <w:b/>
                    <w:bCs/>
                    <w:sz w:val="24"/>
                  </w:rPr>
                </w:rPrChange>
              </w:rPr>
            </w:pPr>
            <w:r w:rsidRPr="00D66962">
              <w:rPr>
                <w:rFonts w:cs="Arial"/>
                <w:b/>
                <w:bCs/>
                <w:color w:val="FFFFFF" w:themeColor="background1"/>
                <w:rPrChange w:id="803" w:author="LOISON Jean-Marie" w:date="2016-06-24T17:31:00Z">
                  <w:rPr>
                    <w:rFonts w:cs="Arial"/>
                    <w:b/>
                    <w:bCs/>
                    <w:sz w:val="24"/>
                  </w:rPr>
                </w:rPrChange>
              </w:rPr>
              <w:t>THEMES</w:t>
            </w:r>
          </w:p>
          <w:p w:rsidR="007B49AF" w:rsidRPr="00D66962" w:rsidRDefault="007B49AF" w:rsidP="007B49AF">
            <w:pPr>
              <w:rPr>
                <w:rFonts w:cs="Arial"/>
                <w:b/>
                <w:bCs/>
                <w:color w:val="FFFFFF" w:themeColor="background1"/>
                <w:rPrChange w:id="804" w:author="LOISON Jean-Marie" w:date="2016-06-24T17:31:00Z">
                  <w:rPr>
                    <w:rFonts w:cs="Arial"/>
                    <w:b/>
                    <w:bCs/>
                    <w:sz w:val="24"/>
                  </w:rPr>
                </w:rPrChange>
              </w:rPr>
            </w:pPr>
          </w:p>
        </w:tc>
        <w:tc>
          <w:tcPr>
            <w:tcW w:w="5124"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vAlign w:val="center"/>
            <w:tcPrChange w:id="805" w:author="LOISON Jean-Marie" w:date="2016-06-24T17:33:00Z">
              <w:tcPr>
                <w:tcW w:w="4902" w:type="dxa"/>
                <w:tcBorders>
                  <w:top w:val="single" w:sz="8" w:space="0" w:color="auto"/>
                  <w:left w:val="nil"/>
                  <w:bottom w:val="single" w:sz="8" w:space="0" w:color="auto"/>
                  <w:right w:val="single" w:sz="8" w:space="0" w:color="auto"/>
                </w:tcBorders>
                <w:tcMar>
                  <w:top w:w="0" w:type="dxa"/>
                  <w:left w:w="108" w:type="dxa"/>
                  <w:bottom w:w="0" w:type="dxa"/>
                  <w:right w:w="108" w:type="dxa"/>
                </w:tcMar>
              </w:tcPr>
            </w:tcPrChange>
          </w:tcPr>
          <w:p w:rsidR="007B49AF" w:rsidRPr="00D66962" w:rsidDel="00175006" w:rsidRDefault="007B49AF" w:rsidP="007B49AF">
            <w:pPr>
              <w:rPr>
                <w:del w:id="806" w:author="LOISON Jean-Marie" w:date="2016-06-24T17:33:00Z"/>
                <w:rFonts w:cs="Arial"/>
                <w:b/>
                <w:bCs/>
                <w:color w:val="FFFFFF" w:themeColor="background1"/>
                <w:rPrChange w:id="807" w:author="LOISON Jean-Marie" w:date="2016-06-24T17:31:00Z">
                  <w:rPr>
                    <w:del w:id="808" w:author="LOISON Jean-Marie" w:date="2016-06-24T17:33:00Z"/>
                    <w:rFonts w:cs="Arial"/>
                    <w:b/>
                    <w:bCs/>
                    <w:sz w:val="24"/>
                  </w:rPr>
                </w:rPrChange>
              </w:rPr>
            </w:pPr>
          </w:p>
          <w:p w:rsidR="007B49AF" w:rsidRPr="00D66962" w:rsidRDefault="007B49AF" w:rsidP="007B49AF">
            <w:pPr>
              <w:rPr>
                <w:rFonts w:cs="Arial"/>
                <w:b/>
                <w:bCs/>
                <w:color w:val="FFFFFF" w:themeColor="background1"/>
                <w:rPrChange w:id="809" w:author="LOISON Jean-Marie" w:date="2016-06-24T17:31:00Z">
                  <w:rPr>
                    <w:rFonts w:cs="Arial"/>
                    <w:b/>
                    <w:bCs/>
                    <w:sz w:val="24"/>
                  </w:rPr>
                </w:rPrChange>
              </w:rPr>
            </w:pPr>
            <w:r w:rsidRPr="00D66962">
              <w:rPr>
                <w:rFonts w:cs="Arial"/>
                <w:b/>
                <w:bCs/>
                <w:color w:val="FFFFFF" w:themeColor="background1"/>
                <w:rPrChange w:id="810" w:author="LOISON Jean-Marie" w:date="2016-06-24T17:31:00Z">
                  <w:rPr>
                    <w:rFonts w:cs="Arial"/>
                    <w:b/>
                    <w:bCs/>
                    <w:sz w:val="24"/>
                  </w:rPr>
                </w:rPrChange>
              </w:rPr>
              <w:t>ACTIONS</w:t>
            </w:r>
          </w:p>
        </w:tc>
        <w:tc>
          <w:tcPr>
            <w:tcW w:w="3119" w:type="dxa"/>
            <w:tcBorders>
              <w:top w:val="single" w:sz="8" w:space="0" w:color="auto"/>
              <w:left w:val="nil"/>
              <w:bottom w:val="single" w:sz="8" w:space="0" w:color="auto"/>
              <w:right w:val="single" w:sz="8" w:space="0" w:color="auto"/>
            </w:tcBorders>
            <w:shd w:val="clear" w:color="auto" w:fill="002060"/>
            <w:tcMar>
              <w:top w:w="0" w:type="dxa"/>
              <w:left w:w="108" w:type="dxa"/>
              <w:bottom w:w="0" w:type="dxa"/>
              <w:right w:w="108" w:type="dxa"/>
            </w:tcMar>
            <w:vAlign w:val="center"/>
            <w:tcPrChange w:id="811" w:author="LOISON Jean-Marie" w:date="2016-06-24T17:33:00Z">
              <w:tcPr>
                <w:tcW w:w="2455"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tcPrChange>
          </w:tcPr>
          <w:p w:rsidR="007B49AF" w:rsidRPr="00D66962" w:rsidDel="00175006" w:rsidRDefault="007B49AF" w:rsidP="007B49AF">
            <w:pPr>
              <w:rPr>
                <w:del w:id="812" w:author="LOISON Jean-Marie" w:date="2016-06-24T17:33:00Z"/>
                <w:rFonts w:cs="Arial"/>
                <w:b/>
                <w:bCs/>
                <w:color w:val="FFFFFF" w:themeColor="background1"/>
                <w:rPrChange w:id="813" w:author="LOISON Jean-Marie" w:date="2016-06-24T17:31:00Z">
                  <w:rPr>
                    <w:del w:id="814" w:author="LOISON Jean-Marie" w:date="2016-06-24T17:33:00Z"/>
                    <w:rFonts w:cs="Arial"/>
                    <w:b/>
                    <w:bCs/>
                    <w:sz w:val="24"/>
                  </w:rPr>
                </w:rPrChange>
              </w:rPr>
            </w:pPr>
          </w:p>
          <w:p w:rsidR="007B49AF" w:rsidRPr="00D66962" w:rsidRDefault="007B49AF" w:rsidP="007B49AF">
            <w:pPr>
              <w:rPr>
                <w:rFonts w:cs="Arial"/>
                <w:b/>
                <w:bCs/>
                <w:color w:val="FFFFFF" w:themeColor="background1"/>
                <w:rPrChange w:id="815" w:author="LOISON Jean-Marie" w:date="2016-06-24T17:31:00Z">
                  <w:rPr>
                    <w:rFonts w:cs="Arial"/>
                    <w:b/>
                    <w:bCs/>
                    <w:sz w:val="24"/>
                  </w:rPr>
                </w:rPrChange>
              </w:rPr>
            </w:pPr>
            <w:r w:rsidRPr="00D66962">
              <w:rPr>
                <w:rFonts w:cs="Arial"/>
                <w:b/>
                <w:bCs/>
                <w:color w:val="FFFFFF" w:themeColor="background1"/>
                <w:rPrChange w:id="816" w:author="LOISON Jean-Marie" w:date="2016-06-24T17:31:00Z">
                  <w:rPr>
                    <w:rFonts w:cs="Arial"/>
                    <w:b/>
                    <w:bCs/>
                    <w:sz w:val="24"/>
                  </w:rPr>
                </w:rPrChange>
              </w:rPr>
              <w:t>INDICATEURS</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17" w:author="LOISON Jean-Marie" w:date="2016-06-24T17:32:00Z">
                  <w:rPr>
                    <w:rFonts w:cs="Arial"/>
                    <w:sz w:val="24"/>
                  </w:rPr>
                </w:rPrChange>
              </w:rPr>
            </w:pPr>
            <w:r w:rsidRPr="00D66962">
              <w:rPr>
                <w:rFonts w:cs="Arial"/>
                <w:b/>
                <w:i/>
                <w:color w:val="002060"/>
                <w:rPrChange w:id="818" w:author="LOISON Jean-Marie" w:date="2016-06-24T17:32:00Z">
                  <w:rPr>
                    <w:rFonts w:cs="Arial"/>
                    <w:sz w:val="24"/>
                  </w:rPr>
                </w:rPrChange>
              </w:rPr>
              <w:t>Fiabilité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19" w:author="LOISON Jean-Marie" w:date="2016-06-24T17:32:00Z">
                <w:pPr/>
              </w:pPrChange>
            </w:pPr>
            <w:r w:rsidRPr="00D66962">
              <w:rPr>
                <w:rFonts w:cs="Arial"/>
              </w:rPr>
              <w:t>Création de modes opératoires pour les équipements critiques</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20" w:author="LOISON Jean-Marie" w:date="2016-06-24T17:33:00Z">
                  <w:rPr>
                    <w:rFonts w:cs="Arial"/>
                    <w:sz w:val="24"/>
                  </w:rPr>
                </w:rPrChange>
              </w:rPr>
            </w:pPr>
            <w:r w:rsidRPr="00D66962">
              <w:rPr>
                <w:rFonts w:cs="Arial"/>
                <w:i/>
                <w:rPrChange w:id="821" w:author="LOISON Jean-Marie" w:date="2016-06-24T17:33:00Z">
                  <w:rPr>
                    <w:rFonts w:cs="Arial"/>
                    <w:sz w:val="24"/>
                  </w:rPr>
                </w:rPrChange>
              </w:rPr>
              <w:t>Quantité annuelle</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22" w:author="LOISON Jean-Marie" w:date="2016-06-24T17:32:00Z">
                  <w:rPr>
                    <w:rFonts w:cs="Arial"/>
                    <w:sz w:val="24"/>
                  </w:rPr>
                </w:rPrChange>
              </w:rPr>
            </w:pPr>
            <w:r w:rsidRPr="00D66962">
              <w:rPr>
                <w:rFonts w:cs="Arial"/>
                <w:b/>
                <w:i/>
                <w:color w:val="002060"/>
                <w:rPrChange w:id="823" w:author="LOISON Jean-Marie" w:date="2016-06-24T17:32:00Z">
                  <w:rPr>
                    <w:rFonts w:cs="Arial"/>
                    <w:sz w:val="24"/>
                  </w:rPr>
                </w:rPrChange>
              </w:rPr>
              <w:t>Fiabilité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24" w:author="LOISON Jean-Marie" w:date="2016-06-24T17:32:00Z">
                <w:pPr/>
              </w:pPrChange>
            </w:pPr>
            <w:r w:rsidRPr="00D66962">
              <w:rPr>
                <w:rFonts w:cs="Arial"/>
              </w:rPr>
              <w:t xml:space="preserve">Maitrise des savoirs spécifiques, création et mise à jour de fiches compétence-technicien </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25" w:author="LOISON Jean-Marie" w:date="2016-06-24T17:33:00Z">
                  <w:rPr>
                    <w:rFonts w:cs="Arial"/>
                    <w:sz w:val="24"/>
                  </w:rPr>
                </w:rPrChange>
              </w:rPr>
            </w:pPr>
            <w:r w:rsidRPr="00D66962">
              <w:rPr>
                <w:rFonts w:cs="Arial"/>
                <w:i/>
                <w:rPrChange w:id="826" w:author="LOISON Jean-Marie" w:date="2016-06-24T17:33:00Z">
                  <w:rPr>
                    <w:rFonts w:cs="Arial"/>
                    <w:sz w:val="24"/>
                  </w:rPr>
                </w:rPrChange>
              </w:rPr>
              <w:t>1 par technicien en astreinte</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27" w:author="LOISON Jean-Marie" w:date="2016-06-24T17:32:00Z">
                  <w:rPr>
                    <w:rFonts w:cs="Arial"/>
                    <w:sz w:val="24"/>
                  </w:rPr>
                </w:rPrChange>
              </w:rPr>
            </w:pPr>
            <w:r w:rsidRPr="00D66962">
              <w:rPr>
                <w:rFonts w:cs="Arial"/>
                <w:b/>
                <w:i/>
                <w:color w:val="002060"/>
                <w:rPrChange w:id="828" w:author="LOISON Jean-Marie" w:date="2016-06-24T17:32:00Z">
                  <w:rPr>
                    <w:rFonts w:cs="Arial"/>
                    <w:sz w:val="24"/>
                  </w:rPr>
                </w:rPrChange>
              </w:rPr>
              <w:t>Fiabilité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29" w:author="LOISON Jean-Marie" w:date="2016-06-24T17:32:00Z">
                <w:pPr/>
              </w:pPrChange>
            </w:pPr>
            <w:r w:rsidRPr="00D66962">
              <w:rPr>
                <w:rFonts w:cs="Arial"/>
              </w:rPr>
              <w:t>Plan de formation aux équipements critiques par compagnonnage</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30" w:author="LOISON Jean-Marie" w:date="2016-06-24T17:33:00Z">
                  <w:rPr>
                    <w:rFonts w:cs="Arial"/>
                    <w:sz w:val="24"/>
                  </w:rPr>
                </w:rPrChange>
              </w:rPr>
            </w:pPr>
            <w:r w:rsidRPr="00D66962">
              <w:rPr>
                <w:rFonts w:cs="Arial"/>
                <w:i/>
                <w:rPrChange w:id="831" w:author="LOISON Jean-Marie" w:date="2016-06-24T17:33:00Z">
                  <w:rPr>
                    <w:rFonts w:cs="Arial"/>
                    <w:sz w:val="24"/>
                  </w:rPr>
                </w:rPrChange>
              </w:rPr>
              <w:t>Fiches compétences</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32" w:author="LOISON Jean-Marie" w:date="2016-06-24T17:32:00Z">
                  <w:rPr>
                    <w:rFonts w:cs="Arial"/>
                    <w:sz w:val="24"/>
                  </w:rPr>
                </w:rPrChange>
              </w:rPr>
            </w:pPr>
            <w:r w:rsidRPr="00D66962">
              <w:rPr>
                <w:rFonts w:cs="Arial"/>
                <w:b/>
                <w:i/>
                <w:color w:val="002060"/>
                <w:rPrChange w:id="833" w:author="LOISON Jean-Marie" w:date="2016-06-24T17:32:00Z">
                  <w:rPr>
                    <w:rFonts w:cs="Arial"/>
                    <w:sz w:val="24"/>
                  </w:rPr>
                </w:rPrChange>
              </w:rPr>
              <w:t>Fiabilité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34" w:author="LOISON Jean-Marie" w:date="2016-06-24T17:32:00Z">
                <w:pPr/>
              </w:pPrChange>
            </w:pPr>
            <w:r w:rsidRPr="00D66962">
              <w:rPr>
                <w:rFonts w:cs="Arial"/>
              </w:rPr>
              <w:t>Maitrise des observations émises par les organismes de contrôle par augmentation du nombre d’électriciens formés  ATEX niveau2 et NFC 15100</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35" w:author="LOISON Jean-Marie" w:date="2016-06-24T17:33:00Z">
                  <w:rPr>
                    <w:rFonts w:cs="Arial"/>
                    <w:sz w:val="24"/>
                  </w:rPr>
                </w:rPrChange>
              </w:rPr>
            </w:pP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36" w:author="LOISON Jean-Marie" w:date="2016-06-24T17:32:00Z">
                  <w:rPr>
                    <w:rFonts w:cs="Arial"/>
                    <w:sz w:val="24"/>
                  </w:rPr>
                </w:rPrChange>
              </w:rPr>
            </w:pPr>
            <w:r w:rsidRPr="00D66962">
              <w:rPr>
                <w:rFonts w:cs="Arial"/>
                <w:b/>
                <w:i/>
                <w:color w:val="002060"/>
                <w:rPrChange w:id="837" w:author="LOISON Jean-Marie" w:date="2016-06-24T17:32:00Z">
                  <w:rPr>
                    <w:rFonts w:cs="Arial"/>
                    <w:sz w:val="24"/>
                  </w:rPr>
                </w:rPrChange>
              </w:rPr>
              <w:t>Fiabilité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38" w:author="LOISON Jean-Marie" w:date="2016-06-24T17:32:00Z">
                <w:pPr/>
              </w:pPrChange>
            </w:pPr>
            <w:r w:rsidRPr="00D66962">
              <w:rPr>
                <w:rFonts w:cs="Arial"/>
              </w:rPr>
              <w:t>Maitrise des interventions par  d’Audit  Qualité Chantier (AQC)</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39" w:author="LOISON Jean-Marie" w:date="2016-06-24T17:33:00Z">
                  <w:rPr>
                    <w:rFonts w:cs="Arial"/>
                    <w:sz w:val="24"/>
                  </w:rPr>
                </w:rPrChange>
              </w:rPr>
            </w:pPr>
            <w:r w:rsidRPr="00D66962">
              <w:rPr>
                <w:rFonts w:cs="Arial"/>
                <w:i/>
                <w:rPrChange w:id="840" w:author="LOISON Jean-Marie" w:date="2016-06-24T17:33:00Z">
                  <w:rPr>
                    <w:rFonts w:cs="Arial"/>
                    <w:sz w:val="24"/>
                  </w:rPr>
                </w:rPrChange>
              </w:rPr>
              <w:t>4 audits / mois</w:t>
            </w:r>
          </w:p>
        </w:tc>
      </w:tr>
      <w:tr w:rsidR="007B49AF" w:rsidRPr="00C9118E" w:rsidTr="00F5688E">
        <w:trPr>
          <w:trHeight w:val="852"/>
        </w:trPr>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41" w:author="LOISON Jean-Marie" w:date="2016-06-24T17:32:00Z">
                  <w:rPr>
                    <w:rFonts w:cs="Arial"/>
                    <w:sz w:val="24"/>
                  </w:rPr>
                </w:rPrChange>
              </w:rPr>
            </w:pPr>
            <w:r w:rsidRPr="00D66962">
              <w:rPr>
                <w:rFonts w:cs="Arial"/>
                <w:b/>
                <w:i/>
                <w:color w:val="002060"/>
                <w:rPrChange w:id="842" w:author="LOISON Jean-Marie" w:date="2016-06-24T17:32:00Z">
                  <w:rPr>
                    <w:rFonts w:cs="Arial"/>
                    <w:sz w:val="24"/>
                  </w:rPr>
                </w:rPrChange>
              </w:rPr>
              <w:t>Productivité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43" w:author="LOISON Jean-Marie" w:date="2016-06-24T17:32:00Z">
                <w:pPr/>
              </w:pPrChange>
            </w:pPr>
            <w:r w:rsidRPr="00D66962">
              <w:rPr>
                <w:rFonts w:cs="Arial"/>
              </w:rPr>
              <w:t>Analyse Temps Sans Valeur Ajouté</w:t>
            </w:r>
            <w:ins w:id="844" w:author="LOISON Jean-Marie" w:date="2016-06-24T17:32:00Z">
              <w:r w:rsidRPr="00D66962">
                <w:rPr>
                  <w:rFonts w:cs="Arial"/>
                </w:rPr>
                <w:t>e</w:t>
              </w:r>
            </w:ins>
            <w:r w:rsidRPr="00D66962">
              <w:rPr>
                <w:rFonts w:cs="Arial"/>
              </w:rPr>
              <w:t xml:space="preserve"> et actions associées</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45" w:author="LOISON Jean-Marie" w:date="2016-06-24T17:33:00Z">
                  <w:rPr>
                    <w:rFonts w:cs="Arial"/>
                    <w:sz w:val="24"/>
                  </w:rPr>
                </w:rPrChange>
              </w:rPr>
            </w:pPr>
            <w:r w:rsidRPr="00D66962">
              <w:rPr>
                <w:rFonts w:cs="Arial"/>
                <w:i/>
                <w:rPrChange w:id="846" w:author="LOISON Jean-Marie" w:date="2016-06-24T17:33:00Z">
                  <w:rPr>
                    <w:rFonts w:cs="Arial"/>
                    <w:sz w:val="24"/>
                  </w:rPr>
                </w:rPrChange>
              </w:rPr>
              <w:t>1 mesure / an</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47" w:author="LOISON Jean-Marie" w:date="2016-06-24T17:32:00Z">
                  <w:rPr>
                    <w:rFonts w:cs="Arial"/>
                    <w:sz w:val="24"/>
                  </w:rPr>
                </w:rPrChange>
              </w:rPr>
            </w:pPr>
            <w:r w:rsidRPr="00D66962">
              <w:rPr>
                <w:rFonts w:cs="Arial"/>
                <w:b/>
                <w:i/>
                <w:color w:val="002060"/>
                <w:rPrChange w:id="848" w:author="LOISON Jean-Marie" w:date="2016-06-24T17:32:00Z">
                  <w:rPr>
                    <w:rFonts w:cs="Arial"/>
                    <w:sz w:val="24"/>
                  </w:rPr>
                </w:rPrChange>
              </w:rPr>
              <w:t>Technicité</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49" w:author="LOISON Jean-Marie" w:date="2016-06-24T17:32:00Z">
                <w:pPr/>
              </w:pPrChange>
            </w:pPr>
            <w:r w:rsidRPr="00D66962">
              <w:rPr>
                <w:rFonts w:cs="Arial"/>
              </w:rPr>
              <w:t xml:space="preserve">Polyvalence chauffagiste/frigoriste- </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50" w:author="LOISON Jean-Marie" w:date="2016-06-24T17:33:00Z">
                  <w:rPr>
                    <w:rFonts w:cs="Arial"/>
                    <w:sz w:val="24"/>
                  </w:rPr>
                </w:rPrChange>
              </w:rPr>
            </w:pPr>
            <w:r w:rsidRPr="00D66962">
              <w:rPr>
                <w:rFonts w:cs="Arial"/>
                <w:i/>
                <w:rPrChange w:id="851" w:author="LOISON Jean-Marie" w:date="2016-06-24T17:33:00Z">
                  <w:rPr>
                    <w:rFonts w:cs="Arial"/>
                    <w:sz w:val="24"/>
                  </w:rPr>
                </w:rPrChange>
              </w:rPr>
              <w:t>1 formation / an</w:t>
            </w:r>
          </w:p>
        </w:tc>
      </w:tr>
      <w:tr w:rsidR="007B49AF" w:rsidRPr="00C9118E" w:rsidTr="00F5688E">
        <w:tc>
          <w:tcPr>
            <w:tcW w:w="193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b/>
                <w:i/>
                <w:color w:val="002060"/>
                <w:rPrChange w:id="852" w:author="LOISON Jean-Marie" w:date="2016-06-24T17:32:00Z">
                  <w:rPr>
                    <w:rFonts w:cs="Arial"/>
                    <w:sz w:val="24"/>
                  </w:rPr>
                </w:rPrChange>
              </w:rPr>
            </w:pPr>
            <w:r w:rsidRPr="00D66962">
              <w:rPr>
                <w:rFonts w:cs="Arial"/>
                <w:b/>
                <w:i/>
                <w:color w:val="002060"/>
                <w:rPrChange w:id="853" w:author="LOISON Jean-Marie" w:date="2016-06-24T17:32:00Z">
                  <w:rPr>
                    <w:rFonts w:cs="Arial"/>
                    <w:sz w:val="24"/>
                  </w:rPr>
                </w:rPrChange>
              </w:rPr>
              <w:t>Méthode</w:t>
            </w:r>
            <w:r w:rsidRPr="00D66962">
              <w:rPr>
                <w:rFonts w:cs="Arial"/>
                <w:b/>
                <w:i/>
                <w:color w:val="002060"/>
              </w:rPr>
              <w:t>s</w:t>
            </w:r>
            <w:r w:rsidRPr="00D66962">
              <w:rPr>
                <w:rFonts w:cs="Arial"/>
                <w:b/>
                <w:i/>
                <w:color w:val="002060"/>
                <w:rPrChange w:id="854" w:author="LOISON Jean-Marie" w:date="2016-06-24T17:32:00Z">
                  <w:rPr>
                    <w:rFonts w:cs="Arial"/>
                    <w:sz w:val="24"/>
                  </w:rPr>
                </w:rPrChange>
              </w:rPr>
              <w:t xml:space="preserve"> et optimisation des coûts</w:t>
            </w:r>
          </w:p>
        </w:tc>
        <w:tc>
          <w:tcPr>
            <w:tcW w:w="5124"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pPr>
              <w:jc w:val="both"/>
              <w:rPr>
                <w:rFonts w:cs="Arial"/>
              </w:rPr>
              <w:pPrChange w:id="855" w:author="LOISON Jean-Marie" w:date="2016-06-24T17:32:00Z">
                <w:pPr/>
              </w:pPrChange>
            </w:pPr>
            <w:r w:rsidRPr="00D66962">
              <w:rPr>
                <w:rFonts w:cs="Arial"/>
              </w:rPr>
              <w:t xml:space="preserve">Audit croisé des pratiques avec d’autres sites du groupe </w:t>
            </w:r>
          </w:p>
        </w:tc>
        <w:tc>
          <w:tcPr>
            <w:tcW w:w="3119" w:type="dxa"/>
            <w:tcBorders>
              <w:top w:val="nil"/>
              <w:left w:val="nil"/>
              <w:bottom w:val="single" w:sz="8" w:space="0" w:color="auto"/>
              <w:right w:val="single" w:sz="8" w:space="0" w:color="auto"/>
            </w:tcBorders>
            <w:tcMar>
              <w:top w:w="0" w:type="dxa"/>
              <w:left w:w="108" w:type="dxa"/>
              <w:bottom w:w="0" w:type="dxa"/>
              <w:right w:w="108" w:type="dxa"/>
            </w:tcMar>
          </w:tcPr>
          <w:p w:rsidR="007B49AF" w:rsidRPr="00D66962" w:rsidRDefault="007B49AF" w:rsidP="007B49AF">
            <w:pPr>
              <w:rPr>
                <w:rFonts w:cs="Arial"/>
                <w:i/>
                <w:rPrChange w:id="856" w:author="LOISON Jean-Marie" w:date="2016-06-24T17:33:00Z">
                  <w:rPr>
                    <w:rFonts w:cs="Arial"/>
                    <w:sz w:val="24"/>
                  </w:rPr>
                </w:rPrChange>
              </w:rPr>
            </w:pPr>
            <w:r w:rsidRPr="00D66962">
              <w:rPr>
                <w:rFonts w:cs="Arial"/>
                <w:i/>
                <w:rPrChange w:id="857" w:author="LOISON Jean-Marie" w:date="2016-06-24T17:33:00Z">
                  <w:rPr>
                    <w:rFonts w:cs="Arial"/>
                    <w:sz w:val="24"/>
                  </w:rPr>
                </w:rPrChange>
              </w:rPr>
              <w:t>1 action / an</w:t>
            </w:r>
          </w:p>
        </w:tc>
      </w:tr>
    </w:tbl>
    <w:p w:rsidR="007B49AF" w:rsidRPr="00C9118E" w:rsidRDefault="007B49AF" w:rsidP="007B49AF">
      <w:pPr>
        <w:ind w:left="360"/>
        <w:rPr>
          <w:rFonts w:cs="Tahoma"/>
          <w:b/>
          <w:i/>
          <w:smallCaps/>
          <w:color w:val="FF0000"/>
        </w:rPr>
      </w:pPr>
    </w:p>
    <w:p w:rsidR="007B49AF" w:rsidRDefault="007B49AF" w:rsidP="007B49AF">
      <w:r w:rsidRPr="00C9118E">
        <w:t>Nos modifications ou propositions d’optimisation feront l’objet d’un rapport détaillé.</w:t>
      </w:r>
    </w:p>
    <w:p w:rsidR="00BE3CE8" w:rsidRDefault="00BE3CE8">
      <w:r>
        <w:br w:type="page"/>
      </w:r>
    </w:p>
    <w:p w:rsidR="00BE3CE8" w:rsidRPr="00C9118E" w:rsidRDefault="00BE3CE8" w:rsidP="007B49AF"/>
    <w:p w:rsidR="00F5688E" w:rsidRPr="00D66962" w:rsidDel="00175006" w:rsidRDefault="00F5688E" w:rsidP="009152B8">
      <w:pPr>
        <w:pStyle w:val="Titre3"/>
        <w:rPr>
          <w:del w:id="858" w:author="LOISON Jean-Marie" w:date="2016-06-24T17:34:00Z"/>
        </w:rPr>
      </w:pPr>
      <w:bookmarkStart w:id="859" w:name="_Toc456779744"/>
      <w:bookmarkStart w:id="860" w:name="_Toc456855169"/>
      <w:bookmarkStart w:id="861" w:name="_Toc456858788"/>
      <w:bookmarkStart w:id="862" w:name="_Toc456964046"/>
      <w:bookmarkStart w:id="863" w:name="_Toc456964508"/>
      <w:bookmarkStart w:id="864" w:name="_Toc456964740"/>
      <w:bookmarkStart w:id="865" w:name="_Toc456971534"/>
      <w:bookmarkStart w:id="866" w:name="_Toc456972008"/>
      <w:bookmarkEnd w:id="859"/>
      <w:bookmarkEnd w:id="860"/>
      <w:bookmarkEnd w:id="861"/>
      <w:bookmarkEnd w:id="862"/>
      <w:bookmarkEnd w:id="863"/>
      <w:bookmarkEnd w:id="864"/>
      <w:bookmarkEnd w:id="865"/>
      <w:bookmarkEnd w:id="866"/>
    </w:p>
    <w:p w:rsidR="007B49AF" w:rsidRPr="00D66962" w:rsidDel="00175006" w:rsidRDefault="007B49AF" w:rsidP="009152B8">
      <w:pPr>
        <w:pStyle w:val="Titre3"/>
        <w:rPr>
          <w:del w:id="867" w:author="LOISON Jean-Marie" w:date="2016-06-24T17:34:00Z"/>
        </w:rPr>
      </w:pPr>
      <w:bookmarkStart w:id="868" w:name="_Toc456779745"/>
      <w:bookmarkStart w:id="869" w:name="_Toc456855170"/>
      <w:bookmarkStart w:id="870" w:name="_Toc456858789"/>
      <w:bookmarkStart w:id="871" w:name="_Toc456964047"/>
      <w:bookmarkStart w:id="872" w:name="_Toc456964509"/>
      <w:bookmarkStart w:id="873" w:name="_Toc456964741"/>
      <w:bookmarkStart w:id="874" w:name="_Toc456971535"/>
      <w:bookmarkStart w:id="875" w:name="_Toc456972009"/>
      <w:bookmarkEnd w:id="868"/>
      <w:bookmarkEnd w:id="869"/>
      <w:bookmarkEnd w:id="870"/>
      <w:bookmarkEnd w:id="871"/>
      <w:bookmarkEnd w:id="872"/>
      <w:bookmarkEnd w:id="873"/>
      <w:bookmarkEnd w:id="874"/>
      <w:bookmarkEnd w:id="875"/>
    </w:p>
    <w:p w:rsidR="007B49AF" w:rsidRPr="00D66962" w:rsidDel="00175006" w:rsidRDefault="007B49AF" w:rsidP="009152B8">
      <w:pPr>
        <w:pStyle w:val="Titre3"/>
        <w:rPr>
          <w:del w:id="876" w:author="LOISON Jean-Marie" w:date="2016-06-24T17:34:00Z"/>
        </w:rPr>
      </w:pPr>
      <w:bookmarkStart w:id="877" w:name="_Toc456779746"/>
      <w:bookmarkStart w:id="878" w:name="_Toc456855171"/>
      <w:bookmarkStart w:id="879" w:name="_Toc456858790"/>
      <w:bookmarkStart w:id="880" w:name="_Toc456964048"/>
      <w:bookmarkStart w:id="881" w:name="_Toc456964510"/>
      <w:bookmarkStart w:id="882" w:name="_Toc456964742"/>
      <w:bookmarkStart w:id="883" w:name="_Toc456971536"/>
      <w:bookmarkStart w:id="884" w:name="_Toc456972010"/>
      <w:bookmarkEnd w:id="877"/>
      <w:bookmarkEnd w:id="878"/>
      <w:bookmarkEnd w:id="879"/>
      <w:bookmarkEnd w:id="880"/>
      <w:bookmarkEnd w:id="881"/>
      <w:bookmarkEnd w:id="882"/>
      <w:bookmarkEnd w:id="883"/>
      <w:bookmarkEnd w:id="884"/>
    </w:p>
    <w:p w:rsidR="007B49AF" w:rsidRPr="00D66962" w:rsidDel="00175006" w:rsidRDefault="007B49AF" w:rsidP="009152B8">
      <w:pPr>
        <w:pStyle w:val="Titre3"/>
        <w:rPr>
          <w:del w:id="885" w:author="LOISON Jean-Marie" w:date="2016-06-24T17:34:00Z"/>
        </w:rPr>
      </w:pPr>
      <w:bookmarkStart w:id="886" w:name="_Toc456779747"/>
      <w:bookmarkStart w:id="887" w:name="_Toc456855172"/>
      <w:bookmarkStart w:id="888" w:name="_Toc456858791"/>
      <w:bookmarkStart w:id="889" w:name="_Toc456964049"/>
      <w:bookmarkStart w:id="890" w:name="_Toc456964511"/>
      <w:bookmarkStart w:id="891" w:name="_Toc456964743"/>
      <w:bookmarkStart w:id="892" w:name="_Toc456971537"/>
      <w:bookmarkStart w:id="893" w:name="_Toc456972011"/>
      <w:bookmarkEnd w:id="792"/>
      <w:bookmarkEnd w:id="886"/>
      <w:bookmarkEnd w:id="887"/>
      <w:bookmarkEnd w:id="888"/>
      <w:bookmarkEnd w:id="889"/>
      <w:bookmarkEnd w:id="890"/>
      <w:bookmarkEnd w:id="891"/>
      <w:bookmarkEnd w:id="892"/>
      <w:bookmarkEnd w:id="893"/>
    </w:p>
    <w:p w:rsidR="007B49AF" w:rsidRPr="00D66962" w:rsidDel="00175006" w:rsidRDefault="007B49AF" w:rsidP="009152B8">
      <w:pPr>
        <w:pStyle w:val="Titre3"/>
        <w:rPr>
          <w:del w:id="894" w:author="LOISON Jean-Marie" w:date="2016-06-24T17:34:00Z"/>
        </w:rPr>
      </w:pPr>
      <w:bookmarkStart w:id="895" w:name="_Toc456779748"/>
      <w:bookmarkStart w:id="896" w:name="_Toc456855173"/>
      <w:bookmarkStart w:id="897" w:name="_Toc456858792"/>
      <w:bookmarkStart w:id="898" w:name="_Toc456964050"/>
      <w:bookmarkStart w:id="899" w:name="_Toc456964512"/>
      <w:bookmarkStart w:id="900" w:name="_Toc456964744"/>
      <w:bookmarkStart w:id="901" w:name="_Toc456971538"/>
      <w:bookmarkStart w:id="902" w:name="_Toc456972012"/>
      <w:bookmarkEnd w:id="895"/>
      <w:bookmarkEnd w:id="896"/>
      <w:bookmarkEnd w:id="897"/>
      <w:bookmarkEnd w:id="898"/>
      <w:bookmarkEnd w:id="899"/>
      <w:bookmarkEnd w:id="900"/>
      <w:bookmarkEnd w:id="901"/>
      <w:bookmarkEnd w:id="902"/>
    </w:p>
    <w:p w:rsidR="007B49AF" w:rsidRPr="00D66962" w:rsidDel="00175006" w:rsidRDefault="007B49AF" w:rsidP="009152B8">
      <w:pPr>
        <w:pStyle w:val="Titre3"/>
        <w:rPr>
          <w:del w:id="903" w:author="LOISON Jean-Marie" w:date="2016-06-24T17:34:00Z"/>
        </w:rPr>
      </w:pPr>
      <w:bookmarkStart w:id="904" w:name="_Toc456779749"/>
      <w:bookmarkStart w:id="905" w:name="_Toc456855174"/>
      <w:bookmarkStart w:id="906" w:name="_Toc456858793"/>
      <w:bookmarkStart w:id="907" w:name="_Toc456964051"/>
      <w:bookmarkStart w:id="908" w:name="_Toc456964513"/>
      <w:bookmarkStart w:id="909" w:name="_Toc456964745"/>
      <w:bookmarkStart w:id="910" w:name="_Toc456971539"/>
      <w:bookmarkStart w:id="911" w:name="_Toc456972013"/>
      <w:bookmarkEnd w:id="904"/>
      <w:bookmarkEnd w:id="905"/>
      <w:bookmarkEnd w:id="906"/>
      <w:bookmarkEnd w:id="907"/>
      <w:bookmarkEnd w:id="908"/>
      <w:bookmarkEnd w:id="909"/>
      <w:bookmarkEnd w:id="910"/>
      <w:bookmarkEnd w:id="911"/>
    </w:p>
    <w:p w:rsidR="007B49AF" w:rsidRPr="00D66962" w:rsidDel="00175006" w:rsidRDefault="007B49AF" w:rsidP="009152B8">
      <w:pPr>
        <w:pStyle w:val="Titre3"/>
        <w:rPr>
          <w:del w:id="912" w:author="LOISON Jean-Marie" w:date="2016-06-24T17:34:00Z"/>
        </w:rPr>
      </w:pPr>
      <w:bookmarkStart w:id="913" w:name="_Toc456779750"/>
      <w:bookmarkStart w:id="914" w:name="_Toc456855175"/>
      <w:bookmarkStart w:id="915" w:name="_Toc456858794"/>
      <w:bookmarkStart w:id="916" w:name="_Toc456964052"/>
      <w:bookmarkStart w:id="917" w:name="_Toc456964514"/>
      <w:bookmarkStart w:id="918" w:name="_Toc456964746"/>
      <w:bookmarkStart w:id="919" w:name="_Toc456971540"/>
      <w:bookmarkStart w:id="920" w:name="_Toc456972014"/>
      <w:bookmarkEnd w:id="913"/>
      <w:bookmarkEnd w:id="914"/>
      <w:bookmarkEnd w:id="915"/>
      <w:bookmarkEnd w:id="916"/>
      <w:bookmarkEnd w:id="917"/>
      <w:bookmarkEnd w:id="918"/>
      <w:bookmarkEnd w:id="919"/>
      <w:bookmarkEnd w:id="920"/>
    </w:p>
    <w:p w:rsidR="007B49AF" w:rsidRPr="00D66962" w:rsidDel="00175006" w:rsidRDefault="007B49AF" w:rsidP="009152B8">
      <w:pPr>
        <w:pStyle w:val="Titre3"/>
        <w:rPr>
          <w:del w:id="921" w:author="LOISON Jean-Marie" w:date="2016-06-24T17:34:00Z"/>
        </w:rPr>
      </w:pPr>
      <w:bookmarkStart w:id="922" w:name="_Toc456779751"/>
      <w:bookmarkStart w:id="923" w:name="_Toc456855176"/>
      <w:bookmarkStart w:id="924" w:name="_Toc456858795"/>
      <w:bookmarkStart w:id="925" w:name="_Toc456964053"/>
      <w:bookmarkStart w:id="926" w:name="_Toc456964515"/>
      <w:bookmarkStart w:id="927" w:name="_Toc456964747"/>
      <w:bookmarkStart w:id="928" w:name="_Toc456971541"/>
      <w:bookmarkStart w:id="929" w:name="_Toc456972015"/>
      <w:bookmarkEnd w:id="922"/>
      <w:bookmarkEnd w:id="923"/>
      <w:bookmarkEnd w:id="924"/>
      <w:bookmarkEnd w:id="925"/>
      <w:bookmarkEnd w:id="926"/>
      <w:bookmarkEnd w:id="927"/>
      <w:bookmarkEnd w:id="928"/>
      <w:bookmarkEnd w:id="929"/>
    </w:p>
    <w:p w:rsidR="007B49AF" w:rsidRPr="00D66962" w:rsidDel="00175006" w:rsidRDefault="007B49AF" w:rsidP="009152B8">
      <w:pPr>
        <w:pStyle w:val="Titre3"/>
        <w:rPr>
          <w:del w:id="930" w:author="LOISON Jean-Marie" w:date="2016-06-24T17:34:00Z"/>
        </w:rPr>
      </w:pPr>
      <w:bookmarkStart w:id="931" w:name="_Toc456779752"/>
      <w:bookmarkStart w:id="932" w:name="_Toc456855177"/>
      <w:bookmarkStart w:id="933" w:name="_Toc456858796"/>
      <w:bookmarkStart w:id="934" w:name="_Toc456964054"/>
      <w:bookmarkStart w:id="935" w:name="_Toc456964516"/>
      <w:bookmarkStart w:id="936" w:name="_Toc456964748"/>
      <w:bookmarkStart w:id="937" w:name="_Toc456971542"/>
      <w:bookmarkStart w:id="938" w:name="_Toc456972016"/>
      <w:bookmarkEnd w:id="931"/>
      <w:bookmarkEnd w:id="932"/>
      <w:bookmarkEnd w:id="933"/>
      <w:bookmarkEnd w:id="934"/>
      <w:bookmarkEnd w:id="935"/>
      <w:bookmarkEnd w:id="936"/>
      <w:bookmarkEnd w:id="937"/>
      <w:bookmarkEnd w:id="938"/>
    </w:p>
    <w:p w:rsidR="007B49AF" w:rsidRPr="00D66962" w:rsidRDefault="007B49AF" w:rsidP="009152B8">
      <w:pPr>
        <w:pStyle w:val="Titre3"/>
      </w:pPr>
      <w:bookmarkStart w:id="939" w:name="_Toc456964055"/>
      <w:bookmarkStart w:id="940" w:name="_Toc456972017"/>
      <w:r w:rsidRPr="00D66962">
        <w:t>Contrôle et Audits de la Prestation</w:t>
      </w:r>
      <w:bookmarkEnd w:id="939"/>
      <w:bookmarkEnd w:id="940"/>
    </w:p>
    <w:p w:rsidR="00F5688E" w:rsidRPr="00D66962" w:rsidRDefault="00F5688E" w:rsidP="009D41BA">
      <w:pPr>
        <w:pStyle w:val="Titre4"/>
        <w:numPr>
          <w:ilvl w:val="0"/>
          <w:numId w:val="0"/>
        </w:numPr>
      </w:pPr>
    </w:p>
    <w:p w:rsidR="00BE3CE8" w:rsidRPr="00D66962" w:rsidRDefault="00BE3CE8" w:rsidP="00BE3CE8">
      <w:pPr>
        <w:pStyle w:val="DRAOnormal"/>
        <w:jc w:val="both"/>
        <w:rPr>
          <w:rFonts w:asciiTheme="minorHAnsi" w:hAnsiTheme="minorHAnsi"/>
        </w:rPr>
      </w:pPr>
      <w:r w:rsidRPr="00D66962">
        <w:rPr>
          <w:rFonts w:asciiTheme="minorHAnsi" w:hAnsiTheme="minorHAnsi"/>
        </w:rPr>
        <w:t xml:space="preserve">Nos comptes-rendus d’interventions correctives et préventives certifient des interventions effectuées. </w:t>
      </w:r>
    </w:p>
    <w:p w:rsidR="00BE3CE8" w:rsidRPr="00D66962" w:rsidRDefault="00BE3CE8" w:rsidP="00BE3CE8">
      <w:pPr>
        <w:pStyle w:val="DRAOnormal"/>
        <w:jc w:val="both"/>
        <w:rPr>
          <w:rFonts w:asciiTheme="minorHAnsi" w:hAnsiTheme="minorHAnsi"/>
        </w:rPr>
      </w:pPr>
      <w:r w:rsidRPr="00D66962">
        <w:rPr>
          <w:rFonts w:asciiTheme="minorHAnsi" w:hAnsiTheme="minorHAnsi"/>
        </w:rPr>
        <w:t xml:space="preserve">La qualité de chaque intervention de maintenance est attestée par la personne qui réalise l’intervention et qui atteste la clôture du bon de travail. Cette clôture est formalisée par le pointage du compte rendu de l’intervenant et saisie sous </w:t>
      </w:r>
      <w:smartTag w:uri="urn:schemas-microsoft-com:office:smarttags" w:element="PersonName">
        <w:smartTagPr>
          <w:attr w:name="ProductID" w:val="la GMAO."/>
        </w:smartTagPr>
        <w:r w:rsidRPr="00D66962">
          <w:rPr>
            <w:rFonts w:asciiTheme="minorHAnsi" w:hAnsiTheme="minorHAnsi"/>
          </w:rPr>
          <w:t>la GMAO.</w:t>
        </w:r>
      </w:smartTag>
    </w:p>
    <w:p w:rsidR="00BE3CE8" w:rsidRPr="00D66962" w:rsidRDefault="00BE3CE8" w:rsidP="009152B8">
      <w:pPr>
        <w:pStyle w:val="Titre3"/>
      </w:pPr>
      <w:bookmarkStart w:id="941" w:name="_Toc456964057"/>
      <w:bookmarkStart w:id="942" w:name="_Toc456972018"/>
      <w:r w:rsidRPr="00D66962">
        <w:t>Moyens de contrôles et de mesures</w:t>
      </w:r>
      <w:bookmarkEnd w:id="941"/>
      <w:bookmarkEnd w:id="942"/>
    </w:p>
    <w:p w:rsidR="00BE3CE8" w:rsidRPr="00D66962" w:rsidRDefault="00BE3CE8" w:rsidP="00BE3CE8">
      <w:pPr>
        <w:pStyle w:val="DRAOnormal"/>
        <w:jc w:val="both"/>
        <w:rPr>
          <w:rFonts w:asciiTheme="minorHAnsi" w:hAnsiTheme="minorHAnsi"/>
        </w:rPr>
      </w:pPr>
      <w:r w:rsidRPr="00D66962">
        <w:rPr>
          <w:rFonts w:asciiTheme="minorHAnsi" w:hAnsiTheme="minorHAnsi"/>
        </w:rPr>
        <w:t xml:space="preserve">En ce qui concerne la maîtrise des équipements de contrôle notre matériel fait l’objet d’une maîtrise par </w:t>
      </w:r>
      <w:smartTag w:uri="urn:schemas-microsoft-com:office:smarttags" w:element="PersonName">
        <w:smartTagPr>
          <w:attr w:name="ProductID" w:val="la proc￩dure Gestion"/>
        </w:smartTagPr>
        <w:r w:rsidRPr="00D66962">
          <w:rPr>
            <w:rFonts w:asciiTheme="minorHAnsi" w:hAnsiTheme="minorHAnsi"/>
          </w:rPr>
          <w:t>la procédure Gestion</w:t>
        </w:r>
      </w:smartTag>
      <w:r w:rsidRPr="00D66962">
        <w:rPr>
          <w:rFonts w:asciiTheme="minorHAnsi" w:hAnsiTheme="minorHAnsi"/>
        </w:rPr>
        <w:t xml:space="preserve"> des Instruments de Mesure et d’Essais (gestion des équipements externalisée et assurée par un prestataire accrédité COFRAC).</w:t>
      </w:r>
    </w:p>
    <w:p w:rsidR="00BE3CE8" w:rsidRPr="00D66962" w:rsidRDefault="00BE3CE8" w:rsidP="00BE3CE8">
      <w:pPr>
        <w:pStyle w:val="DRAOnormal"/>
        <w:jc w:val="both"/>
        <w:rPr>
          <w:rFonts w:asciiTheme="minorHAnsi" w:hAnsiTheme="minorHAnsi"/>
        </w:rPr>
      </w:pPr>
      <w:r w:rsidRPr="00D66962">
        <w:rPr>
          <w:rFonts w:asciiTheme="minorHAnsi" w:hAnsiTheme="minorHAnsi"/>
        </w:rPr>
        <w:t>Ceci nous permet d’être sûrs de la qualité de nos mesures.</w:t>
      </w:r>
    </w:p>
    <w:p w:rsidR="00BE3CE8" w:rsidRPr="00D66962" w:rsidRDefault="00BE3CE8" w:rsidP="00BE3CE8">
      <w:pPr>
        <w:pStyle w:val="DRAOnormal"/>
        <w:jc w:val="both"/>
        <w:rPr>
          <w:rFonts w:asciiTheme="minorHAnsi" w:hAnsiTheme="minorHAnsi"/>
        </w:rPr>
      </w:pPr>
      <w:r w:rsidRPr="00D66962">
        <w:rPr>
          <w:rFonts w:asciiTheme="minorHAnsi" w:hAnsiTheme="minorHAnsi"/>
        </w:rPr>
        <w:t>Audits de contrôles et d’évaluation :</w:t>
      </w:r>
    </w:p>
    <w:p w:rsidR="00BE3CE8" w:rsidRPr="00D66962" w:rsidRDefault="00BE3CE8" w:rsidP="00BE3CE8">
      <w:pPr>
        <w:pStyle w:val="DRAOnormal"/>
        <w:jc w:val="both"/>
        <w:rPr>
          <w:rFonts w:asciiTheme="minorHAnsi" w:hAnsiTheme="minorHAnsi"/>
        </w:rPr>
      </w:pPr>
      <w:r w:rsidRPr="00D66962">
        <w:rPr>
          <w:rFonts w:asciiTheme="minorHAnsi" w:hAnsiTheme="minorHAnsi"/>
        </w:rPr>
        <w:t>De plus, le service QSE planifie annuellement des audits permettant de :</w:t>
      </w:r>
    </w:p>
    <w:p w:rsidR="00BE3CE8" w:rsidRPr="00D66962" w:rsidRDefault="00BE3CE8" w:rsidP="00BE3CE8">
      <w:pPr>
        <w:pStyle w:val="DRAOnormal"/>
        <w:jc w:val="both"/>
        <w:rPr>
          <w:rFonts w:asciiTheme="minorHAnsi" w:hAnsiTheme="minorHAnsi"/>
        </w:rPr>
      </w:pPr>
    </w:p>
    <w:p w:rsidR="00BE3CE8" w:rsidRPr="00D66962" w:rsidRDefault="00BE3CE8" w:rsidP="00757D9D">
      <w:pPr>
        <w:pStyle w:val="DRAOnormal"/>
        <w:numPr>
          <w:ilvl w:val="0"/>
          <w:numId w:val="313"/>
        </w:numPr>
        <w:jc w:val="both"/>
        <w:rPr>
          <w:rFonts w:asciiTheme="minorHAnsi" w:hAnsiTheme="minorHAnsi"/>
        </w:rPr>
      </w:pPr>
      <w:r w:rsidRPr="00D66962">
        <w:rPr>
          <w:rFonts w:asciiTheme="minorHAnsi" w:hAnsiTheme="minorHAnsi"/>
        </w:rPr>
        <w:t>mettre en évidence d’éventuels écarts par rapport aux exigences CLIENT et interne,</w:t>
      </w:r>
    </w:p>
    <w:p w:rsidR="00BE3CE8" w:rsidRPr="00D66962" w:rsidRDefault="00BE3CE8" w:rsidP="00757D9D">
      <w:pPr>
        <w:pStyle w:val="DRAOnormal"/>
        <w:numPr>
          <w:ilvl w:val="0"/>
          <w:numId w:val="313"/>
        </w:numPr>
        <w:jc w:val="both"/>
        <w:rPr>
          <w:rFonts w:asciiTheme="minorHAnsi" w:hAnsiTheme="minorHAnsi"/>
        </w:rPr>
      </w:pPr>
      <w:r w:rsidRPr="00D66962">
        <w:rPr>
          <w:rFonts w:asciiTheme="minorHAnsi" w:hAnsiTheme="minorHAnsi"/>
        </w:rPr>
        <w:t>mettre en place des actions spécifiques pour remédier au problème,</w:t>
      </w:r>
    </w:p>
    <w:p w:rsidR="00BE3CE8" w:rsidRPr="00D66962" w:rsidRDefault="00BE3CE8" w:rsidP="00757D9D">
      <w:pPr>
        <w:pStyle w:val="DRAOnormal"/>
        <w:numPr>
          <w:ilvl w:val="0"/>
          <w:numId w:val="313"/>
        </w:numPr>
        <w:jc w:val="both"/>
        <w:rPr>
          <w:rFonts w:asciiTheme="minorHAnsi" w:hAnsiTheme="minorHAnsi"/>
        </w:rPr>
      </w:pPr>
      <w:r w:rsidRPr="00D66962">
        <w:rPr>
          <w:rFonts w:asciiTheme="minorHAnsi" w:hAnsiTheme="minorHAnsi"/>
        </w:rPr>
        <w:t>surveiller l’efficacité des actions entreprises.</w:t>
      </w:r>
    </w:p>
    <w:p w:rsidR="00BE3CE8" w:rsidRPr="00D66962" w:rsidRDefault="00BE3CE8" w:rsidP="009152B8">
      <w:pPr>
        <w:pStyle w:val="Titre3"/>
      </w:pPr>
      <w:bookmarkStart w:id="943" w:name="_Toc456964058"/>
      <w:bookmarkStart w:id="944" w:name="_Toc456972019"/>
      <w:r w:rsidRPr="00D66962">
        <w:t>Audits de contrôles et d’évaluation</w:t>
      </w:r>
      <w:bookmarkEnd w:id="943"/>
      <w:bookmarkEnd w:id="944"/>
    </w:p>
    <w:p w:rsidR="00BE3CE8" w:rsidRPr="00D66962" w:rsidRDefault="00BE3CE8" w:rsidP="00BE3CE8">
      <w:pPr>
        <w:pStyle w:val="DRAOnormal"/>
        <w:jc w:val="both"/>
        <w:rPr>
          <w:rFonts w:asciiTheme="minorHAnsi" w:hAnsiTheme="minorHAnsi"/>
        </w:rPr>
      </w:pPr>
      <w:r w:rsidRPr="00D66962">
        <w:rPr>
          <w:rFonts w:asciiTheme="minorHAnsi" w:hAnsiTheme="minorHAnsi"/>
        </w:rPr>
        <w:t>Des audits ont également lieu en sécurité et environnement pour maîtriser les risques éventuels. Ils sont réalisés en collaboration avec le service qualité et le service prévention de SPIE Sud-Ouest par du personnel au préalable qualifié.</w:t>
      </w:r>
    </w:p>
    <w:p w:rsidR="00BE3CE8" w:rsidRPr="00D66962" w:rsidRDefault="00BE3CE8" w:rsidP="00BE3CE8">
      <w:pPr>
        <w:pStyle w:val="DRAOnormal"/>
        <w:jc w:val="both"/>
        <w:rPr>
          <w:rFonts w:asciiTheme="minorHAnsi" w:hAnsiTheme="minorHAnsi"/>
        </w:rPr>
      </w:pPr>
    </w:p>
    <w:p w:rsidR="00BE3CE8" w:rsidRPr="00D66962" w:rsidRDefault="00BE3CE8" w:rsidP="00BE3CE8">
      <w:pPr>
        <w:pStyle w:val="DRAOnormal"/>
        <w:jc w:val="both"/>
        <w:rPr>
          <w:rFonts w:asciiTheme="minorHAnsi" w:hAnsiTheme="minorHAnsi"/>
        </w:rPr>
      </w:pPr>
      <w:r w:rsidRPr="00D66962">
        <w:rPr>
          <w:rFonts w:asciiTheme="minorHAnsi" w:hAnsiTheme="minorHAnsi"/>
        </w:rPr>
        <w:t>Sur ce projet, des audits sont programmés lors des visites sur le site. Ils ont pour objectif de vérifier l’application des procédures définies ensemble, et si besoin de mettre en place des actions correctives et préventives. Ceux-ci sont réalisés au minimum une fois par an.</w:t>
      </w:r>
    </w:p>
    <w:p w:rsidR="00BE3CE8" w:rsidRPr="00D66962" w:rsidRDefault="00BE3CE8" w:rsidP="00BE3CE8">
      <w:pPr>
        <w:rPr>
          <w:lang w:eastAsia="fr-FR"/>
        </w:rPr>
      </w:pPr>
    </w:p>
    <w:p w:rsidR="007B49AF" w:rsidRPr="00D66962" w:rsidRDefault="007B49AF" w:rsidP="00C17BC9">
      <w:pPr>
        <w:pStyle w:val="Titre4"/>
      </w:pPr>
      <w:r w:rsidRPr="00D66962">
        <w:t>Contrôle des sous-traitants</w:t>
      </w:r>
    </w:p>
    <w:p w:rsidR="007B49AF" w:rsidRPr="00D66962" w:rsidRDefault="007B49AF">
      <w:pPr>
        <w:jc w:val="both"/>
        <w:rPr>
          <w:rFonts w:cs="Times New Roman"/>
        </w:rPr>
        <w:pPrChange w:id="945" w:author="LOISON Jean-Marie" w:date="2016-06-24T17:34:00Z">
          <w:pPr/>
        </w:pPrChange>
      </w:pPr>
      <w:r w:rsidRPr="00D66962">
        <w:rPr>
          <w:rFonts w:cs="Times New Roman"/>
          <w:b/>
        </w:rPr>
        <w:t>SPIE</w:t>
      </w:r>
      <w:r w:rsidRPr="00D66962">
        <w:rPr>
          <w:rFonts w:cs="Times New Roman"/>
        </w:rPr>
        <w:t xml:space="preserve"> s’assure au travers d’évaluations et d’audits que les sous-traitants travaillent conformément aux règles de l’art, aux législations et réglementations en vigueur, et respectent les exigences du contrat en matière d’hygiène, de sécurité et d’environnement. </w:t>
      </w:r>
    </w:p>
    <w:p w:rsidR="007B49AF" w:rsidRPr="00D66962" w:rsidRDefault="007B49AF" w:rsidP="007B49AF">
      <w:pPr>
        <w:jc w:val="both"/>
        <w:rPr>
          <w:rFonts w:cs="Times New Roman"/>
        </w:rPr>
      </w:pPr>
      <w:r w:rsidRPr="00D66962">
        <w:rPr>
          <w:rFonts w:cs="Times New Roman"/>
        </w:rPr>
        <w:t xml:space="preserve">Pour chaque intervention d’un sous-traitant, le </w:t>
      </w:r>
      <w:r w:rsidRPr="00D66962">
        <w:rPr>
          <w:rFonts w:cs="Times New Roman"/>
          <w:b/>
        </w:rPr>
        <w:t xml:space="preserve">Responsable de Site </w:t>
      </w:r>
      <w:r w:rsidRPr="00D66962">
        <w:rPr>
          <w:rFonts w:cs="Times New Roman"/>
        </w:rPr>
        <w:t xml:space="preserve">procède à un état des lieux avant et après intervention. </w:t>
      </w:r>
    </w:p>
    <w:p w:rsidR="007B49AF" w:rsidRPr="00D66962" w:rsidRDefault="007B49AF" w:rsidP="007B49AF">
      <w:pPr>
        <w:jc w:val="both"/>
        <w:rPr>
          <w:rFonts w:cs="Times New Roman"/>
        </w:rPr>
      </w:pPr>
      <w:r w:rsidRPr="00D66962">
        <w:rPr>
          <w:rFonts w:cs="Times New Roman"/>
        </w:rPr>
        <w:t>Ceci permet de garantir la réalisation de l’intégralité des prestations conformément aux gammes de maintenance préventives. De plus, le sous-traitant fait part des faits majeurs sans attendre son rapport d’intervention exigible sous 8 jours, afin de renseigner l’outil GMAO sans délais.</w:t>
      </w:r>
    </w:p>
    <w:p w:rsidR="007B49AF" w:rsidRDefault="007B49AF" w:rsidP="007B49AF">
      <w:pPr>
        <w:autoSpaceDE w:val="0"/>
        <w:autoSpaceDN w:val="0"/>
        <w:adjustRightInd w:val="0"/>
        <w:rPr>
          <w:rFonts w:cs="Times New Roman"/>
          <w:color w:val="000000"/>
        </w:rPr>
      </w:pPr>
      <w:r w:rsidRPr="00C9118E">
        <w:rPr>
          <w:rFonts w:cs="Times New Roman"/>
          <w:color w:val="000000"/>
        </w:rPr>
        <w:t xml:space="preserve">Dans le cadre du système qualité </w:t>
      </w:r>
      <w:r w:rsidRPr="00C9118E">
        <w:rPr>
          <w:rFonts w:cs="Times New Roman"/>
          <w:b/>
          <w:color w:val="000000"/>
        </w:rPr>
        <w:t>SPIE</w:t>
      </w:r>
      <w:r w:rsidRPr="00C9118E">
        <w:rPr>
          <w:rFonts w:cs="Times New Roman"/>
          <w:color w:val="000000"/>
        </w:rPr>
        <w:t>, les sous-traitants font l’objet d’une évaluation annuelle.</w:t>
      </w:r>
    </w:p>
    <w:p w:rsidR="00757D9D" w:rsidRDefault="00757D9D">
      <w:pPr>
        <w:rPr>
          <w:rFonts w:cs="Times New Roman"/>
          <w:color w:val="000000"/>
        </w:rPr>
      </w:pPr>
      <w:r>
        <w:rPr>
          <w:rFonts w:cs="Times New Roman"/>
          <w:color w:val="000000"/>
        </w:rPr>
        <w:br w:type="page"/>
      </w:r>
    </w:p>
    <w:p w:rsidR="00757D9D" w:rsidRPr="00C9118E" w:rsidRDefault="00757D9D" w:rsidP="007B49AF">
      <w:pPr>
        <w:autoSpaceDE w:val="0"/>
        <w:autoSpaceDN w:val="0"/>
        <w:adjustRightInd w:val="0"/>
        <w:rPr>
          <w:rFonts w:cs="Times New Roman"/>
          <w:color w:val="000000"/>
        </w:rPr>
      </w:pPr>
    </w:p>
    <w:p w:rsidR="007B49AF" w:rsidRPr="00C9118E" w:rsidRDefault="007B49AF">
      <w:pPr>
        <w:autoSpaceDE w:val="0"/>
        <w:autoSpaceDN w:val="0"/>
        <w:adjustRightInd w:val="0"/>
        <w:jc w:val="both"/>
        <w:rPr>
          <w:rFonts w:cs="Times New Roman"/>
          <w:color w:val="000000"/>
        </w:rPr>
        <w:pPrChange w:id="946" w:author="LOISON Jean-Marie" w:date="2016-06-24T17:34:00Z">
          <w:pPr>
            <w:autoSpaceDE w:val="0"/>
            <w:autoSpaceDN w:val="0"/>
            <w:adjustRightInd w:val="0"/>
          </w:pPr>
        </w:pPrChange>
      </w:pPr>
      <w:r w:rsidRPr="00C9118E">
        <w:rPr>
          <w:rFonts w:cs="Times New Roman"/>
          <w:color w:val="000000"/>
        </w:rPr>
        <w:t>Cet audit résulte d’une analyse croisée e</w:t>
      </w:r>
      <w:r>
        <w:rPr>
          <w:rFonts w:cs="Times New Roman"/>
          <w:color w:val="000000"/>
        </w:rPr>
        <w:t>ntre le responsable de Site, le</w:t>
      </w:r>
      <w:r w:rsidRPr="00C9118E">
        <w:rPr>
          <w:rFonts w:cs="Times New Roman"/>
          <w:color w:val="000000"/>
        </w:rPr>
        <w:t xml:space="preserve"> </w:t>
      </w:r>
      <w:r>
        <w:rPr>
          <w:rFonts w:cs="Times New Roman"/>
          <w:color w:val="000000"/>
        </w:rPr>
        <w:t>s</w:t>
      </w:r>
      <w:r w:rsidRPr="00C9118E">
        <w:rPr>
          <w:rFonts w:cs="Times New Roman"/>
          <w:color w:val="000000"/>
        </w:rPr>
        <w:t xml:space="preserve">ervice Méthodes et le </w:t>
      </w:r>
      <w:r>
        <w:rPr>
          <w:rFonts w:cs="Times New Roman"/>
          <w:color w:val="000000"/>
        </w:rPr>
        <w:t>s</w:t>
      </w:r>
      <w:r w:rsidRPr="00C9118E">
        <w:rPr>
          <w:rFonts w:cs="Times New Roman"/>
          <w:color w:val="000000"/>
        </w:rPr>
        <w:t>ervice Achats.</w:t>
      </w:r>
    </w:p>
    <w:p w:rsidR="007B49AF" w:rsidRPr="00C9118E" w:rsidDel="00175006" w:rsidRDefault="007B49AF" w:rsidP="007B49AF">
      <w:pPr>
        <w:rPr>
          <w:del w:id="947" w:author="LOISON Jean-Marie" w:date="2016-06-24T17:35:00Z"/>
          <w:rFonts w:cs="Times New Roman"/>
        </w:rPr>
      </w:pPr>
    </w:p>
    <w:p w:rsidR="007B49AF" w:rsidRPr="00C9118E" w:rsidRDefault="007B49AF">
      <w:pPr>
        <w:jc w:val="center"/>
        <w:rPr>
          <w:rFonts w:cs="Times New Roman"/>
        </w:rPr>
        <w:pPrChange w:id="948" w:author="LOISON Jean-Marie" w:date="2016-06-24T17:35:00Z">
          <w:pPr/>
        </w:pPrChange>
      </w:pPr>
      <w:r w:rsidRPr="00C9118E">
        <w:rPr>
          <w:rFonts w:cs="Times New Roman"/>
          <w:noProof/>
          <w:lang w:eastAsia="fr-FR"/>
        </w:rPr>
        <w:drawing>
          <wp:inline distT="0" distB="0" distL="0" distR="0" wp14:anchorId="2D306E6D" wp14:editId="360906A4">
            <wp:extent cx="4332723" cy="1543792"/>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45685" cy="1548411"/>
                    </a:xfrm>
                    <a:prstGeom prst="rect">
                      <a:avLst/>
                    </a:prstGeom>
                    <a:noFill/>
                  </pic:spPr>
                </pic:pic>
              </a:graphicData>
            </a:graphic>
          </wp:inline>
        </w:drawing>
      </w:r>
    </w:p>
    <w:p w:rsidR="007B49AF" w:rsidRPr="00C9118E" w:rsidDel="00175006" w:rsidRDefault="007B49AF" w:rsidP="007B49AF">
      <w:pPr>
        <w:rPr>
          <w:del w:id="949" w:author="LOISON Jean-Marie" w:date="2016-06-24T17:35:00Z"/>
          <w:rFonts w:cs="Times New Roman"/>
        </w:rPr>
      </w:pPr>
    </w:p>
    <w:p w:rsidR="007B49AF" w:rsidRPr="00C9118E" w:rsidDel="00175006" w:rsidRDefault="007B49AF" w:rsidP="007B49AF">
      <w:pPr>
        <w:rPr>
          <w:del w:id="950" w:author="LOISON Jean-Marie" w:date="2016-06-24T17:35:00Z"/>
          <w:rFonts w:cs="Times New Roman"/>
        </w:rPr>
      </w:pPr>
    </w:p>
    <w:p w:rsidR="007B49AF" w:rsidRPr="00C9118E" w:rsidDel="00175006" w:rsidRDefault="007B49AF" w:rsidP="007B49AF">
      <w:pPr>
        <w:pStyle w:val="texte1"/>
        <w:spacing w:before="0"/>
        <w:ind w:left="0" w:right="0"/>
        <w:rPr>
          <w:del w:id="951" w:author="LOISON Jean-Marie" w:date="2016-06-24T17:35:00Z"/>
          <w:rFonts w:asciiTheme="minorHAnsi" w:hAnsiTheme="minorHAnsi"/>
          <w:szCs w:val="22"/>
        </w:rPr>
      </w:pPr>
    </w:p>
    <w:p w:rsidR="007B49AF" w:rsidRPr="00C9118E" w:rsidDel="00175006" w:rsidRDefault="007B49AF" w:rsidP="007B49AF">
      <w:pPr>
        <w:pStyle w:val="texte1"/>
        <w:spacing w:before="0"/>
        <w:ind w:left="0" w:right="0"/>
        <w:rPr>
          <w:del w:id="952" w:author="LOISON Jean-Marie" w:date="2016-06-24T17:35:00Z"/>
          <w:rFonts w:asciiTheme="minorHAnsi" w:hAnsiTheme="minorHAnsi"/>
          <w:szCs w:val="22"/>
        </w:rPr>
      </w:pPr>
    </w:p>
    <w:p w:rsidR="007B49AF" w:rsidRPr="00C9118E" w:rsidDel="00175006" w:rsidRDefault="007B49AF" w:rsidP="007B49AF">
      <w:pPr>
        <w:pStyle w:val="texte1"/>
        <w:spacing w:before="0"/>
        <w:ind w:left="0" w:right="0"/>
        <w:rPr>
          <w:del w:id="953" w:author="LOISON Jean-Marie" w:date="2016-06-24T17:35:00Z"/>
          <w:rFonts w:asciiTheme="minorHAnsi" w:hAnsiTheme="minorHAnsi"/>
          <w:szCs w:val="22"/>
        </w:rPr>
      </w:pPr>
    </w:p>
    <w:p w:rsidR="007B49AF" w:rsidRPr="00C9118E" w:rsidDel="00345097" w:rsidRDefault="007B49AF" w:rsidP="007B49AF">
      <w:pPr>
        <w:pStyle w:val="texte1"/>
        <w:spacing w:before="0"/>
        <w:ind w:left="0" w:right="0"/>
        <w:rPr>
          <w:del w:id="954" w:author="LOISON Jean-Marie" w:date="2016-06-24T17:37:00Z"/>
          <w:rFonts w:asciiTheme="minorHAnsi" w:hAnsiTheme="minorHAnsi"/>
          <w:szCs w:val="22"/>
        </w:rPr>
      </w:pPr>
    </w:p>
    <w:p w:rsidR="007B49AF" w:rsidRPr="00C9118E" w:rsidRDefault="00F5688E" w:rsidP="007B49AF">
      <w:pPr>
        <w:pStyle w:val="texte1"/>
        <w:spacing w:before="0"/>
        <w:ind w:left="0" w:right="0"/>
        <w:rPr>
          <w:rFonts w:asciiTheme="minorHAnsi" w:hAnsiTheme="minorHAnsi"/>
          <w:szCs w:val="22"/>
        </w:rPr>
      </w:pPr>
      <w:r w:rsidRPr="00C9118E">
        <w:rPr>
          <w:noProof/>
        </w:rPr>
        <w:drawing>
          <wp:anchor distT="0" distB="0" distL="114300" distR="114300" simplePos="0" relativeHeight="251643904" behindDoc="1" locked="0" layoutInCell="1" allowOverlap="1" wp14:anchorId="1350A084" wp14:editId="172AA0C0">
            <wp:simplePos x="0" y="0"/>
            <wp:positionH relativeFrom="column">
              <wp:posOffset>3959860</wp:posOffset>
            </wp:positionH>
            <wp:positionV relativeFrom="paragraph">
              <wp:posOffset>316230</wp:posOffset>
            </wp:positionV>
            <wp:extent cx="2352675" cy="3666490"/>
            <wp:effectExtent l="0" t="0" r="9525" b="0"/>
            <wp:wrapTight wrapText="bothSides">
              <wp:wrapPolygon edited="0">
                <wp:start x="0" y="0"/>
                <wp:lineTo x="0" y="21435"/>
                <wp:lineTo x="21513" y="21435"/>
                <wp:lineTo x="21513" y="0"/>
                <wp:lineTo x="0" y="0"/>
              </wp:wrapPolygon>
            </wp:wrapTight>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52675" cy="3666490"/>
                    </a:xfrm>
                    <a:prstGeom prst="rect">
                      <a:avLst/>
                    </a:prstGeom>
                    <a:noFill/>
                  </pic:spPr>
                </pic:pic>
              </a:graphicData>
            </a:graphic>
            <wp14:sizeRelH relativeFrom="page">
              <wp14:pctWidth>0</wp14:pctWidth>
            </wp14:sizeRelH>
            <wp14:sizeRelV relativeFrom="page">
              <wp14:pctHeight>0</wp14:pctHeight>
            </wp14:sizeRelV>
          </wp:anchor>
        </w:drawing>
      </w:r>
      <w:r w:rsidR="007B49AF" w:rsidRPr="00C9118E">
        <w:rPr>
          <w:rFonts w:asciiTheme="minorHAnsi" w:hAnsiTheme="minorHAnsi"/>
          <w:szCs w:val="22"/>
        </w:rPr>
        <w:t xml:space="preserve">Dès la prise d’effet du contrat et au cours de la phase de prise en charge les sous-traitants sont impliqués dans la mise en place des prestations et l’élaboration du planning d’intervention. </w:t>
      </w:r>
    </w:p>
    <w:p w:rsidR="007B49AF" w:rsidRPr="00C9118E" w:rsidRDefault="007B49AF" w:rsidP="007B49AF">
      <w:pPr>
        <w:pStyle w:val="texte1"/>
        <w:spacing w:before="0"/>
        <w:ind w:left="0" w:right="0"/>
        <w:rPr>
          <w:rFonts w:asciiTheme="minorHAnsi" w:hAnsiTheme="minorHAnsi"/>
          <w:szCs w:val="22"/>
        </w:rPr>
      </w:pPr>
    </w:p>
    <w:p w:rsidR="007B49AF" w:rsidRPr="00C9118E" w:rsidRDefault="007B49AF" w:rsidP="007B49AF">
      <w:pPr>
        <w:pStyle w:val="texte1"/>
        <w:spacing w:before="0"/>
        <w:ind w:left="0" w:right="0"/>
        <w:rPr>
          <w:rFonts w:asciiTheme="minorHAnsi" w:hAnsiTheme="minorHAnsi"/>
        </w:rPr>
      </w:pPr>
      <w:r w:rsidRPr="00C9118E">
        <w:rPr>
          <w:rFonts w:asciiTheme="minorHAnsi" w:hAnsiTheme="minorHAnsi"/>
        </w:rPr>
        <w:t xml:space="preserve">Le planning de passage des sous-traitants sera établi au début du contrat et communiqué pour validation avec </w:t>
      </w:r>
      <w:r w:rsidR="000026DB">
        <w:rPr>
          <w:rFonts w:asciiTheme="minorHAnsi" w:hAnsiTheme="minorHAnsi"/>
          <w:b/>
        </w:rPr>
        <w:t>FINAERO</w:t>
      </w:r>
      <w:r w:rsidRPr="00C9118E">
        <w:rPr>
          <w:rFonts w:asciiTheme="minorHAnsi" w:hAnsiTheme="minorHAnsi"/>
          <w:b/>
        </w:rPr>
        <w:t>.</w:t>
      </w:r>
    </w:p>
    <w:p w:rsidR="007B49AF" w:rsidRPr="00C9118E" w:rsidRDefault="007B49AF" w:rsidP="007B49AF">
      <w:pPr>
        <w:pStyle w:val="texte1"/>
        <w:spacing w:before="0"/>
        <w:ind w:left="0" w:right="0"/>
        <w:rPr>
          <w:rFonts w:asciiTheme="minorHAnsi" w:hAnsiTheme="minorHAnsi"/>
          <w:szCs w:val="22"/>
        </w:rPr>
      </w:pPr>
    </w:p>
    <w:p w:rsidR="007B49AF" w:rsidRPr="00C9118E" w:rsidRDefault="007B49AF" w:rsidP="007B49AF">
      <w:pPr>
        <w:autoSpaceDE w:val="0"/>
        <w:autoSpaceDN w:val="0"/>
        <w:adjustRightInd w:val="0"/>
        <w:jc w:val="both"/>
        <w:rPr>
          <w:rFonts w:cs="Times New Roman"/>
        </w:rPr>
      </w:pPr>
      <w:r w:rsidRPr="00C9118E">
        <w:rPr>
          <w:rFonts w:cs="Times New Roman"/>
        </w:rPr>
        <w:t>Ce planning sera intégré à la GMAO pour anticipation et préparation de leur passage.</w:t>
      </w:r>
    </w:p>
    <w:p w:rsidR="007B49AF" w:rsidRPr="00C9118E" w:rsidDel="00175006" w:rsidRDefault="007B49AF" w:rsidP="009D41BA">
      <w:pPr>
        <w:pStyle w:val="Titre4"/>
        <w:numPr>
          <w:ilvl w:val="0"/>
          <w:numId w:val="0"/>
        </w:numPr>
        <w:rPr>
          <w:del w:id="955" w:author="LOISON Jean-Marie" w:date="2016-06-24T17:37:00Z"/>
        </w:rPr>
      </w:pPr>
    </w:p>
    <w:p w:rsidR="007B49AF" w:rsidRPr="00C9118E" w:rsidRDefault="007B49AF" w:rsidP="009D41BA">
      <w:pPr>
        <w:pStyle w:val="Titre4"/>
      </w:pPr>
      <w:r w:rsidRPr="00C9118E">
        <w:t>Audit Méthodes / QSE</w:t>
      </w:r>
    </w:p>
    <w:p w:rsidR="007B49AF" w:rsidRPr="00C9118E" w:rsidRDefault="007B49AF" w:rsidP="007B49AF">
      <w:pPr>
        <w:autoSpaceDE w:val="0"/>
        <w:autoSpaceDN w:val="0"/>
        <w:adjustRightInd w:val="0"/>
        <w:jc w:val="both"/>
        <w:rPr>
          <w:rFonts w:cs="Times New Roman"/>
        </w:rPr>
      </w:pPr>
      <w:r w:rsidRPr="00C9118E">
        <w:rPr>
          <w:rFonts w:cs="Times New Roman"/>
        </w:rPr>
        <w:t>Au minimum une fois par an, le service méthodes et le service QSE déclenchent un audit sur site afin de vérifier sur le terrain que les procédures, méthodes, modes opératoires, documents adéquats sont mis en œuvre et à jour, sur la base d’une grille de cotation.</w:t>
      </w:r>
    </w:p>
    <w:p w:rsidR="007B49AF" w:rsidRPr="00C9118E" w:rsidRDefault="007B49AF" w:rsidP="007B49AF">
      <w:pPr>
        <w:autoSpaceDE w:val="0"/>
        <w:autoSpaceDN w:val="0"/>
        <w:adjustRightInd w:val="0"/>
        <w:jc w:val="both"/>
        <w:rPr>
          <w:rFonts w:cs="Times New Roman"/>
        </w:rPr>
      </w:pPr>
      <w:r w:rsidRPr="00C9118E">
        <w:rPr>
          <w:rFonts w:cs="Times New Roman"/>
        </w:rPr>
        <w:t>Cet audit se base également sur les référentiels ISO 9001, ISO 14001 et OHSAS 18001.</w:t>
      </w:r>
    </w:p>
    <w:p w:rsidR="007B49AF" w:rsidRPr="00C9118E" w:rsidRDefault="007B49AF" w:rsidP="007B49AF">
      <w:pPr>
        <w:autoSpaceDE w:val="0"/>
        <w:autoSpaceDN w:val="0"/>
        <w:adjustRightInd w:val="0"/>
        <w:jc w:val="both"/>
        <w:rPr>
          <w:rFonts w:cs="Times New Roman"/>
        </w:rPr>
      </w:pPr>
      <w:r w:rsidRPr="00C9118E">
        <w:rPr>
          <w:rFonts w:cs="Times New Roman"/>
        </w:rPr>
        <w:t>Il a pour but de s’assurer de la conformité de la prestation avec les exigences réglementaires et des référentiels en insistant particulièrement sur la mesure de la satisfaction Client et du devoir de conseil apporté à notre Client.</w:t>
      </w:r>
    </w:p>
    <w:p w:rsidR="007B49AF" w:rsidRPr="00C9118E" w:rsidRDefault="007B49AF" w:rsidP="007B49AF">
      <w:pPr>
        <w:autoSpaceDE w:val="0"/>
        <w:autoSpaceDN w:val="0"/>
        <w:adjustRightInd w:val="0"/>
        <w:jc w:val="both"/>
        <w:rPr>
          <w:rFonts w:cs="Times New Roman"/>
        </w:rPr>
      </w:pPr>
      <w:r w:rsidRPr="00C9118E">
        <w:rPr>
          <w:rFonts w:cs="Times New Roman"/>
        </w:rPr>
        <w:t>Le Responsable d’activité et le Responsable de site mènent ensuite, avec l’aide du Service Méthodes et service QSE, les actions correctives nécessaires.</w:t>
      </w:r>
    </w:p>
    <w:p w:rsidR="00BE3CE8" w:rsidRDefault="00BE3CE8" w:rsidP="00BE3CE8">
      <w:pPr>
        <w:pStyle w:val="Titre2"/>
        <w:keepNext/>
        <w:numPr>
          <w:ilvl w:val="0"/>
          <w:numId w:val="0"/>
        </w:numPr>
        <w:spacing w:before="480" w:after="240" w:line="240" w:lineRule="auto"/>
        <w:jc w:val="both"/>
      </w:pPr>
    </w:p>
    <w:p w:rsidR="00BE3CE8" w:rsidRDefault="00BE3CE8" w:rsidP="00BE3CE8"/>
    <w:p w:rsidR="00BE3CE8" w:rsidRPr="00BE3CE8" w:rsidRDefault="00BE3CE8" w:rsidP="00BE3CE8"/>
    <w:p w:rsidR="00466D08" w:rsidRDefault="00BE3CE8" w:rsidP="00BE3CE8">
      <w:pPr>
        <w:pStyle w:val="Titre2"/>
        <w:keepNext/>
        <w:numPr>
          <w:ilvl w:val="0"/>
          <w:numId w:val="0"/>
        </w:numPr>
        <w:spacing w:before="480" w:after="240" w:line="240" w:lineRule="auto"/>
        <w:jc w:val="both"/>
        <w:rPr>
          <w:rFonts w:cs="Times New Roman"/>
        </w:rPr>
      </w:pPr>
      <w:r>
        <w:rPr>
          <w:rFonts w:cs="Times New Roman"/>
        </w:rPr>
        <w:t xml:space="preserve"> </w:t>
      </w:r>
    </w:p>
    <w:p w:rsidR="007B49AF" w:rsidRPr="00C9118E" w:rsidDel="00175006" w:rsidRDefault="007B49AF" w:rsidP="007B49AF">
      <w:pPr>
        <w:pStyle w:val="texte1"/>
        <w:spacing w:before="120"/>
        <w:ind w:left="0" w:right="54"/>
        <w:rPr>
          <w:del w:id="956" w:author="LOISON Jean-Marie" w:date="2016-06-24T17:37:00Z"/>
          <w:rFonts w:asciiTheme="minorHAnsi" w:eastAsiaTheme="minorHAnsi" w:hAnsiTheme="minorHAnsi"/>
          <w:szCs w:val="22"/>
          <w:lang w:eastAsia="en-US"/>
        </w:rPr>
      </w:pPr>
    </w:p>
    <w:p w:rsidR="007B49AF" w:rsidRPr="00C9118E" w:rsidDel="00175006" w:rsidRDefault="007B49AF" w:rsidP="007B49AF">
      <w:pPr>
        <w:pStyle w:val="texte1"/>
        <w:spacing w:before="120"/>
        <w:ind w:left="0" w:right="54"/>
        <w:rPr>
          <w:del w:id="957"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58"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59"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0"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1"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2"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3"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4"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5"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6"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7"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8"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69"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70"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71"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72"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73" w:author="LOISON Jean-Marie" w:date="2016-06-24T17:37:00Z"/>
          <w:rFonts w:asciiTheme="minorHAnsi" w:hAnsiTheme="minorHAnsi"/>
          <w:b/>
          <w:i/>
          <w:color w:val="365F91" w:themeColor="accent1" w:themeShade="BF"/>
          <w:sz w:val="24"/>
          <w:szCs w:val="24"/>
        </w:rPr>
      </w:pPr>
    </w:p>
    <w:p w:rsidR="007B49AF" w:rsidRPr="00C9118E" w:rsidDel="00175006" w:rsidRDefault="007B49AF" w:rsidP="007B49AF">
      <w:pPr>
        <w:pStyle w:val="texte1"/>
        <w:spacing w:before="120"/>
        <w:ind w:left="0" w:right="54"/>
        <w:rPr>
          <w:del w:id="974" w:author="LOISON Jean-Marie" w:date="2016-06-24T17:37:00Z"/>
          <w:rFonts w:asciiTheme="minorHAnsi" w:hAnsiTheme="minorHAnsi"/>
          <w:b/>
          <w:i/>
          <w:color w:val="365F91" w:themeColor="accent1" w:themeShade="BF"/>
          <w:sz w:val="24"/>
          <w:szCs w:val="24"/>
        </w:rPr>
      </w:pPr>
    </w:p>
    <w:p w:rsidR="007B49AF" w:rsidRPr="00C9118E" w:rsidRDefault="007B49AF" w:rsidP="007B49AF">
      <w:pPr>
        <w:pStyle w:val="texte1"/>
        <w:spacing w:before="120"/>
        <w:ind w:left="0" w:right="54"/>
        <w:rPr>
          <w:rFonts w:asciiTheme="minorHAnsi" w:hAnsiTheme="minorHAnsi"/>
          <w:b/>
          <w:i/>
          <w:color w:val="365F91" w:themeColor="accent1" w:themeShade="BF"/>
          <w:sz w:val="24"/>
          <w:szCs w:val="24"/>
        </w:rPr>
      </w:pPr>
    </w:p>
    <w:p w:rsidR="007B49AF" w:rsidRPr="00C9118E" w:rsidRDefault="007B49AF" w:rsidP="00F5688E">
      <w:pPr>
        <w:pStyle w:val="Titre4"/>
      </w:pPr>
      <w:r w:rsidRPr="00C9118E">
        <w:t>Enquêtes de Satisfaction</w:t>
      </w:r>
    </w:p>
    <w:p w:rsidR="007B49AF" w:rsidRDefault="007B49AF" w:rsidP="007B49AF">
      <w:pPr>
        <w:autoSpaceDE w:val="0"/>
        <w:autoSpaceDN w:val="0"/>
        <w:adjustRightInd w:val="0"/>
        <w:jc w:val="both"/>
        <w:rPr>
          <w:rFonts w:cs="Times New Roman"/>
        </w:rPr>
      </w:pPr>
    </w:p>
    <w:p w:rsidR="00F5688E" w:rsidRPr="00C9118E" w:rsidDel="00345097" w:rsidRDefault="00F5688E" w:rsidP="007B49AF">
      <w:pPr>
        <w:autoSpaceDE w:val="0"/>
        <w:autoSpaceDN w:val="0"/>
        <w:adjustRightInd w:val="0"/>
        <w:jc w:val="both"/>
        <w:rPr>
          <w:del w:id="975" w:author="LOISON Jean-Marie" w:date="2016-06-24T17:39:00Z"/>
          <w:rFonts w:cs="Times New Roman"/>
        </w:rPr>
      </w:pPr>
    </w:p>
    <w:p w:rsidR="007B49AF" w:rsidRPr="00C9118E" w:rsidDel="00345097" w:rsidRDefault="007B49AF" w:rsidP="007B49AF">
      <w:pPr>
        <w:autoSpaceDE w:val="0"/>
        <w:autoSpaceDN w:val="0"/>
        <w:adjustRightInd w:val="0"/>
        <w:jc w:val="both"/>
        <w:rPr>
          <w:del w:id="976" w:author="LOISON Jean-Marie" w:date="2016-06-24T17:39:00Z"/>
          <w:rFonts w:cs="Times New Roman"/>
          <w:b/>
        </w:rPr>
      </w:pPr>
    </w:p>
    <w:p w:rsidR="007B49AF" w:rsidRPr="00C9118E" w:rsidDel="00345097" w:rsidRDefault="007B49AF" w:rsidP="007B49AF">
      <w:pPr>
        <w:autoSpaceDE w:val="0"/>
        <w:autoSpaceDN w:val="0"/>
        <w:adjustRightInd w:val="0"/>
        <w:jc w:val="both"/>
        <w:rPr>
          <w:del w:id="977" w:author="LOISON Jean-Marie" w:date="2016-06-24T17:39:00Z"/>
          <w:rFonts w:cs="Times New Roman"/>
          <w:b/>
        </w:rPr>
      </w:pPr>
    </w:p>
    <w:p w:rsidR="007B49AF" w:rsidRPr="00C9118E" w:rsidDel="00345097" w:rsidRDefault="007B49AF" w:rsidP="007B49AF">
      <w:pPr>
        <w:autoSpaceDE w:val="0"/>
        <w:autoSpaceDN w:val="0"/>
        <w:adjustRightInd w:val="0"/>
        <w:jc w:val="both"/>
        <w:rPr>
          <w:del w:id="978" w:author="LOISON Jean-Marie" w:date="2016-06-24T17:39:00Z"/>
          <w:rFonts w:cs="Times New Roman"/>
          <w:b/>
        </w:rPr>
      </w:pPr>
    </w:p>
    <w:p w:rsidR="007B49AF" w:rsidRPr="00C9118E" w:rsidDel="00345097" w:rsidRDefault="007B49AF" w:rsidP="007B49AF">
      <w:pPr>
        <w:autoSpaceDE w:val="0"/>
        <w:autoSpaceDN w:val="0"/>
        <w:adjustRightInd w:val="0"/>
        <w:jc w:val="both"/>
        <w:rPr>
          <w:del w:id="979" w:author="LOISON Jean-Marie" w:date="2016-06-24T17:39:00Z"/>
          <w:rFonts w:cs="Times New Roman"/>
          <w:b/>
        </w:rPr>
      </w:pPr>
    </w:p>
    <w:p w:rsidR="007B49AF" w:rsidRPr="00C9118E" w:rsidDel="00345097" w:rsidRDefault="007B49AF" w:rsidP="007B49AF">
      <w:pPr>
        <w:autoSpaceDE w:val="0"/>
        <w:autoSpaceDN w:val="0"/>
        <w:adjustRightInd w:val="0"/>
        <w:jc w:val="both"/>
        <w:rPr>
          <w:del w:id="980" w:author="LOISON Jean-Marie" w:date="2016-06-24T17:39:00Z"/>
          <w:rFonts w:cs="Times New Roman"/>
          <w:b/>
        </w:rPr>
      </w:pPr>
    </w:p>
    <w:p w:rsidR="007B49AF" w:rsidRPr="00C9118E" w:rsidDel="00345097" w:rsidRDefault="007B49AF" w:rsidP="007B49AF">
      <w:pPr>
        <w:autoSpaceDE w:val="0"/>
        <w:autoSpaceDN w:val="0"/>
        <w:adjustRightInd w:val="0"/>
        <w:jc w:val="both"/>
        <w:rPr>
          <w:del w:id="981" w:author="LOISON Jean-Marie" w:date="2016-06-24T17:39:00Z"/>
          <w:rFonts w:cs="Times New Roman"/>
          <w:b/>
        </w:rPr>
      </w:pPr>
    </w:p>
    <w:p w:rsidR="007B49AF" w:rsidRPr="00C9118E" w:rsidDel="00345097" w:rsidRDefault="007B49AF" w:rsidP="007B49AF">
      <w:pPr>
        <w:autoSpaceDE w:val="0"/>
        <w:autoSpaceDN w:val="0"/>
        <w:adjustRightInd w:val="0"/>
        <w:jc w:val="both"/>
        <w:rPr>
          <w:del w:id="982" w:author="LOISON Jean-Marie" w:date="2016-06-24T17:39:00Z"/>
          <w:rFonts w:cs="Times New Roman"/>
          <w:b/>
        </w:rPr>
      </w:pPr>
    </w:p>
    <w:p w:rsidR="007B49AF" w:rsidRPr="00C9118E" w:rsidDel="00345097" w:rsidRDefault="007B49AF" w:rsidP="007B49AF">
      <w:pPr>
        <w:autoSpaceDE w:val="0"/>
        <w:autoSpaceDN w:val="0"/>
        <w:adjustRightInd w:val="0"/>
        <w:jc w:val="both"/>
        <w:rPr>
          <w:del w:id="983" w:author="LOISON Jean-Marie" w:date="2016-06-24T17:39:00Z"/>
          <w:rFonts w:cs="Times New Roman"/>
          <w:b/>
        </w:rPr>
      </w:pPr>
    </w:p>
    <w:p w:rsidR="007B49AF" w:rsidRPr="00C9118E" w:rsidDel="00345097" w:rsidRDefault="007B49AF" w:rsidP="007B49AF">
      <w:pPr>
        <w:autoSpaceDE w:val="0"/>
        <w:autoSpaceDN w:val="0"/>
        <w:adjustRightInd w:val="0"/>
        <w:jc w:val="both"/>
        <w:rPr>
          <w:del w:id="984" w:author="LOISON Jean-Marie" w:date="2016-06-24T17:39:00Z"/>
          <w:rFonts w:cs="Times New Roman"/>
          <w:b/>
        </w:rPr>
      </w:pPr>
    </w:p>
    <w:p w:rsidR="007B49AF" w:rsidRPr="00C9118E" w:rsidDel="00345097" w:rsidRDefault="007B49AF" w:rsidP="007B49AF">
      <w:pPr>
        <w:autoSpaceDE w:val="0"/>
        <w:autoSpaceDN w:val="0"/>
        <w:adjustRightInd w:val="0"/>
        <w:jc w:val="both"/>
        <w:rPr>
          <w:del w:id="985" w:author="LOISON Jean-Marie" w:date="2016-06-24T17:39:00Z"/>
          <w:rFonts w:cs="Times New Roman"/>
          <w:b/>
        </w:rPr>
      </w:pPr>
    </w:p>
    <w:p w:rsidR="007B49AF" w:rsidRPr="00C9118E" w:rsidDel="00345097" w:rsidRDefault="007B49AF" w:rsidP="007B49AF">
      <w:pPr>
        <w:autoSpaceDE w:val="0"/>
        <w:autoSpaceDN w:val="0"/>
        <w:adjustRightInd w:val="0"/>
        <w:jc w:val="both"/>
        <w:rPr>
          <w:del w:id="986" w:author="LOISON Jean-Marie" w:date="2016-06-24T17:38:00Z"/>
          <w:rFonts w:cs="Times New Roman"/>
          <w:b/>
        </w:rPr>
      </w:pPr>
    </w:p>
    <w:p w:rsidR="007B49AF" w:rsidRPr="00C9118E" w:rsidRDefault="007B49AF" w:rsidP="007B49AF">
      <w:pPr>
        <w:autoSpaceDE w:val="0"/>
        <w:autoSpaceDN w:val="0"/>
        <w:adjustRightInd w:val="0"/>
        <w:jc w:val="both"/>
        <w:rPr>
          <w:rFonts w:cs="Times New Roman"/>
        </w:rPr>
      </w:pPr>
      <w:r w:rsidRPr="00C9118E">
        <w:rPr>
          <w:rFonts w:cs="Times New Roman"/>
          <w:b/>
        </w:rPr>
        <w:t>SPIE</w:t>
      </w:r>
      <w:r w:rsidRPr="00C9118E">
        <w:rPr>
          <w:rFonts w:cs="Times New Roman"/>
        </w:rPr>
        <w:t xml:space="preserve"> proposera régulièrement (à chaque semestre ou travail conséquent) à</w:t>
      </w:r>
      <w:r w:rsidRPr="00C9118E">
        <w:rPr>
          <w:rFonts w:cs="Times New Roman"/>
          <w:b/>
        </w:rPr>
        <w:t xml:space="preserve"> </w:t>
      </w:r>
      <w:r w:rsidR="000026DB">
        <w:rPr>
          <w:rFonts w:cs="Times New Roman"/>
          <w:b/>
        </w:rPr>
        <w:t>FINAERO</w:t>
      </w:r>
      <w:r w:rsidRPr="00C9118E">
        <w:rPr>
          <w:rFonts w:cs="Times New Roman"/>
        </w:rPr>
        <w:t>, de donner son avis sur les prestations réalisées.</w:t>
      </w:r>
    </w:p>
    <w:p w:rsidR="007B49AF" w:rsidRPr="00C9118E" w:rsidRDefault="007B49AF" w:rsidP="007B49AF">
      <w:pPr>
        <w:autoSpaceDE w:val="0"/>
        <w:autoSpaceDN w:val="0"/>
        <w:adjustRightInd w:val="0"/>
        <w:jc w:val="both"/>
        <w:rPr>
          <w:rFonts w:cs="Times New Roman"/>
        </w:rPr>
      </w:pPr>
      <w:r w:rsidRPr="00C9118E">
        <w:rPr>
          <w:rFonts w:cs="Times New Roman"/>
        </w:rPr>
        <w:t>Après analyse des enquêtes par la Direction Opérationnelle, un plan</w:t>
      </w:r>
      <w:del w:id="987" w:author="LOISON Jean-Marie" w:date="2016-06-24T17:38:00Z">
        <w:r w:rsidRPr="00C9118E" w:rsidDel="00345097">
          <w:rPr>
            <w:rFonts w:cs="Times New Roman"/>
          </w:rPr>
          <w:delText>ning</w:delText>
        </w:r>
      </w:del>
      <w:r w:rsidRPr="00C9118E">
        <w:rPr>
          <w:rFonts w:cs="Times New Roman"/>
        </w:rPr>
        <w:t xml:space="preserve"> d'action</w:t>
      </w:r>
      <w:ins w:id="988" w:author="LOISON Jean-Marie" w:date="2016-06-24T17:38:00Z">
        <w:r>
          <w:rPr>
            <w:rFonts w:cs="Times New Roman"/>
          </w:rPr>
          <w:t>s</w:t>
        </w:r>
      </w:ins>
      <w:r w:rsidRPr="00C9118E">
        <w:rPr>
          <w:rFonts w:cs="Times New Roman"/>
        </w:rPr>
        <w:t xml:space="preserve"> est proposé aux représentants de </w:t>
      </w:r>
      <w:r w:rsidR="000026DB">
        <w:rPr>
          <w:rFonts w:cs="Times New Roman"/>
          <w:b/>
        </w:rPr>
        <w:t>FINAERO</w:t>
      </w:r>
      <w:r w:rsidRPr="00C9118E">
        <w:rPr>
          <w:rFonts w:cs="Times New Roman"/>
        </w:rPr>
        <w:t>.</w:t>
      </w:r>
    </w:p>
    <w:p w:rsidR="007B49AF" w:rsidRPr="00C9118E" w:rsidRDefault="00466D08" w:rsidP="007B49AF">
      <w:pPr>
        <w:autoSpaceDE w:val="0"/>
        <w:autoSpaceDN w:val="0"/>
        <w:adjustRightInd w:val="0"/>
        <w:jc w:val="both"/>
        <w:rPr>
          <w:rFonts w:cs="Times New Roman"/>
        </w:rPr>
      </w:pPr>
      <w:r w:rsidRPr="00C9118E">
        <w:rPr>
          <w:rFonts w:cs="Times New Roman"/>
          <w:noProof/>
          <w:lang w:eastAsia="fr-FR"/>
        </w:rPr>
        <w:drawing>
          <wp:anchor distT="0" distB="0" distL="114300" distR="114300" simplePos="0" relativeHeight="251663360" behindDoc="1" locked="0" layoutInCell="1" allowOverlap="1" wp14:anchorId="5965B373" wp14:editId="2DA22A7B">
            <wp:simplePos x="0" y="0"/>
            <wp:positionH relativeFrom="column">
              <wp:posOffset>2376805</wp:posOffset>
            </wp:positionH>
            <wp:positionV relativeFrom="paragraph">
              <wp:posOffset>267970</wp:posOffset>
            </wp:positionV>
            <wp:extent cx="4010025" cy="2496185"/>
            <wp:effectExtent l="0" t="0" r="9525" b="0"/>
            <wp:wrapThrough wrapText="bothSides">
              <wp:wrapPolygon edited="0">
                <wp:start x="0" y="0"/>
                <wp:lineTo x="0" y="21430"/>
                <wp:lineTo x="21549" y="21430"/>
                <wp:lineTo x="21549" y="11045"/>
                <wp:lineTo x="21138" y="10880"/>
                <wp:lineTo x="12621" y="10550"/>
                <wp:lineTo x="20112" y="9561"/>
                <wp:lineTo x="20625" y="8407"/>
                <wp:lineTo x="18778" y="7912"/>
                <wp:lineTo x="19599" y="7088"/>
                <wp:lineTo x="20215" y="5770"/>
                <wp:lineTo x="20112" y="2637"/>
                <wp:lineTo x="21549" y="824"/>
                <wp:lineTo x="21549" y="0"/>
                <wp:lineTo x="0" y="0"/>
              </wp:wrapPolygon>
            </wp:wrapThrough>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3550"/>
                    <a:stretch/>
                  </pic:blipFill>
                  <pic:spPr bwMode="auto">
                    <a:xfrm>
                      <a:off x="0" y="0"/>
                      <a:ext cx="4010025" cy="249618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ajorEastAsia" w:cs="Times New Roman"/>
          <w:b/>
          <w:bCs/>
          <w:color w:val="4F81BD" w:themeColor="accent1"/>
          <w:u w:val="single"/>
        </w:rPr>
        <w:t>Objectif</w:t>
      </w:r>
      <w:r w:rsidR="007B49AF" w:rsidRPr="00345097">
        <w:rPr>
          <w:rFonts w:eastAsiaTheme="majorEastAsia" w:cs="Times New Roman"/>
          <w:b/>
          <w:bCs/>
          <w:color w:val="4F81BD" w:themeColor="accent1"/>
          <w:u w:val="single"/>
          <w:rPrChange w:id="989" w:author="LOISON Jean-Marie" w:date="2016-06-24T17:39:00Z">
            <w:rPr>
              <w:rFonts w:cs="Times New Roman"/>
            </w:rPr>
          </w:rPrChange>
        </w:rPr>
        <w:t xml:space="preserve"> : </w:t>
      </w:r>
      <w:r w:rsidR="007B49AF" w:rsidRPr="00C9118E">
        <w:rPr>
          <w:rFonts w:cs="Times New Roman"/>
        </w:rPr>
        <w:t xml:space="preserve">Evaluer la qualité des prestations </w:t>
      </w:r>
    </w:p>
    <w:p w:rsidR="007B49AF" w:rsidRPr="00C9118E" w:rsidRDefault="007B49AF" w:rsidP="007B49AF">
      <w:pPr>
        <w:autoSpaceDE w:val="0"/>
        <w:autoSpaceDN w:val="0"/>
        <w:adjustRightInd w:val="0"/>
        <w:jc w:val="both"/>
        <w:rPr>
          <w:rFonts w:cs="Times New Roman"/>
        </w:rPr>
      </w:pPr>
      <w:r w:rsidRPr="00345097">
        <w:rPr>
          <w:rFonts w:eastAsiaTheme="majorEastAsia" w:cs="Times New Roman"/>
          <w:b/>
          <w:bCs/>
          <w:color w:val="4F81BD" w:themeColor="accent1"/>
          <w:u w:val="single"/>
          <w:rPrChange w:id="990" w:author="LOISON Jean-Marie" w:date="2016-06-24T17:39:00Z">
            <w:rPr>
              <w:rFonts w:cs="Times New Roman"/>
            </w:rPr>
          </w:rPrChange>
        </w:rPr>
        <w:t xml:space="preserve">Observations : </w:t>
      </w:r>
      <w:r w:rsidRPr="00C9118E">
        <w:rPr>
          <w:rFonts w:cs="Times New Roman"/>
        </w:rPr>
        <w:t>Mise en place par le service Qualité, Sécurité, Environnement, 6 mois après la prise d’effet, puis un an après la prise d’effet, puis semestrielle à l’issue de la 1ère année par prélèvement.</w:t>
      </w:r>
    </w:p>
    <w:p w:rsidR="007B49AF" w:rsidRDefault="007B49AF" w:rsidP="007B49AF">
      <w:pPr>
        <w:autoSpaceDE w:val="0"/>
        <w:autoSpaceDN w:val="0"/>
        <w:adjustRightInd w:val="0"/>
        <w:jc w:val="both"/>
        <w:rPr>
          <w:rFonts w:cs="Times New Roman"/>
        </w:rPr>
      </w:pPr>
      <w:r w:rsidRPr="00C9118E">
        <w:rPr>
          <w:rFonts w:cs="Times New Roman"/>
        </w:rPr>
        <w:t>Les enquêtes de satisfaction sont analysées et les réponses traitées. Les réponses qui obtiennent un critère C=MOYEN ou D=INSUFFISANT font l’objet d’un suivi et de propositions d’améliorations.</w:t>
      </w:r>
    </w:p>
    <w:p w:rsidR="007B49AF" w:rsidRPr="00345097" w:rsidRDefault="00466D08" w:rsidP="007B49AF">
      <w:pPr>
        <w:autoSpaceDE w:val="0"/>
        <w:autoSpaceDN w:val="0"/>
        <w:adjustRightInd w:val="0"/>
        <w:jc w:val="both"/>
        <w:rPr>
          <w:rFonts w:eastAsiaTheme="majorEastAsia" w:cs="Times New Roman"/>
          <w:b/>
          <w:bCs/>
          <w:color w:val="4F81BD" w:themeColor="accent1"/>
          <w:u w:val="single"/>
          <w:rPrChange w:id="991" w:author="LOISON Jean-Marie" w:date="2016-06-24T17:40:00Z">
            <w:rPr>
              <w:rFonts w:cs="Times New Roman"/>
            </w:rPr>
          </w:rPrChange>
        </w:rPr>
      </w:pPr>
      <w:r w:rsidRPr="00C9118E">
        <w:rPr>
          <w:rFonts w:cs="Times New Roman"/>
          <w:noProof/>
          <w:lang w:eastAsia="fr-FR"/>
        </w:rPr>
        <w:drawing>
          <wp:anchor distT="0" distB="0" distL="114300" distR="114300" simplePos="0" relativeHeight="251662336" behindDoc="1" locked="0" layoutInCell="1" allowOverlap="1" wp14:anchorId="41447325" wp14:editId="7A0230B3">
            <wp:simplePos x="0" y="0"/>
            <wp:positionH relativeFrom="column">
              <wp:posOffset>3034030</wp:posOffset>
            </wp:positionH>
            <wp:positionV relativeFrom="paragraph">
              <wp:posOffset>182245</wp:posOffset>
            </wp:positionV>
            <wp:extent cx="3303270" cy="1628775"/>
            <wp:effectExtent l="0" t="0" r="0" b="0"/>
            <wp:wrapSquare wrapText="bothSides"/>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8139"/>
                    <a:stretch/>
                  </pic:blipFill>
                  <pic:spPr bwMode="auto">
                    <a:xfrm>
                      <a:off x="0" y="0"/>
                      <a:ext cx="3303270" cy="162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49AF" w:rsidRPr="00345097">
        <w:rPr>
          <w:rFonts w:eastAsiaTheme="majorEastAsia" w:cs="Times New Roman"/>
          <w:b/>
          <w:bCs/>
          <w:color w:val="4F81BD" w:themeColor="accent1"/>
          <w:u w:val="single"/>
          <w:rPrChange w:id="992" w:author="LOISON Jean-Marie" w:date="2016-06-24T17:40:00Z">
            <w:rPr>
              <w:rFonts w:cs="Times New Roman"/>
            </w:rPr>
          </w:rPrChange>
        </w:rPr>
        <w:t>Indicateurs complémentaires</w:t>
      </w:r>
      <w:ins w:id="993" w:author="LOISON Jean-Marie" w:date="2016-06-24T17:40:00Z">
        <w:r w:rsidR="007B49AF">
          <w:rPr>
            <w:rFonts w:eastAsiaTheme="majorEastAsia" w:cs="Times New Roman"/>
            <w:b/>
            <w:bCs/>
            <w:color w:val="4F81BD" w:themeColor="accent1"/>
            <w:u w:val="single"/>
          </w:rPr>
          <w:t> :</w:t>
        </w:r>
      </w:ins>
    </w:p>
    <w:p w:rsidR="007B49AF" w:rsidRPr="00C9118E" w:rsidRDefault="007B49AF" w:rsidP="007B49AF">
      <w:pPr>
        <w:autoSpaceDE w:val="0"/>
        <w:autoSpaceDN w:val="0"/>
        <w:adjustRightInd w:val="0"/>
        <w:jc w:val="both"/>
        <w:rPr>
          <w:rFonts w:cs="Times New Roman"/>
        </w:rPr>
      </w:pPr>
      <w:r w:rsidRPr="00C9118E">
        <w:rPr>
          <w:rFonts w:cs="Times New Roman"/>
        </w:rPr>
        <w:t xml:space="preserve">Outre les indicateurs mentionnés au Cahier des Charges qui serviront au suivi régulier et systématique des prestations que nous exécuterons dans le cadre de ce marché, nous pourrons mettre en place des indicateurs complémentaires choisis en collaboration avec les Représentants de </w:t>
      </w:r>
      <w:r w:rsidR="000026DB">
        <w:rPr>
          <w:rFonts w:cs="Times New Roman"/>
        </w:rPr>
        <w:t>FINAERO</w:t>
      </w:r>
      <w:r w:rsidR="00F5688E">
        <w:rPr>
          <w:rFonts w:cs="Times New Roman"/>
        </w:rPr>
        <w:t xml:space="preserve"> </w:t>
      </w:r>
      <w:r w:rsidRPr="00C9118E">
        <w:rPr>
          <w:rFonts w:cs="Times New Roman"/>
        </w:rPr>
        <w:t>en fonction de leur pertinence.</w:t>
      </w:r>
    </w:p>
    <w:p w:rsidR="007B49AF" w:rsidRPr="00C9118E" w:rsidDel="00345097" w:rsidRDefault="007B49AF" w:rsidP="007B49AF">
      <w:pPr>
        <w:autoSpaceDE w:val="0"/>
        <w:autoSpaceDN w:val="0"/>
        <w:adjustRightInd w:val="0"/>
        <w:jc w:val="both"/>
        <w:rPr>
          <w:del w:id="994" w:author="LOISON Jean-Marie" w:date="2016-06-24T17:40:00Z"/>
          <w:rFonts w:cs="Times New Roman"/>
        </w:rPr>
      </w:pPr>
    </w:p>
    <w:p w:rsidR="007B49AF" w:rsidRPr="00345097" w:rsidRDefault="007B49AF" w:rsidP="007B49AF">
      <w:pPr>
        <w:autoSpaceDE w:val="0"/>
        <w:autoSpaceDN w:val="0"/>
        <w:adjustRightInd w:val="0"/>
        <w:jc w:val="both"/>
        <w:rPr>
          <w:rFonts w:cs="Times New Roman"/>
          <w:u w:val="single"/>
          <w:rPrChange w:id="995" w:author="LOISON Jean-Marie" w:date="2016-06-24T17:40:00Z">
            <w:rPr>
              <w:rFonts w:cs="Times New Roman"/>
            </w:rPr>
          </w:rPrChange>
        </w:rPr>
      </w:pPr>
      <w:r w:rsidRPr="00345097">
        <w:rPr>
          <w:rFonts w:cs="Times New Roman"/>
          <w:u w:val="single"/>
          <w:rPrChange w:id="996" w:author="LOISON Jean-Marie" w:date="2016-06-24T17:40:00Z">
            <w:rPr>
              <w:rFonts w:cs="Times New Roman"/>
            </w:rPr>
          </w:rPrChange>
        </w:rPr>
        <w:t>Ces indicateurs feront partie des trois groupes suivants :</w:t>
      </w:r>
    </w:p>
    <w:p w:rsidR="007B49AF" w:rsidRPr="00C9118E" w:rsidRDefault="007B49AF" w:rsidP="007B49AF">
      <w:pPr>
        <w:numPr>
          <w:ilvl w:val="0"/>
          <w:numId w:val="18"/>
        </w:numPr>
        <w:spacing w:after="0" w:line="240" w:lineRule="auto"/>
        <w:jc w:val="both"/>
        <w:rPr>
          <w:rFonts w:cs="Times New Roman"/>
        </w:rPr>
      </w:pPr>
      <w:r w:rsidRPr="00C9118E">
        <w:rPr>
          <w:rFonts w:cs="Times New Roman"/>
        </w:rPr>
        <w:t xml:space="preserve"> </w:t>
      </w:r>
      <w:r w:rsidRPr="00C9118E">
        <w:rPr>
          <w:rFonts w:cs="Times New Roman"/>
        </w:rPr>
        <w:tab/>
        <w:t>Mesure de l’efficacité de l’équipe de maintenance,</w:t>
      </w:r>
    </w:p>
    <w:p w:rsidR="007B49AF" w:rsidRPr="00C9118E" w:rsidRDefault="007B49AF" w:rsidP="007B49AF">
      <w:pPr>
        <w:numPr>
          <w:ilvl w:val="0"/>
          <w:numId w:val="18"/>
        </w:numPr>
        <w:spacing w:after="0" w:line="240" w:lineRule="auto"/>
        <w:jc w:val="both"/>
        <w:rPr>
          <w:rFonts w:cs="Times New Roman"/>
        </w:rPr>
      </w:pPr>
      <w:r w:rsidRPr="00C9118E">
        <w:rPr>
          <w:rFonts w:cs="Times New Roman"/>
        </w:rPr>
        <w:t xml:space="preserve"> </w:t>
      </w:r>
      <w:r w:rsidRPr="00C9118E">
        <w:rPr>
          <w:rFonts w:cs="Times New Roman"/>
        </w:rPr>
        <w:tab/>
        <w:t>Mesure de la qualité des prestations,</w:t>
      </w:r>
    </w:p>
    <w:p w:rsidR="007B49AF" w:rsidRDefault="007B49AF" w:rsidP="007B49AF">
      <w:pPr>
        <w:numPr>
          <w:ilvl w:val="0"/>
          <w:numId w:val="18"/>
        </w:numPr>
        <w:spacing w:after="0" w:line="240" w:lineRule="auto"/>
        <w:jc w:val="both"/>
        <w:rPr>
          <w:rFonts w:cs="Times New Roman"/>
        </w:rPr>
      </w:pPr>
      <w:r w:rsidRPr="00C9118E">
        <w:rPr>
          <w:rFonts w:cs="Times New Roman"/>
        </w:rPr>
        <w:t xml:space="preserve"> </w:t>
      </w:r>
      <w:r w:rsidRPr="00C9118E">
        <w:rPr>
          <w:rFonts w:cs="Times New Roman"/>
        </w:rPr>
        <w:tab/>
        <w:t>Mesure des coûts de maintenance</w:t>
      </w:r>
    </w:p>
    <w:p w:rsidR="00466D08" w:rsidRDefault="00466D08">
      <w:pPr>
        <w:rPr>
          <w:rFonts w:cs="Times New Roman"/>
        </w:rPr>
      </w:pPr>
      <w:r>
        <w:rPr>
          <w:rFonts w:cs="Times New Roman"/>
        </w:rPr>
        <w:br w:type="page"/>
      </w:r>
    </w:p>
    <w:p w:rsidR="007B49AF" w:rsidRPr="00C9118E" w:rsidDel="00345097" w:rsidRDefault="007B49AF" w:rsidP="009152B8">
      <w:pPr>
        <w:pStyle w:val="Titre3"/>
        <w:rPr>
          <w:del w:id="997" w:author="LOISON Jean-Marie" w:date="2016-06-24T17:40:00Z"/>
        </w:rPr>
      </w:pPr>
      <w:bookmarkStart w:id="998" w:name="_Toc456779754"/>
      <w:bookmarkStart w:id="999" w:name="_Toc456855179"/>
      <w:bookmarkStart w:id="1000" w:name="_Toc456858798"/>
      <w:bookmarkStart w:id="1001" w:name="_Toc456964059"/>
      <w:bookmarkStart w:id="1002" w:name="_Toc456964521"/>
      <w:bookmarkStart w:id="1003" w:name="_Toc456964753"/>
      <w:bookmarkStart w:id="1004" w:name="_Toc456971546"/>
      <w:bookmarkStart w:id="1005" w:name="_Toc456972020"/>
      <w:bookmarkEnd w:id="998"/>
      <w:bookmarkEnd w:id="999"/>
      <w:bookmarkEnd w:id="1000"/>
      <w:bookmarkEnd w:id="1001"/>
      <w:bookmarkEnd w:id="1002"/>
      <w:bookmarkEnd w:id="1003"/>
      <w:bookmarkEnd w:id="1004"/>
      <w:bookmarkEnd w:id="1005"/>
    </w:p>
    <w:p w:rsidR="007B49AF" w:rsidRPr="00C9118E" w:rsidDel="00345097" w:rsidRDefault="007B49AF" w:rsidP="009152B8">
      <w:pPr>
        <w:pStyle w:val="Titre3"/>
        <w:rPr>
          <w:del w:id="1006" w:author="LOISON Jean-Marie" w:date="2016-06-24T17:40:00Z"/>
        </w:rPr>
      </w:pPr>
      <w:bookmarkStart w:id="1007" w:name="_Toc456779755"/>
      <w:bookmarkStart w:id="1008" w:name="_Toc456855180"/>
      <w:bookmarkStart w:id="1009" w:name="_Toc456858799"/>
      <w:bookmarkStart w:id="1010" w:name="_Toc456964060"/>
      <w:bookmarkStart w:id="1011" w:name="_Toc456964522"/>
      <w:bookmarkStart w:id="1012" w:name="_Toc456964754"/>
      <w:bookmarkStart w:id="1013" w:name="_Toc456971547"/>
      <w:bookmarkStart w:id="1014" w:name="_Toc456972021"/>
      <w:bookmarkEnd w:id="1007"/>
      <w:bookmarkEnd w:id="1008"/>
      <w:bookmarkEnd w:id="1009"/>
      <w:bookmarkEnd w:id="1010"/>
      <w:bookmarkEnd w:id="1011"/>
      <w:bookmarkEnd w:id="1012"/>
      <w:bookmarkEnd w:id="1013"/>
      <w:bookmarkEnd w:id="1014"/>
    </w:p>
    <w:p w:rsidR="007B49AF" w:rsidRPr="00C9118E" w:rsidDel="00345097" w:rsidRDefault="007B49AF" w:rsidP="009152B8">
      <w:pPr>
        <w:pStyle w:val="Titre3"/>
        <w:rPr>
          <w:del w:id="1015" w:author="LOISON Jean-Marie" w:date="2016-06-24T17:40:00Z"/>
        </w:rPr>
      </w:pPr>
      <w:bookmarkStart w:id="1016" w:name="_Toc456779756"/>
      <w:bookmarkStart w:id="1017" w:name="_Toc456855181"/>
      <w:bookmarkStart w:id="1018" w:name="_Toc456858800"/>
      <w:bookmarkStart w:id="1019" w:name="_Toc456964061"/>
      <w:bookmarkStart w:id="1020" w:name="_Toc456964523"/>
      <w:bookmarkStart w:id="1021" w:name="_Toc456964755"/>
      <w:bookmarkStart w:id="1022" w:name="_Toc456971548"/>
      <w:bookmarkStart w:id="1023" w:name="_Toc456972022"/>
      <w:bookmarkEnd w:id="1016"/>
      <w:bookmarkEnd w:id="1017"/>
      <w:bookmarkEnd w:id="1018"/>
      <w:bookmarkEnd w:id="1019"/>
      <w:bookmarkEnd w:id="1020"/>
      <w:bookmarkEnd w:id="1021"/>
      <w:bookmarkEnd w:id="1022"/>
      <w:bookmarkEnd w:id="1023"/>
    </w:p>
    <w:p w:rsidR="007B49AF" w:rsidRPr="00C9118E" w:rsidDel="00345097" w:rsidRDefault="007B49AF" w:rsidP="009152B8">
      <w:pPr>
        <w:pStyle w:val="Titre3"/>
        <w:rPr>
          <w:del w:id="1024" w:author="LOISON Jean-Marie" w:date="2016-06-24T17:40:00Z"/>
        </w:rPr>
      </w:pPr>
      <w:bookmarkStart w:id="1025" w:name="_Toc456779757"/>
      <w:bookmarkStart w:id="1026" w:name="_Toc456855182"/>
      <w:bookmarkStart w:id="1027" w:name="_Toc456858801"/>
      <w:bookmarkStart w:id="1028" w:name="_Toc456964062"/>
      <w:bookmarkStart w:id="1029" w:name="_Toc456964524"/>
      <w:bookmarkStart w:id="1030" w:name="_Toc456964756"/>
      <w:bookmarkStart w:id="1031" w:name="_Toc456971549"/>
      <w:bookmarkStart w:id="1032" w:name="_Toc456972023"/>
      <w:bookmarkEnd w:id="1025"/>
      <w:bookmarkEnd w:id="1026"/>
      <w:bookmarkEnd w:id="1027"/>
      <w:bookmarkEnd w:id="1028"/>
      <w:bookmarkEnd w:id="1029"/>
      <w:bookmarkEnd w:id="1030"/>
      <w:bookmarkEnd w:id="1031"/>
      <w:bookmarkEnd w:id="1032"/>
    </w:p>
    <w:p w:rsidR="007B49AF" w:rsidRPr="00C9118E" w:rsidDel="00345097" w:rsidRDefault="007B49AF" w:rsidP="009152B8">
      <w:pPr>
        <w:pStyle w:val="Titre3"/>
        <w:rPr>
          <w:del w:id="1033" w:author="LOISON Jean-Marie" w:date="2016-06-24T17:40:00Z"/>
        </w:rPr>
      </w:pPr>
      <w:bookmarkStart w:id="1034" w:name="_Toc456779758"/>
      <w:bookmarkStart w:id="1035" w:name="_Toc456855183"/>
      <w:bookmarkStart w:id="1036" w:name="_Toc456858802"/>
      <w:bookmarkStart w:id="1037" w:name="_Toc456964063"/>
      <w:bookmarkStart w:id="1038" w:name="_Toc456964525"/>
      <w:bookmarkStart w:id="1039" w:name="_Toc456964757"/>
      <w:bookmarkStart w:id="1040" w:name="_Toc456971550"/>
      <w:bookmarkStart w:id="1041" w:name="_Toc456972024"/>
      <w:bookmarkEnd w:id="1034"/>
      <w:bookmarkEnd w:id="1035"/>
      <w:bookmarkEnd w:id="1036"/>
      <w:bookmarkEnd w:id="1037"/>
      <w:bookmarkEnd w:id="1038"/>
      <w:bookmarkEnd w:id="1039"/>
      <w:bookmarkEnd w:id="1040"/>
      <w:bookmarkEnd w:id="1041"/>
    </w:p>
    <w:p w:rsidR="007B49AF" w:rsidRPr="00C9118E" w:rsidDel="00345097" w:rsidRDefault="007B49AF" w:rsidP="009152B8">
      <w:pPr>
        <w:pStyle w:val="Titre3"/>
        <w:rPr>
          <w:del w:id="1042" w:author="LOISON Jean-Marie" w:date="2016-06-24T17:40:00Z"/>
        </w:rPr>
      </w:pPr>
      <w:bookmarkStart w:id="1043" w:name="_Toc456779759"/>
      <w:bookmarkStart w:id="1044" w:name="_Toc456855184"/>
      <w:bookmarkStart w:id="1045" w:name="_Toc456858803"/>
      <w:bookmarkStart w:id="1046" w:name="_Toc456964064"/>
      <w:bookmarkStart w:id="1047" w:name="_Toc456964526"/>
      <w:bookmarkStart w:id="1048" w:name="_Toc456964758"/>
      <w:bookmarkStart w:id="1049" w:name="_Toc456971551"/>
      <w:bookmarkStart w:id="1050" w:name="_Toc456972025"/>
      <w:bookmarkEnd w:id="1043"/>
      <w:bookmarkEnd w:id="1044"/>
      <w:bookmarkEnd w:id="1045"/>
      <w:bookmarkEnd w:id="1046"/>
      <w:bookmarkEnd w:id="1047"/>
      <w:bookmarkEnd w:id="1048"/>
      <w:bookmarkEnd w:id="1049"/>
      <w:bookmarkEnd w:id="1050"/>
    </w:p>
    <w:p w:rsidR="007B49AF" w:rsidRPr="00C9118E" w:rsidDel="00345097" w:rsidRDefault="007B49AF" w:rsidP="009152B8">
      <w:pPr>
        <w:pStyle w:val="Titre3"/>
        <w:rPr>
          <w:del w:id="1051" w:author="LOISON Jean-Marie" w:date="2016-06-24T17:40:00Z"/>
        </w:rPr>
      </w:pPr>
      <w:bookmarkStart w:id="1052" w:name="_Toc456779760"/>
      <w:bookmarkStart w:id="1053" w:name="_Toc456855185"/>
      <w:bookmarkStart w:id="1054" w:name="_Toc456858804"/>
      <w:bookmarkStart w:id="1055" w:name="_Toc456964065"/>
      <w:bookmarkStart w:id="1056" w:name="_Toc456964527"/>
      <w:bookmarkStart w:id="1057" w:name="_Toc456964759"/>
      <w:bookmarkStart w:id="1058" w:name="_Toc456971552"/>
      <w:bookmarkStart w:id="1059" w:name="_Toc456972026"/>
      <w:bookmarkEnd w:id="1052"/>
      <w:bookmarkEnd w:id="1053"/>
      <w:bookmarkEnd w:id="1054"/>
      <w:bookmarkEnd w:id="1055"/>
      <w:bookmarkEnd w:id="1056"/>
      <w:bookmarkEnd w:id="1057"/>
      <w:bookmarkEnd w:id="1058"/>
      <w:bookmarkEnd w:id="1059"/>
    </w:p>
    <w:p w:rsidR="007B49AF" w:rsidRPr="00C9118E" w:rsidDel="00345097" w:rsidRDefault="007B49AF" w:rsidP="009152B8">
      <w:pPr>
        <w:pStyle w:val="Titre3"/>
        <w:rPr>
          <w:del w:id="1060" w:author="LOISON Jean-Marie" w:date="2016-06-24T17:40:00Z"/>
        </w:rPr>
      </w:pPr>
      <w:bookmarkStart w:id="1061" w:name="_Toc456779761"/>
      <w:bookmarkStart w:id="1062" w:name="_Toc456855186"/>
      <w:bookmarkStart w:id="1063" w:name="_Toc456858805"/>
      <w:bookmarkStart w:id="1064" w:name="_Toc456964066"/>
      <w:bookmarkStart w:id="1065" w:name="_Toc456964528"/>
      <w:bookmarkStart w:id="1066" w:name="_Toc456964760"/>
      <w:bookmarkStart w:id="1067" w:name="_Toc456971553"/>
      <w:bookmarkStart w:id="1068" w:name="_Toc456972027"/>
      <w:bookmarkEnd w:id="1061"/>
      <w:bookmarkEnd w:id="1062"/>
      <w:bookmarkEnd w:id="1063"/>
      <w:bookmarkEnd w:id="1064"/>
      <w:bookmarkEnd w:id="1065"/>
      <w:bookmarkEnd w:id="1066"/>
      <w:bookmarkEnd w:id="1067"/>
      <w:bookmarkEnd w:id="1068"/>
    </w:p>
    <w:p w:rsidR="007B49AF" w:rsidRPr="00C9118E" w:rsidDel="00345097" w:rsidRDefault="007B49AF" w:rsidP="009152B8">
      <w:pPr>
        <w:pStyle w:val="Titre3"/>
        <w:rPr>
          <w:del w:id="1069" w:author="LOISON Jean-Marie" w:date="2016-06-24T17:40:00Z"/>
        </w:rPr>
      </w:pPr>
      <w:bookmarkStart w:id="1070" w:name="_Toc456779762"/>
      <w:bookmarkStart w:id="1071" w:name="_Toc456855187"/>
      <w:bookmarkStart w:id="1072" w:name="_Toc456858806"/>
      <w:bookmarkStart w:id="1073" w:name="_Toc456964067"/>
      <w:bookmarkStart w:id="1074" w:name="_Toc456964529"/>
      <w:bookmarkStart w:id="1075" w:name="_Toc456964761"/>
      <w:bookmarkStart w:id="1076" w:name="_Toc456971554"/>
      <w:bookmarkStart w:id="1077" w:name="_Toc456972028"/>
      <w:bookmarkEnd w:id="1070"/>
      <w:bookmarkEnd w:id="1071"/>
      <w:bookmarkEnd w:id="1072"/>
      <w:bookmarkEnd w:id="1073"/>
      <w:bookmarkEnd w:id="1074"/>
      <w:bookmarkEnd w:id="1075"/>
      <w:bookmarkEnd w:id="1076"/>
      <w:bookmarkEnd w:id="1077"/>
    </w:p>
    <w:p w:rsidR="007B49AF" w:rsidRPr="00C9118E" w:rsidDel="00345097" w:rsidRDefault="007B49AF" w:rsidP="009152B8">
      <w:pPr>
        <w:pStyle w:val="Titre3"/>
        <w:rPr>
          <w:del w:id="1078" w:author="LOISON Jean-Marie" w:date="2016-06-24T17:40:00Z"/>
        </w:rPr>
      </w:pPr>
      <w:bookmarkStart w:id="1079" w:name="_Toc456779763"/>
      <w:bookmarkStart w:id="1080" w:name="_Toc456855188"/>
      <w:bookmarkStart w:id="1081" w:name="_Toc456858807"/>
      <w:bookmarkStart w:id="1082" w:name="_Toc456964068"/>
      <w:bookmarkStart w:id="1083" w:name="_Toc456964530"/>
      <w:bookmarkStart w:id="1084" w:name="_Toc456964762"/>
      <w:bookmarkStart w:id="1085" w:name="_Toc456971555"/>
      <w:bookmarkStart w:id="1086" w:name="_Toc456972029"/>
      <w:bookmarkEnd w:id="1079"/>
      <w:bookmarkEnd w:id="1080"/>
      <w:bookmarkEnd w:id="1081"/>
      <w:bookmarkEnd w:id="1082"/>
      <w:bookmarkEnd w:id="1083"/>
      <w:bookmarkEnd w:id="1084"/>
      <w:bookmarkEnd w:id="1085"/>
      <w:bookmarkEnd w:id="1086"/>
    </w:p>
    <w:p w:rsidR="007B49AF" w:rsidRPr="00C9118E" w:rsidDel="00345097" w:rsidRDefault="007B49AF" w:rsidP="009152B8">
      <w:pPr>
        <w:pStyle w:val="Titre3"/>
        <w:rPr>
          <w:del w:id="1087" w:author="LOISON Jean-Marie" w:date="2016-06-24T17:40:00Z"/>
        </w:rPr>
      </w:pPr>
      <w:bookmarkStart w:id="1088" w:name="_Toc456779764"/>
      <w:bookmarkStart w:id="1089" w:name="_Toc456855189"/>
      <w:bookmarkStart w:id="1090" w:name="_Toc456858808"/>
      <w:bookmarkStart w:id="1091" w:name="_Toc456964069"/>
      <w:bookmarkStart w:id="1092" w:name="_Toc456964531"/>
      <w:bookmarkStart w:id="1093" w:name="_Toc456964763"/>
      <w:bookmarkStart w:id="1094" w:name="_Toc456971556"/>
      <w:bookmarkStart w:id="1095" w:name="_Toc456972030"/>
      <w:bookmarkEnd w:id="1088"/>
      <w:bookmarkEnd w:id="1089"/>
      <w:bookmarkEnd w:id="1090"/>
      <w:bookmarkEnd w:id="1091"/>
      <w:bookmarkEnd w:id="1092"/>
      <w:bookmarkEnd w:id="1093"/>
      <w:bookmarkEnd w:id="1094"/>
      <w:bookmarkEnd w:id="1095"/>
    </w:p>
    <w:p w:rsidR="007B49AF" w:rsidRPr="00C9118E" w:rsidDel="00345097" w:rsidRDefault="007B49AF" w:rsidP="009152B8">
      <w:pPr>
        <w:pStyle w:val="Titre3"/>
        <w:rPr>
          <w:del w:id="1096" w:author="LOISON Jean-Marie" w:date="2016-06-24T17:40:00Z"/>
        </w:rPr>
      </w:pPr>
      <w:bookmarkStart w:id="1097" w:name="_Toc456779765"/>
      <w:bookmarkStart w:id="1098" w:name="_Toc456855190"/>
      <w:bookmarkStart w:id="1099" w:name="_Toc456858809"/>
      <w:bookmarkStart w:id="1100" w:name="_Toc456964070"/>
      <w:bookmarkStart w:id="1101" w:name="_Toc456964532"/>
      <w:bookmarkStart w:id="1102" w:name="_Toc456964764"/>
      <w:bookmarkStart w:id="1103" w:name="_Toc456971557"/>
      <w:bookmarkStart w:id="1104" w:name="_Toc456972031"/>
      <w:bookmarkEnd w:id="1097"/>
      <w:bookmarkEnd w:id="1098"/>
      <w:bookmarkEnd w:id="1099"/>
      <w:bookmarkEnd w:id="1100"/>
      <w:bookmarkEnd w:id="1101"/>
      <w:bookmarkEnd w:id="1102"/>
      <w:bookmarkEnd w:id="1103"/>
      <w:bookmarkEnd w:id="1104"/>
    </w:p>
    <w:p w:rsidR="007B49AF" w:rsidRPr="00C9118E" w:rsidDel="00345097" w:rsidRDefault="007B49AF" w:rsidP="009152B8">
      <w:pPr>
        <w:pStyle w:val="Titre3"/>
        <w:rPr>
          <w:del w:id="1105" w:author="LOISON Jean-Marie" w:date="2016-06-24T17:40:00Z"/>
        </w:rPr>
      </w:pPr>
      <w:bookmarkStart w:id="1106" w:name="_Toc456779766"/>
      <w:bookmarkStart w:id="1107" w:name="_Toc456855191"/>
      <w:bookmarkStart w:id="1108" w:name="_Toc456858810"/>
      <w:bookmarkStart w:id="1109" w:name="_Toc456964071"/>
      <w:bookmarkStart w:id="1110" w:name="_Toc456964533"/>
      <w:bookmarkStart w:id="1111" w:name="_Toc456964765"/>
      <w:bookmarkStart w:id="1112" w:name="_Toc456971558"/>
      <w:bookmarkStart w:id="1113" w:name="_Toc456972032"/>
      <w:bookmarkEnd w:id="1106"/>
      <w:bookmarkEnd w:id="1107"/>
      <w:bookmarkEnd w:id="1108"/>
      <w:bookmarkEnd w:id="1109"/>
      <w:bookmarkEnd w:id="1110"/>
      <w:bookmarkEnd w:id="1111"/>
      <w:bookmarkEnd w:id="1112"/>
      <w:bookmarkEnd w:id="1113"/>
    </w:p>
    <w:p w:rsidR="007B49AF" w:rsidRPr="00C9118E" w:rsidDel="00345097" w:rsidRDefault="007B49AF" w:rsidP="009152B8">
      <w:pPr>
        <w:pStyle w:val="Titre3"/>
        <w:rPr>
          <w:del w:id="1114" w:author="LOISON Jean-Marie" w:date="2016-06-24T17:40:00Z"/>
        </w:rPr>
      </w:pPr>
      <w:bookmarkStart w:id="1115" w:name="_Toc456779767"/>
      <w:bookmarkStart w:id="1116" w:name="_Toc456855192"/>
      <w:bookmarkStart w:id="1117" w:name="_Toc456858811"/>
      <w:bookmarkStart w:id="1118" w:name="_Toc456964072"/>
      <w:bookmarkStart w:id="1119" w:name="_Toc456964534"/>
      <w:bookmarkStart w:id="1120" w:name="_Toc456964766"/>
      <w:bookmarkStart w:id="1121" w:name="_Toc456971559"/>
      <w:bookmarkStart w:id="1122" w:name="_Toc456972033"/>
      <w:bookmarkEnd w:id="1115"/>
      <w:bookmarkEnd w:id="1116"/>
      <w:bookmarkEnd w:id="1117"/>
      <w:bookmarkEnd w:id="1118"/>
      <w:bookmarkEnd w:id="1119"/>
      <w:bookmarkEnd w:id="1120"/>
      <w:bookmarkEnd w:id="1121"/>
      <w:bookmarkEnd w:id="1122"/>
    </w:p>
    <w:p w:rsidR="007B49AF" w:rsidRPr="00C9118E" w:rsidDel="00345097" w:rsidRDefault="007B49AF" w:rsidP="009152B8">
      <w:pPr>
        <w:pStyle w:val="Titre3"/>
        <w:rPr>
          <w:del w:id="1123" w:author="LOISON Jean-Marie" w:date="2016-06-24T17:40:00Z"/>
        </w:rPr>
      </w:pPr>
      <w:bookmarkStart w:id="1124" w:name="_Toc456779768"/>
      <w:bookmarkStart w:id="1125" w:name="_Toc456855193"/>
      <w:bookmarkStart w:id="1126" w:name="_Toc456858812"/>
      <w:bookmarkStart w:id="1127" w:name="_Toc456964073"/>
      <w:bookmarkStart w:id="1128" w:name="_Toc456964535"/>
      <w:bookmarkStart w:id="1129" w:name="_Toc456964767"/>
      <w:bookmarkStart w:id="1130" w:name="_Toc456971560"/>
      <w:bookmarkStart w:id="1131" w:name="_Toc456972034"/>
      <w:bookmarkEnd w:id="1124"/>
      <w:bookmarkEnd w:id="1125"/>
      <w:bookmarkEnd w:id="1126"/>
      <w:bookmarkEnd w:id="1127"/>
      <w:bookmarkEnd w:id="1128"/>
      <w:bookmarkEnd w:id="1129"/>
      <w:bookmarkEnd w:id="1130"/>
      <w:bookmarkEnd w:id="1131"/>
    </w:p>
    <w:p w:rsidR="007B49AF" w:rsidRPr="00C9118E" w:rsidDel="00345097" w:rsidRDefault="007B49AF" w:rsidP="009152B8">
      <w:pPr>
        <w:pStyle w:val="Titre3"/>
        <w:rPr>
          <w:del w:id="1132" w:author="LOISON Jean-Marie" w:date="2016-06-24T17:40:00Z"/>
        </w:rPr>
      </w:pPr>
      <w:bookmarkStart w:id="1133" w:name="_Toc456779769"/>
      <w:bookmarkStart w:id="1134" w:name="_Toc456855194"/>
      <w:bookmarkStart w:id="1135" w:name="_Toc456858813"/>
      <w:bookmarkStart w:id="1136" w:name="_Toc456964074"/>
      <w:bookmarkStart w:id="1137" w:name="_Toc456964536"/>
      <w:bookmarkStart w:id="1138" w:name="_Toc456964768"/>
      <w:bookmarkStart w:id="1139" w:name="_Toc456971561"/>
      <w:bookmarkStart w:id="1140" w:name="_Toc456972035"/>
      <w:bookmarkEnd w:id="1133"/>
      <w:bookmarkEnd w:id="1134"/>
      <w:bookmarkEnd w:id="1135"/>
      <w:bookmarkEnd w:id="1136"/>
      <w:bookmarkEnd w:id="1137"/>
      <w:bookmarkEnd w:id="1138"/>
      <w:bookmarkEnd w:id="1139"/>
      <w:bookmarkEnd w:id="1140"/>
    </w:p>
    <w:p w:rsidR="007B49AF" w:rsidRPr="00C9118E" w:rsidDel="00345097" w:rsidRDefault="007B49AF" w:rsidP="009152B8">
      <w:pPr>
        <w:pStyle w:val="Titre3"/>
        <w:rPr>
          <w:del w:id="1141" w:author="LOISON Jean-Marie" w:date="2016-06-24T17:40:00Z"/>
        </w:rPr>
      </w:pPr>
      <w:bookmarkStart w:id="1142" w:name="_Toc456779770"/>
      <w:bookmarkStart w:id="1143" w:name="_Toc456855195"/>
      <w:bookmarkStart w:id="1144" w:name="_Toc456858814"/>
      <w:bookmarkStart w:id="1145" w:name="_Toc456964075"/>
      <w:bookmarkStart w:id="1146" w:name="_Toc456964537"/>
      <w:bookmarkStart w:id="1147" w:name="_Toc456964769"/>
      <w:bookmarkStart w:id="1148" w:name="_Toc456971562"/>
      <w:bookmarkStart w:id="1149" w:name="_Toc456972036"/>
      <w:bookmarkEnd w:id="1142"/>
      <w:bookmarkEnd w:id="1143"/>
      <w:bookmarkEnd w:id="1144"/>
      <w:bookmarkEnd w:id="1145"/>
      <w:bookmarkEnd w:id="1146"/>
      <w:bookmarkEnd w:id="1147"/>
      <w:bookmarkEnd w:id="1148"/>
      <w:bookmarkEnd w:id="1149"/>
    </w:p>
    <w:p w:rsidR="007B49AF" w:rsidRPr="00C9118E" w:rsidDel="00345097" w:rsidRDefault="007B49AF" w:rsidP="009152B8">
      <w:pPr>
        <w:pStyle w:val="Titre3"/>
        <w:rPr>
          <w:del w:id="1150" w:author="LOISON Jean-Marie" w:date="2016-06-24T17:40:00Z"/>
        </w:rPr>
      </w:pPr>
      <w:bookmarkStart w:id="1151" w:name="_Toc456779771"/>
      <w:bookmarkStart w:id="1152" w:name="_Toc456855196"/>
      <w:bookmarkStart w:id="1153" w:name="_Toc456858815"/>
      <w:bookmarkStart w:id="1154" w:name="_Toc456964076"/>
      <w:bookmarkStart w:id="1155" w:name="_Toc456964538"/>
      <w:bookmarkStart w:id="1156" w:name="_Toc456964770"/>
      <w:bookmarkStart w:id="1157" w:name="_Toc456971563"/>
      <w:bookmarkStart w:id="1158" w:name="_Toc456972037"/>
      <w:bookmarkEnd w:id="1151"/>
      <w:bookmarkEnd w:id="1152"/>
      <w:bookmarkEnd w:id="1153"/>
      <w:bookmarkEnd w:id="1154"/>
      <w:bookmarkEnd w:id="1155"/>
      <w:bookmarkEnd w:id="1156"/>
      <w:bookmarkEnd w:id="1157"/>
      <w:bookmarkEnd w:id="1158"/>
    </w:p>
    <w:p w:rsidR="007B49AF" w:rsidRPr="00C9118E" w:rsidDel="00345097" w:rsidRDefault="007B49AF" w:rsidP="009152B8">
      <w:pPr>
        <w:pStyle w:val="Titre3"/>
        <w:rPr>
          <w:del w:id="1159" w:author="LOISON Jean-Marie" w:date="2016-06-24T17:40:00Z"/>
        </w:rPr>
      </w:pPr>
      <w:bookmarkStart w:id="1160" w:name="_Toc456779772"/>
      <w:bookmarkStart w:id="1161" w:name="_Toc456855197"/>
      <w:bookmarkStart w:id="1162" w:name="_Toc456858816"/>
      <w:bookmarkStart w:id="1163" w:name="_Toc456964077"/>
      <w:bookmarkStart w:id="1164" w:name="_Toc456964539"/>
      <w:bookmarkStart w:id="1165" w:name="_Toc456964771"/>
      <w:bookmarkStart w:id="1166" w:name="_Toc456971564"/>
      <w:bookmarkStart w:id="1167" w:name="_Toc456972038"/>
      <w:bookmarkEnd w:id="1160"/>
      <w:bookmarkEnd w:id="1161"/>
      <w:bookmarkEnd w:id="1162"/>
      <w:bookmarkEnd w:id="1163"/>
      <w:bookmarkEnd w:id="1164"/>
      <w:bookmarkEnd w:id="1165"/>
      <w:bookmarkEnd w:id="1166"/>
      <w:bookmarkEnd w:id="1167"/>
    </w:p>
    <w:p w:rsidR="007B49AF" w:rsidRPr="00C9118E" w:rsidDel="00345097" w:rsidRDefault="007B49AF" w:rsidP="009152B8">
      <w:pPr>
        <w:pStyle w:val="Titre3"/>
        <w:rPr>
          <w:del w:id="1168" w:author="LOISON Jean-Marie" w:date="2016-06-24T17:40:00Z"/>
        </w:rPr>
      </w:pPr>
      <w:bookmarkStart w:id="1169" w:name="_Toc456779773"/>
      <w:bookmarkStart w:id="1170" w:name="_Toc456855198"/>
      <w:bookmarkStart w:id="1171" w:name="_Toc456858817"/>
      <w:bookmarkStart w:id="1172" w:name="_Toc456964078"/>
      <w:bookmarkStart w:id="1173" w:name="_Toc456964540"/>
      <w:bookmarkStart w:id="1174" w:name="_Toc456964772"/>
      <w:bookmarkStart w:id="1175" w:name="_Toc456971565"/>
      <w:bookmarkStart w:id="1176" w:name="_Toc456972039"/>
      <w:bookmarkEnd w:id="1169"/>
      <w:bookmarkEnd w:id="1170"/>
      <w:bookmarkEnd w:id="1171"/>
      <w:bookmarkEnd w:id="1172"/>
      <w:bookmarkEnd w:id="1173"/>
      <w:bookmarkEnd w:id="1174"/>
      <w:bookmarkEnd w:id="1175"/>
      <w:bookmarkEnd w:id="1176"/>
    </w:p>
    <w:p w:rsidR="007B49AF" w:rsidRPr="00C9118E" w:rsidDel="00345097" w:rsidRDefault="007B49AF" w:rsidP="009152B8">
      <w:pPr>
        <w:pStyle w:val="Titre3"/>
        <w:rPr>
          <w:del w:id="1177" w:author="LOISON Jean-Marie" w:date="2016-06-24T17:40:00Z"/>
        </w:rPr>
      </w:pPr>
      <w:bookmarkStart w:id="1178" w:name="_Toc456779774"/>
      <w:bookmarkStart w:id="1179" w:name="_Toc456855199"/>
      <w:bookmarkStart w:id="1180" w:name="_Toc456858818"/>
      <w:bookmarkStart w:id="1181" w:name="_Toc456964079"/>
      <w:bookmarkStart w:id="1182" w:name="_Toc456964541"/>
      <w:bookmarkStart w:id="1183" w:name="_Toc456964773"/>
      <w:bookmarkStart w:id="1184" w:name="_Toc456971566"/>
      <w:bookmarkStart w:id="1185" w:name="_Toc456972040"/>
      <w:bookmarkEnd w:id="1178"/>
      <w:bookmarkEnd w:id="1179"/>
      <w:bookmarkEnd w:id="1180"/>
      <w:bookmarkEnd w:id="1181"/>
      <w:bookmarkEnd w:id="1182"/>
      <w:bookmarkEnd w:id="1183"/>
      <w:bookmarkEnd w:id="1184"/>
      <w:bookmarkEnd w:id="1185"/>
    </w:p>
    <w:p w:rsidR="007B49AF" w:rsidRPr="00C9118E" w:rsidDel="00345097" w:rsidRDefault="007B49AF" w:rsidP="009152B8">
      <w:pPr>
        <w:pStyle w:val="Titre3"/>
        <w:rPr>
          <w:del w:id="1186" w:author="LOISON Jean-Marie" w:date="2016-06-24T17:40:00Z"/>
        </w:rPr>
      </w:pPr>
      <w:bookmarkStart w:id="1187" w:name="_Toc456779775"/>
      <w:bookmarkStart w:id="1188" w:name="_Toc456855200"/>
      <w:bookmarkStart w:id="1189" w:name="_Toc456858819"/>
      <w:bookmarkStart w:id="1190" w:name="_Toc456964080"/>
      <w:bookmarkStart w:id="1191" w:name="_Toc456964542"/>
      <w:bookmarkStart w:id="1192" w:name="_Toc456964774"/>
      <w:bookmarkStart w:id="1193" w:name="_Toc456971567"/>
      <w:bookmarkStart w:id="1194" w:name="_Toc456972041"/>
      <w:bookmarkEnd w:id="1187"/>
      <w:bookmarkEnd w:id="1188"/>
      <w:bookmarkEnd w:id="1189"/>
      <w:bookmarkEnd w:id="1190"/>
      <w:bookmarkEnd w:id="1191"/>
      <w:bookmarkEnd w:id="1192"/>
      <w:bookmarkEnd w:id="1193"/>
      <w:bookmarkEnd w:id="1194"/>
    </w:p>
    <w:p w:rsidR="007B49AF" w:rsidRPr="00C9118E" w:rsidDel="00345097" w:rsidRDefault="007B49AF" w:rsidP="009152B8">
      <w:pPr>
        <w:pStyle w:val="Titre3"/>
        <w:rPr>
          <w:del w:id="1195" w:author="LOISON Jean-Marie" w:date="2016-06-24T17:40:00Z"/>
        </w:rPr>
      </w:pPr>
      <w:bookmarkStart w:id="1196" w:name="_Toc456779776"/>
      <w:bookmarkStart w:id="1197" w:name="_Toc456855201"/>
      <w:bookmarkStart w:id="1198" w:name="_Toc456858820"/>
      <w:bookmarkStart w:id="1199" w:name="_Toc456964081"/>
      <w:bookmarkStart w:id="1200" w:name="_Toc456964543"/>
      <w:bookmarkStart w:id="1201" w:name="_Toc456964775"/>
      <w:bookmarkStart w:id="1202" w:name="_Toc456971568"/>
      <w:bookmarkStart w:id="1203" w:name="_Toc456972042"/>
      <w:bookmarkEnd w:id="1196"/>
      <w:bookmarkEnd w:id="1197"/>
      <w:bookmarkEnd w:id="1198"/>
      <w:bookmarkEnd w:id="1199"/>
      <w:bookmarkEnd w:id="1200"/>
      <w:bookmarkEnd w:id="1201"/>
      <w:bookmarkEnd w:id="1202"/>
      <w:bookmarkEnd w:id="1203"/>
    </w:p>
    <w:p w:rsidR="007B49AF" w:rsidRPr="00C9118E" w:rsidDel="00345097" w:rsidRDefault="007B49AF" w:rsidP="009152B8">
      <w:pPr>
        <w:pStyle w:val="Titre3"/>
        <w:rPr>
          <w:del w:id="1204" w:author="LOISON Jean-Marie" w:date="2016-06-24T17:40:00Z"/>
        </w:rPr>
      </w:pPr>
      <w:bookmarkStart w:id="1205" w:name="_Toc456779777"/>
      <w:bookmarkStart w:id="1206" w:name="_Toc456855202"/>
      <w:bookmarkStart w:id="1207" w:name="_Toc456858821"/>
      <w:bookmarkStart w:id="1208" w:name="_Toc456964082"/>
      <w:bookmarkStart w:id="1209" w:name="_Toc456964544"/>
      <w:bookmarkStart w:id="1210" w:name="_Toc456964776"/>
      <w:bookmarkStart w:id="1211" w:name="_Toc456971569"/>
      <w:bookmarkStart w:id="1212" w:name="_Toc456972043"/>
      <w:bookmarkEnd w:id="1205"/>
      <w:bookmarkEnd w:id="1206"/>
      <w:bookmarkEnd w:id="1207"/>
      <w:bookmarkEnd w:id="1208"/>
      <w:bookmarkEnd w:id="1209"/>
      <w:bookmarkEnd w:id="1210"/>
      <w:bookmarkEnd w:id="1211"/>
      <w:bookmarkEnd w:id="1212"/>
    </w:p>
    <w:p w:rsidR="007B49AF" w:rsidRPr="00C9118E" w:rsidRDefault="007B49AF" w:rsidP="009152B8">
      <w:pPr>
        <w:pStyle w:val="Titre3"/>
      </w:pPr>
      <w:bookmarkStart w:id="1213" w:name="_Toc456964083"/>
      <w:bookmarkStart w:id="1214" w:name="_Toc456972044"/>
      <w:r w:rsidRPr="00C9118E">
        <w:t>Gestion des Risques Client</w:t>
      </w:r>
      <w:bookmarkEnd w:id="1213"/>
      <w:bookmarkEnd w:id="1214"/>
    </w:p>
    <w:p w:rsidR="007B49AF" w:rsidRPr="00C9118E" w:rsidRDefault="007B49AF" w:rsidP="007B49AF">
      <w:pPr>
        <w:jc w:val="both"/>
        <w:rPr>
          <w:rFonts w:cs="Times New Roman"/>
        </w:rPr>
      </w:pPr>
      <w:r w:rsidRPr="00C9118E">
        <w:rPr>
          <w:rFonts w:cs="Times New Roman"/>
          <w:b/>
        </w:rPr>
        <w:t>SPIE</w:t>
      </w:r>
      <w:r w:rsidRPr="00C9118E">
        <w:rPr>
          <w:rFonts w:cs="Times New Roman"/>
        </w:rPr>
        <w:t xml:space="preserve"> peut proposer de classifier les opérations de maintenance suivant trois grandes familles définies ci-après :</w:t>
      </w:r>
    </w:p>
    <w:p w:rsidR="007B49AF" w:rsidRPr="00C9118E" w:rsidRDefault="007B49AF" w:rsidP="00466D08">
      <w:pPr>
        <w:pStyle w:val="Paragraphedeliste"/>
        <w:numPr>
          <w:ilvl w:val="0"/>
          <w:numId w:val="228"/>
        </w:numPr>
        <w:spacing w:line="360" w:lineRule="auto"/>
        <w:rPr>
          <w:rFonts w:cs="Times New Roman"/>
        </w:rPr>
      </w:pPr>
      <w:r w:rsidRPr="00C9118E">
        <w:rPr>
          <w:rFonts w:cs="Times New Roman"/>
        </w:rPr>
        <w:t>Opération classique</w:t>
      </w:r>
    </w:p>
    <w:p w:rsidR="007B49AF" w:rsidRPr="00C9118E" w:rsidRDefault="007B49AF" w:rsidP="00466D08">
      <w:pPr>
        <w:pStyle w:val="Paragraphedeliste"/>
        <w:numPr>
          <w:ilvl w:val="0"/>
          <w:numId w:val="228"/>
        </w:numPr>
        <w:spacing w:line="360" w:lineRule="auto"/>
        <w:rPr>
          <w:rFonts w:cs="Times New Roman"/>
        </w:rPr>
      </w:pPr>
      <w:r w:rsidRPr="00C9118E">
        <w:rPr>
          <w:rFonts w:cs="Times New Roman"/>
        </w:rPr>
        <w:t>Opération normale</w:t>
      </w:r>
    </w:p>
    <w:p w:rsidR="007B49AF" w:rsidRPr="00C9118E" w:rsidRDefault="007B49AF" w:rsidP="00466D08">
      <w:pPr>
        <w:pStyle w:val="Paragraphedeliste"/>
        <w:numPr>
          <w:ilvl w:val="0"/>
          <w:numId w:val="228"/>
        </w:numPr>
        <w:spacing w:line="360" w:lineRule="auto"/>
        <w:rPr>
          <w:rFonts w:cs="Times New Roman"/>
        </w:rPr>
      </w:pPr>
      <w:r w:rsidRPr="00C9118E">
        <w:rPr>
          <w:rFonts w:cs="Times New Roman"/>
        </w:rPr>
        <w:t>Opération majeure</w:t>
      </w:r>
    </w:p>
    <w:p w:rsidR="007B49AF" w:rsidRPr="00C9118E" w:rsidRDefault="007B49AF" w:rsidP="007B49AF">
      <w:pPr>
        <w:jc w:val="both"/>
        <w:rPr>
          <w:rFonts w:cs="Times New Roman"/>
        </w:rPr>
      </w:pPr>
      <w:r w:rsidRPr="00C9118E">
        <w:rPr>
          <w:rFonts w:cs="Times New Roman"/>
        </w:rPr>
        <w:t xml:space="preserve">Pour chaque catégorie d’intervention, des données (procédures, mode opératoire, …) doivent être communiquées systématiquement par </w:t>
      </w:r>
      <w:r w:rsidRPr="00C9118E">
        <w:rPr>
          <w:rFonts w:cs="Times New Roman"/>
          <w:b/>
        </w:rPr>
        <w:t>SPIE</w:t>
      </w:r>
      <w:r w:rsidRPr="00C9118E">
        <w:rPr>
          <w:rFonts w:cs="Times New Roman"/>
        </w:rPr>
        <w:t xml:space="preserve"> afin d’obtenir les validations et / ou renseigner l’outil de workflow du Client.</w:t>
      </w:r>
    </w:p>
    <w:p w:rsidR="007B49AF" w:rsidRPr="00C9118E" w:rsidRDefault="007B49AF" w:rsidP="007B49AF">
      <w:pPr>
        <w:jc w:val="both"/>
        <w:rPr>
          <w:rFonts w:cs="Times New Roman"/>
        </w:rPr>
      </w:pPr>
      <w:r w:rsidRPr="00C9118E">
        <w:rPr>
          <w:rFonts w:cs="Times New Roman"/>
          <w:b/>
        </w:rPr>
        <w:t>SPIE</w:t>
      </w:r>
      <w:r w:rsidRPr="00C9118E">
        <w:rPr>
          <w:rFonts w:cs="Times New Roman"/>
        </w:rPr>
        <w:t xml:space="preserve"> dans ce cadre, a développé une méthodologie afin de réaliser une analyse de risque pour chaque intervention permettant ainsi de définir une cartographie des niveaux à risques. </w:t>
      </w:r>
    </w:p>
    <w:p w:rsidR="007B49AF" w:rsidRPr="00C9118E" w:rsidRDefault="007B49AF" w:rsidP="007B49AF">
      <w:pPr>
        <w:jc w:val="both"/>
        <w:rPr>
          <w:rFonts w:cs="Times New Roman"/>
        </w:rPr>
      </w:pPr>
    </w:p>
    <w:p w:rsidR="007B49AF" w:rsidRPr="00C9118E" w:rsidRDefault="007B49AF" w:rsidP="007B49AF">
      <w:pPr>
        <w:jc w:val="both"/>
        <w:rPr>
          <w:rFonts w:cs="Times New Roman"/>
        </w:rPr>
      </w:pPr>
      <w:r w:rsidRPr="00C9118E">
        <w:rPr>
          <w:rFonts w:cs="Times New Roman"/>
        </w:rPr>
        <w:t xml:space="preserve">En fonction du niveau de risque identifié, des dossiers « maintenance » sont systématiquement produits afin d’une part, de faire valider l’opération auprès du Client et d’autre part, de mettre à disposition de </w:t>
      </w:r>
      <w:r w:rsidRPr="00C9118E">
        <w:rPr>
          <w:rFonts w:cs="Times New Roman"/>
          <w:b/>
        </w:rPr>
        <w:t>SPIE</w:t>
      </w:r>
      <w:r w:rsidRPr="00C9118E">
        <w:rPr>
          <w:rFonts w:cs="Times New Roman"/>
        </w:rPr>
        <w:t xml:space="preserve"> un dossier complet du déroulement de l’opération associé à un système d’autocontrôle. </w:t>
      </w:r>
    </w:p>
    <w:p w:rsidR="007B49AF" w:rsidRPr="00C9118E" w:rsidRDefault="007B49AF" w:rsidP="007B49AF">
      <w:pPr>
        <w:jc w:val="both"/>
        <w:rPr>
          <w:rFonts w:cs="Times New Roman"/>
        </w:rPr>
      </w:pPr>
      <w:r w:rsidRPr="00C9118E">
        <w:rPr>
          <w:rFonts w:cs="Times New Roman"/>
        </w:rPr>
        <w:t>La mise en place de l’outil de la gestion du risque est définie comme suit :</w:t>
      </w:r>
    </w:p>
    <w:p w:rsidR="007B49AF" w:rsidRPr="00C9118E" w:rsidRDefault="007B49AF">
      <w:pPr>
        <w:ind w:left="-709"/>
        <w:jc w:val="both"/>
        <w:rPr>
          <w:rFonts w:cs="Times New Roman"/>
          <w:sz w:val="24"/>
          <w:szCs w:val="24"/>
        </w:rPr>
        <w:pPrChange w:id="1215" w:author="LOISON Jean-Marie" w:date="2016-06-24T17:41:00Z">
          <w:pPr>
            <w:jc w:val="both"/>
          </w:pPr>
        </w:pPrChange>
      </w:pPr>
      <w:r w:rsidRPr="00C9118E">
        <w:rPr>
          <w:rFonts w:cs="Times New Roman"/>
          <w:noProof/>
          <w:sz w:val="24"/>
          <w:szCs w:val="24"/>
          <w:lang w:eastAsia="fr-FR"/>
        </w:rPr>
        <w:drawing>
          <wp:inline distT="0" distB="0" distL="0" distR="0" wp14:anchorId="783762E8" wp14:editId="7FDA5FD4">
            <wp:extent cx="6944995" cy="2604770"/>
            <wp:effectExtent l="19050" t="0" r="46355" b="0"/>
            <wp:docPr id="346"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rsidR="007B49AF" w:rsidRPr="00C9118E" w:rsidDel="00345097" w:rsidRDefault="007B49AF" w:rsidP="007B49AF">
      <w:pPr>
        <w:jc w:val="both"/>
        <w:rPr>
          <w:del w:id="1216" w:author="LOISON Jean-Marie" w:date="2016-06-24T17:41:00Z"/>
          <w:rFonts w:cs="Times New Roman"/>
          <w:sz w:val="24"/>
          <w:szCs w:val="24"/>
        </w:rPr>
      </w:pPr>
    </w:p>
    <w:p w:rsidR="007B49AF" w:rsidRPr="00C9118E" w:rsidDel="00345097" w:rsidRDefault="007B49AF" w:rsidP="007B49AF">
      <w:pPr>
        <w:jc w:val="both"/>
        <w:rPr>
          <w:del w:id="1217" w:author="LOISON Jean-Marie" w:date="2016-06-24T17:41:00Z"/>
          <w:rFonts w:cs="Times New Roman"/>
          <w:sz w:val="24"/>
          <w:szCs w:val="24"/>
        </w:rPr>
      </w:pPr>
    </w:p>
    <w:p w:rsidR="007B49AF" w:rsidRPr="00C9118E" w:rsidDel="00345097" w:rsidRDefault="007B49AF" w:rsidP="007B49AF">
      <w:pPr>
        <w:jc w:val="both"/>
        <w:rPr>
          <w:del w:id="1218" w:author="LOISON Jean-Marie" w:date="2016-06-24T17:41:00Z"/>
          <w:rFonts w:cs="Times New Roman"/>
          <w:sz w:val="24"/>
          <w:szCs w:val="24"/>
        </w:rPr>
      </w:pPr>
    </w:p>
    <w:p w:rsidR="007B49AF" w:rsidRPr="00C9118E" w:rsidDel="00345097" w:rsidRDefault="007B49AF" w:rsidP="007B49AF">
      <w:pPr>
        <w:jc w:val="both"/>
        <w:rPr>
          <w:del w:id="1219" w:author="LOISON Jean-Marie" w:date="2016-06-24T17:41:00Z"/>
          <w:rFonts w:cs="Times New Roman"/>
          <w:sz w:val="24"/>
          <w:szCs w:val="24"/>
        </w:rPr>
      </w:pPr>
    </w:p>
    <w:p w:rsidR="007B49AF" w:rsidRPr="00C9118E" w:rsidRDefault="007B49AF" w:rsidP="007B49AF">
      <w:pPr>
        <w:jc w:val="both"/>
        <w:rPr>
          <w:rFonts w:cs="Times New Roman"/>
        </w:rPr>
      </w:pPr>
      <w:r w:rsidRPr="00C9118E">
        <w:rPr>
          <w:rFonts w:cs="Times New Roman"/>
        </w:rPr>
        <w:t xml:space="preserve">Pour une opération avec un niveau de risque élevé et donc une opération majeure, </w:t>
      </w:r>
      <w:r w:rsidRPr="00C9118E">
        <w:rPr>
          <w:rFonts w:cs="Times New Roman"/>
          <w:b/>
        </w:rPr>
        <w:t>SPIE</w:t>
      </w:r>
      <w:r w:rsidRPr="00C9118E">
        <w:rPr>
          <w:rFonts w:cs="Times New Roman"/>
        </w:rPr>
        <w:t xml:space="preserve"> présentera un dossier de maintenance complet incluant à minima les points suivants :</w:t>
      </w:r>
    </w:p>
    <w:p w:rsidR="00466D08" w:rsidRDefault="00466D08">
      <w:pPr>
        <w:rPr>
          <w:rFonts w:cs="Times New Roman"/>
          <w:sz w:val="24"/>
          <w:szCs w:val="24"/>
        </w:rPr>
      </w:pPr>
      <w:r>
        <w:rPr>
          <w:rFonts w:cs="Times New Roman"/>
          <w:sz w:val="24"/>
          <w:szCs w:val="24"/>
        </w:rPr>
        <w:br w:type="page"/>
      </w:r>
    </w:p>
    <w:p w:rsidR="007B49AF" w:rsidRPr="00C9118E" w:rsidRDefault="007B49AF" w:rsidP="007B49AF">
      <w:pPr>
        <w:rPr>
          <w:rFonts w:cs="Times New Roman"/>
          <w:sz w:val="24"/>
          <w:szCs w:val="24"/>
        </w:rPr>
      </w:pPr>
    </w:p>
    <w:p w:rsidR="007B49AF" w:rsidRPr="00345097" w:rsidRDefault="007B49AF" w:rsidP="007B49AF">
      <w:pPr>
        <w:rPr>
          <w:rFonts w:eastAsiaTheme="majorEastAsia" w:cs="Times New Roman"/>
          <w:b/>
          <w:bCs/>
          <w:color w:val="4F81BD" w:themeColor="accent1"/>
          <w:u w:val="single"/>
          <w:rPrChange w:id="1220" w:author="LOISON Jean-Marie" w:date="2016-06-24T17:41:00Z">
            <w:rPr>
              <w:rFonts w:cs="Times New Roman"/>
            </w:rPr>
          </w:rPrChange>
        </w:rPr>
      </w:pPr>
      <w:r w:rsidRPr="00345097">
        <w:rPr>
          <w:rFonts w:eastAsiaTheme="majorEastAsia" w:cs="Times New Roman"/>
          <w:b/>
          <w:bCs/>
          <w:color w:val="4F81BD" w:themeColor="accent1"/>
          <w:u w:val="single"/>
          <w:rPrChange w:id="1221" w:author="LOISON Jean-Marie" w:date="2016-06-24T17:41:00Z">
            <w:rPr>
              <w:rFonts w:cs="Times New Roman"/>
            </w:rPr>
          </w:rPrChange>
        </w:rPr>
        <w:t>Description de l’opération incluant :</w:t>
      </w:r>
    </w:p>
    <w:p w:rsidR="007B49AF" w:rsidRPr="00C9118E" w:rsidRDefault="007B49AF" w:rsidP="007B49AF">
      <w:pPr>
        <w:spacing w:after="0"/>
        <w:rPr>
          <w:rFonts w:cs="Times New Roman"/>
          <w:sz w:val="20"/>
          <w:szCs w:val="20"/>
          <w:u w:val="single"/>
        </w:rPr>
      </w:pPr>
      <w:r w:rsidRPr="00C9118E">
        <w:rPr>
          <w:rFonts w:cs="Times New Roman"/>
          <w:sz w:val="20"/>
          <w:szCs w:val="20"/>
          <w:u w:val="single"/>
        </w:rPr>
        <w:t>Analyse de risque</w:t>
      </w:r>
      <w:r w:rsidRPr="00C9118E">
        <w:rPr>
          <w:rFonts w:cs="Times New Roman"/>
          <w:sz w:val="20"/>
          <w:szCs w:val="20"/>
        </w:rPr>
        <w:tab/>
      </w:r>
      <w:r w:rsidRPr="00C9118E">
        <w:rPr>
          <w:rFonts w:cs="Times New Roman"/>
          <w:sz w:val="20"/>
          <w:szCs w:val="20"/>
        </w:rPr>
        <w:tab/>
      </w:r>
      <w:r w:rsidRPr="00C9118E">
        <w:rPr>
          <w:rFonts w:cs="Times New Roman"/>
          <w:sz w:val="20"/>
          <w:szCs w:val="20"/>
          <w:u w:val="single"/>
        </w:rPr>
        <w:t>Procédure de</w:t>
      </w:r>
      <w:r w:rsidRPr="00C9118E">
        <w:rPr>
          <w:rFonts w:cs="Times New Roman"/>
          <w:sz w:val="20"/>
          <w:szCs w:val="20"/>
        </w:rPr>
        <w:tab/>
      </w:r>
      <w:r w:rsidRPr="00C9118E">
        <w:rPr>
          <w:rFonts w:cs="Times New Roman"/>
          <w:sz w:val="20"/>
          <w:szCs w:val="20"/>
        </w:rPr>
        <w:tab/>
      </w:r>
      <w:r w:rsidRPr="00C9118E">
        <w:rPr>
          <w:rFonts w:cs="Times New Roman"/>
          <w:sz w:val="20"/>
          <w:szCs w:val="20"/>
        </w:rPr>
        <w:tab/>
      </w:r>
      <w:r w:rsidRPr="00C9118E">
        <w:rPr>
          <w:rFonts w:cs="Times New Roman"/>
          <w:sz w:val="20"/>
          <w:szCs w:val="20"/>
          <w:u w:val="single"/>
        </w:rPr>
        <w:t>Check list</w:t>
      </w:r>
      <w:r w:rsidRPr="00C9118E">
        <w:rPr>
          <w:rFonts w:cs="Times New Roman"/>
          <w:sz w:val="20"/>
          <w:szCs w:val="20"/>
        </w:rPr>
        <w:tab/>
      </w:r>
      <w:r w:rsidRPr="00C9118E">
        <w:rPr>
          <w:rFonts w:cs="Times New Roman"/>
          <w:sz w:val="20"/>
          <w:szCs w:val="20"/>
        </w:rPr>
        <w:tab/>
      </w:r>
      <w:r w:rsidRPr="00C9118E">
        <w:rPr>
          <w:rFonts w:cs="Times New Roman"/>
          <w:sz w:val="20"/>
          <w:szCs w:val="20"/>
        </w:rPr>
        <w:tab/>
      </w:r>
      <w:r w:rsidRPr="00C9118E">
        <w:rPr>
          <w:rFonts w:cs="Times New Roman"/>
          <w:sz w:val="20"/>
          <w:szCs w:val="20"/>
          <w:u w:val="single"/>
        </w:rPr>
        <w:t xml:space="preserve">Vérification </w:t>
      </w:r>
    </w:p>
    <w:p w:rsidR="007B49AF" w:rsidRPr="00C9118E" w:rsidRDefault="007B49AF" w:rsidP="007B49AF">
      <w:pPr>
        <w:spacing w:after="0"/>
        <w:rPr>
          <w:rFonts w:cs="Times New Roman"/>
          <w:sz w:val="20"/>
          <w:szCs w:val="20"/>
        </w:rPr>
      </w:pPr>
      <w:r w:rsidRPr="00C9118E">
        <w:rPr>
          <w:rFonts w:cs="Times New Roman"/>
          <w:sz w:val="20"/>
          <w:szCs w:val="20"/>
        </w:rPr>
        <w:tab/>
      </w:r>
      <w:r w:rsidRPr="00C9118E">
        <w:rPr>
          <w:rFonts w:cs="Times New Roman"/>
          <w:sz w:val="20"/>
          <w:szCs w:val="20"/>
        </w:rPr>
        <w:tab/>
      </w:r>
      <w:r w:rsidRPr="00C9118E">
        <w:rPr>
          <w:rFonts w:cs="Times New Roman"/>
          <w:sz w:val="20"/>
          <w:szCs w:val="20"/>
        </w:rPr>
        <w:tab/>
      </w:r>
      <w:r w:rsidRPr="00C9118E">
        <w:rPr>
          <w:rFonts w:cs="Times New Roman"/>
          <w:sz w:val="20"/>
          <w:szCs w:val="20"/>
        </w:rPr>
        <w:tab/>
      </w:r>
      <w:r w:rsidRPr="00C9118E">
        <w:rPr>
          <w:rFonts w:cs="Times New Roman"/>
          <w:sz w:val="20"/>
          <w:szCs w:val="20"/>
          <w:u w:val="single"/>
        </w:rPr>
        <w:t>Manœuvres</w:t>
      </w:r>
      <w:r w:rsidRPr="00C9118E">
        <w:rPr>
          <w:rFonts w:cs="Times New Roman"/>
          <w:sz w:val="20"/>
          <w:szCs w:val="20"/>
        </w:rPr>
        <w:tab/>
      </w:r>
      <w:r w:rsidRPr="00C9118E">
        <w:rPr>
          <w:rFonts w:cs="Times New Roman"/>
          <w:sz w:val="20"/>
          <w:szCs w:val="20"/>
        </w:rPr>
        <w:tab/>
      </w:r>
      <w:r w:rsidRPr="00C9118E">
        <w:rPr>
          <w:rFonts w:cs="Times New Roman"/>
          <w:sz w:val="20"/>
          <w:szCs w:val="20"/>
        </w:rPr>
        <w:tab/>
      </w:r>
      <w:r w:rsidRPr="00C9118E">
        <w:rPr>
          <w:rFonts w:cs="Times New Roman"/>
          <w:sz w:val="20"/>
          <w:szCs w:val="20"/>
          <w:u w:val="single"/>
        </w:rPr>
        <w:t>Auto contrôle</w:t>
      </w:r>
      <w:r w:rsidRPr="00C9118E">
        <w:rPr>
          <w:rFonts w:cs="Times New Roman"/>
          <w:sz w:val="20"/>
          <w:szCs w:val="20"/>
        </w:rPr>
        <w:tab/>
      </w:r>
      <w:r w:rsidRPr="00C9118E">
        <w:rPr>
          <w:rFonts w:cs="Times New Roman"/>
          <w:sz w:val="20"/>
          <w:szCs w:val="20"/>
        </w:rPr>
        <w:tab/>
        <w:t xml:space="preserve">            </w:t>
      </w:r>
      <w:r w:rsidRPr="00C9118E">
        <w:rPr>
          <w:rFonts w:cs="Times New Roman"/>
          <w:sz w:val="20"/>
          <w:szCs w:val="20"/>
          <w:u w:val="single"/>
        </w:rPr>
        <w:t>paramètres</w:t>
      </w:r>
    </w:p>
    <w:p w:rsidR="007B49AF" w:rsidRPr="00C9118E" w:rsidRDefault="007B49AF" w:rsidP="007B49AF">
      <w:pPr>
        <w:rPr>
          <w:rFonts w:cs="Times New Roman"/>
        </w:rPr>
      </w:pPr>
      <w:r w:rsidRPr="00C9118E">
        <w:rPr>
          <w:rFonts w:cs="Times New Roman"/>
          <w:noProof/>
          <w:lang w:eastAsia="fr-FR"/>
        </w:rPr>
        <mc:AlternateContent>
          <mc:Choice Requires="wpg">
            <w:drawing>
              <wp:anchor distT="0" distB="0" distL="114300" distR="114300" simplePos="0" relativeHeight="251638784" behindDoc="0" locked="0" layoutInCell="1" allowOverlap="1" wp14:anchorId="779B4A76" wp14:editId="1B849A37">
                <wp:simplePos x="0" y="0"/>
                <wp:positionH relativeFrom="column">
                  <wp:posOffset>-621030</wp:posOffset>
                </wp:positionH>
                <wp:positionV relativeFrom="paragraph">
                  <wp:posOffset>56515</wp:posOffset>
                </wp:positionV>
                <wp:extent cx="7258050" cy="4233545"/>
                <wp:effectExtent l="19050" t="19050" r="0" b="0"/>
                <wp:wrapNone/>
                <wp:docPr id="53930" name="Groupe 53930"/>
                <wp:cNvGraphicFramePr/>
                <a:graphic xmlns:a="http://schemas.openxmlformats.org/drawingml/2006/main">
                  <a:graphicData uri="http://schemas.microsoft.com/office/word/2010/wordprocessingGroup">
                    <wpg:wgp>
                      <wpg:cNvGrpSpPr/>
                      <wpg:grpSpPr>
                        <a:xfrm>
                          <a:off x="0" y="0"/>
                          <a:ext cx="7258050" cy="4233545"/>
                          <a:chOff x="1068705" y="-292070"/>
                          <a:chExt cx="7258596" cy="4234430"/>
                        </a:xfrm>
                      </wpg:grpSpPr>
                      <pic:pic xmlns:pic="http://schemas.openxmlformats.org/drawingml/2006/picture">
                        <pic:nvPicPr>
                          <pic:cNvPr id="344" name="Image 9"/>
                          <pic:cNvPicPr/>
                        </pic:nvPicPr>
                        <pic:blipFill>
                          <a:blip r:embed="rId148" cstate="print"/>
                          <a:srcRect/>
                          <a:stretch>
                            <a:fillRect/>
                          </a:stretch>
                        </pic:blipFill>
                        <pic:spPr bwMode="auto">
                          <a:xfrm>
                            <a:off x="1603169" y="35626"/>
                            <a:ext cx="1468120" cy="11322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49" name="Image 16"/>
                          <pic:cNvPicPr/>
                        </pic:nvPicPr>
                        <pic:blipFill>
                          <a:blip r:embed="rId149" cstate="print"/>
                          <a:srcRect/>
                          <a:stretch>
                            <a:fillRect/>
                          </a:stretch>
                        </pic:blipFill>
                        <pic:spPr bwMode="auto">
                          <a:xfrm>
                            <a:off x="1217226" y="1045606"/>
                            <a:ext cx="1072515" cy="777875"/>
                          </a:xfrm>
                          <a:prstGeom prst="rect">
                            <a:avLst/>
                          </a:prstGeom>
                          <a:ln>
                            <a:noFill/>
                          </a:ln>
                          <a:effectLst>
                            <a:outerShdw blurRad="292100" dist="139700" dir="2700000" algn="tl" rotWithShape="0">
                              <a:srgbClr val="333333">
                                <a:alpha val="65000"/>
                              </a:srgbClr>
                            </a:outerShdw>
                          </a:effectLst>
                        </pic:spPr>
                      </pic:pic>
                      <wpg:grpSp>
                        <wpg:cNvPr id="815" name="Groupe 815"/>
                        <wpg:cNvGrpSpPr/>
                        <wpg:grpSpPr>
                          <a:xfrm>
                            <a:off x="1068705" y="-292070"/>
                            <a:ext cx="7258596" cy="4234430"/>
                            <a:chOff x="1068705" y="-292070"/>
                            <a:chExt cx="7258596" cy="4234430"/>
                          </a:xfrm>
                        </wpg:grpSpPr>
                        <wps:wsp>
                          <wps:cNvPr id="800" name="Rectangle 39"/>
                          <wps:cNvSpPr>
                            <a:spLocks noChangeArrowheads="1"/>
                          </wps:cNvSpPr>
                          <wps:spPr bwMode="auto">
                            <a:xfrm flipH="1">
                              <a:off x="6674063" y="1057984"/>
                              <a:ext cx="1653238" cy="1545875"/>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Lst>
                          </wps:spPr>
                          <wps:txbx>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Check liste fin opération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Contrôle paramètre de fonctionnement</w:t>
                                </w:r>
                              </w:p>
                              <w:p w:rsidR="00813475" w:rsidRDefault="00813475" w:rsidP="007B49AF">
                                <w:pPr>
                                  <w:pStyle w:val="Paragraphedeliste"/>
                                  <w:numPr>
                                    <w:ilvl w:val="0"/>
                                    <w:numId w:val="21"/>
                                  </w:numPr>
                                  <w:rPr>
                                    <w:ins w:id="1222" w:author="LOISON Jean-Marie" w:date="2016-06-24T17:46:00Z"/>
                                    <w:color w:val="1F497D" w:themeColor="text2"/>
                                    <w:sz w:val="18"/>
                                    <w:szCs w:val="18"/>
                                  </w:rPr>
                                </w:pPr>
                                <w:r w:rsidRPr="00CF597D">
                                  <w:rPr>
                                    <w:color w:val="1F497D" w:themeColor="text2"/>
                                    <w:sz w:val="18"/>
                                    <w:szCs w:val="18"/>
                                  </w:rPr>
                                  <w:t>Etat capacitaire,</w:t>
                                </w:r>
                              </w:p>
                              <w:p w:rsidR="00813475" w:rsidRPr="00CF597D" w:rsidRDefault="00813475" w:rsidP="007B49AF">
                                <w:pPr>
                                  <w:pStyle w:val="Paragraphedeliste"/>
                                  <w:numPr>
                                    <w:ilvl w:val="0"/>
                                    <w:numId w:val="21"/>
                                  </w:numPr>
                                  <w:rPr>
                                    <w:color w:val="1F497D" w:themeColor="text2"/>
                                    <w:sz w:val="18"/>
                                    <w:szCs w:val="18"/>
                                  </w:rPr>
                                </w:pPr>
                                <w:ins w:id="1223" w:author="LOISON Jean-Marie" w:date="2016-06-24T17:46:00Z">
                                  <w:r>
                                    <w:rPr>
                                      <w:color w:val="1F497D" w:themeColor="text2"/>
                                      <w:sz w:val="18"/>
                                      <w:szCs w:val="18"/>
                                    </w:rPr>
                                    <w:t>…</w:t>
                                  </w:r>
                                </w:ins>
                              </w:p>
                              <w:p w:rsidR="00813475" w:rsidRPr="00CF597D" w:rsidDel="00345097" w:rsidRDefault="00813475" w:rsidP="007B49AF">
                                <w:pPr>
                                  <w:pStyle w:val="Paragraphedeliste"/>
                                  <w:numPr>
                                    <w:ilvl w:val="0"/>
                                    <w:numId w:val="21"/>
                                  </w:numPr>
                                  <w:rPr>
                                    <w:del w:id="1224" w:author="LOISON Jean-Marie" w:date="2016-06-24T17:46:00Z"/>
                                    <w:color w:val="1F497D" w:themeColor="text2"/>
                                    <w:sz w:val="18"/>
                                    <w:szCs w:val="18"/>
                                  </w:rPr>
                                </w:pPr>
                              </w:p>
                              <w:p w:rsidR="00813475" w:rsidDel="00345097" w:rsidRDefault="00813475">
                                <w:pPr>
                                  <w:pStyle w:val="Paragraphedeliste"/>
                                  <w:ind w:left="76"/>
                                  <w:rPr>
                                    <w:del w:id="1225" w:author="LOISON Jean-Marie" w:date="2016-06-24T17:46:00Z"/>
                                    <w:color w:val="1F497D" w:themeColor="text2"/>
                                    <w:sz w:val="20"/>
                                    <w:szCs w:val="20"/>
                                  </w:rPr>
                                  <w:pPrChange w:id="1226" w:author="LOISON Jean-Marie" w:date="2016-06-24T17:47:00Z">
                                    <w:pPr>
                                      <w:pStyle w:val="Paragraphedeliste"/>
                                      <w:numPr>
                                        <w:numId w:val="21"/>
                                      </w:numPr>
                                      <w:ind w:left="76" w:hanging="360"/>
                                    </w:pPr>
                                  </w:pPrChange>
                                </w:pPr>
                                <w:del w:id="1227" w:author="LOISON Jean-Marie" w:date="2016-06-24T17:47:00Z">
                                  <w:r w:rsidDel="00345097">
                                    <w:rPr>
                                      <w:color w:val="1F497D" w:themeColor="text2"/>
                                      <w:sz w:val="20"/>
                                      <w:szCs w:val="20"/>
                                    </w:rPr>
                                    <w:delText>…</w:delText>
                                  </w:r>
                                </w:del>
                              </w:p>
                              <w:p w:rsidR="00813475" w:rsidRPr="00345097" w:rsidDel="00345097" w:rsidRDefault="00813475">
                                <w:pPr>
                                  <w:pStyle w:val="Paragraphedeliste"/>
                                  <w:ind w:left="76"/>
                                  <w:rPr>
                                    <w:del w:id="1228" w:author="LOISON Jean-Marie" w:date="2016-06-24T17:46:00Z"/>
                                    <w:color w:val="1F497D" w:themeColor="text2"/>
                                    <w:sz w:val="20"/>
                                    <w:szCs w:val="20"/>
                                    <w:rPrChange w:id="1229" w:author="LOISON Jean-Marie" w:date="2016-06-24T17:46:00Z">
                                      <w:rPr>
                                        <w:del w:id="1230" w:author="LOISON Jean-Marie" w:date="2016-06-24T17:46:00Z"/>
                                      </w:rPr>
                                    </w:rPrChange>
                                  </w:rPr>
                                  <w:pPrChange w:id="1231" w:author="LOISON Jean-Marie" w:date="2016-06-24T17:47:00Z">
                                    <w:pPr>
                                      <w:pStyle w:val="Paragraphedeliste"/>
                                      <w:numPr>
                                        <w:numId w:val="21"/>
                                      </w:numPr>
                                      <w:ind w:left="76" w:hanging="360"/>
                                    </w:pPr>
                                  </w:pPrChange>
                                </w:pPr>
                                <w:del w:id="1232" w:author="LOISON Jean-Marie" w:date="2016-06-24T17:46:00Z">
                                  <w:r w:rsidRPr="00345097" w:rsidDel="00345097">
                                    <w:rPr>
                                      <w:color w:val="1F497D" w:themeColor="text2"/>
                                      <w:sz w:val="20"/>
                                      <w:szCs w:val="20"/>
                                      <w:rPrChange w:id="1233" w:author="LOISON Jean-Marie" w:date="2016-06-24T17:46:00Z">
                                        <w:rPr/>
                                      </w:rPrChange>
                                    </w:rPr>
                                    <w:delText>…</w:delText>
                                  </w:r>
                                </w:del>
                              </w:p>
                              <w:p w:rsidR="00813475" w:rsidRDefault="00813475">
                                <w:pPr>
                                  <w:pStyle w:val="Paragraphedeliste"/>
                                  <w:ind w:left="76"/>
                                  <w:pPrChange w:id="1234" w:author="LOISON Jean-Marie" w:date="2016-06-24T17:47:00Z">
                                    <w:pPr/>
                                  </w:pPrChange>
                                </w:pPr>
                              </w:p>
                            </w:txbxContent>
                          </wps:txbx>
                          <wps:bodyPr rot="0" vert="horz" wrap="square" lIns="274320" tIns="274320" rIns="274320" bIns="274320" anchor="ctr" anchorCtr="0" upright="1">
                            <a:noAutofit/>
                          </wps:bodyPr>
                        </wps:wsp>
                        <wpg:grpSp>
                          <wpg:cNvPr id="801" name="Group 40"/>
                          <wpg:cNvGrpSpPr>
                            <a:grpSpLocks/>
                          </wpg:cNvGrpSpPr>
                          <wpg:grpSpPr bwMode="auto">
                            <a:xfrm>
                              <a:off x="1068705" y="-292070"/>
                              <a:ext cx="6253480" cy="4234430"/>
                              <a:chOff x="2250" y="7838"/>
                              <a:chExt cx="9848" cy="7104"/>
                            </a:xfrm>
                          </wpg:grpSpPr>
                          <wps:wsp>
                            <wps:cNvPr id="802" name="Rectangle 41"/>
                            <wps:cNvSpPr>
                              <a:spLocks noChangeArrowheads="1"/>
                            </wps:cNvSpPr>
                            <wps:spPr bwMode="auto">
                              <a:xfrm flipH="1">
                                <a:off x="8359" y="11918"/>
                                <a:ext cx="3739" cy="2826"/>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Lst>
                            </wps:spPr>
                            <wps:txbx>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Check</w:t>
                                  </w:r>
                                  <w:ins w:id="1235" w:author="LOISON Jean-Marie" w:date="2016-06-24T17:45:00Z">
                                    <w:r>
                                      <w:rPr>
                                        <w:color w:val="1F497D" w:themeColor="text2"/>
                                        <w:sz w:val="18"/>
                                        <w:szCs w:val="18"/>
                                      </w:rPr>
                                      <w:t>-</w:t>
                                    </w:r>
                                  </w:ins>
                                  <w:del w:id="1236" w:author="LOISON Jean-Marie" w:date="2016-06-24T17:45:00Z">
                                    <w:r w:rsidRPr="00CF597D" w:rsidDel="00345097">
                                      <w:rPr>
                                        <w:color w:val="1F497D" w:themeColor="text2"/>
                                        <w:sz w:val="18"/>
                                        <w:szCs w:val="18"/>
                                      </w:rPr>
                                      <w:delText xml:space="preserve"> </w:delText>
                                    </w:r>
                                  </w:del>
                                  <w:r w:rsidRPr="00CF597D">
                                    <w:rPr>
                                      <w:color w:val="1F497D" w:themeColor="text2"/>
                                      <w:sz w:val="18"/>
                                      <w:szCs w:val="18"/>
                                    </w:rPr>
                                    <w:t>list</w:t>
                                  </w:r>
                                  <w:del w:id="1237" w:author="LOISON Jean-Marie" w:date="2016-06-24T17:45:00Z">
                                    <w:r w:rsidRPr="00CF597D" w:rsidDel="00345097">
                                      <w:rPr>
                                        <w:color w:val="1F497D" w:themeColor="text2"/>
                                        <w:sz w:val="18"/>
                                        <w:szCs w:val="18"/>
                                      </w:rPr>
                                      <w:delText>e</w:delText>
                                    </w:r>
                                  </w:del>
                                  <w:r w:rsidRPr="00CF597D">
                                    <w:rPr>
                                      <w:color w:val="1F497D" w:themeColor="text2"/>
                                      <w:sz w:val="18"/>
                                      <w:szCs w:val="18"/>
                                    </w:rPr>
                                    <w:t xml:space="preserve"> préparation et réalisation de l’opération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Déroulé chronologique</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avec Gamme technique et procédures associé</w:t>
                                  </w:r>
                                  <w:r>
                                    <w:rPr>
                                      <w:color w:val="1F497D" w:themeColor="text2"/>
                                      <w:sz w:val="18"/>
                                      <w:szCs w:val="18"/>
                                    </w:rPr>
                                    <w:t>e</w:t>
                                  </w:r>
                                  <w:r w:rsidRPr="00CF597D">
                                    <w:rPr>
                                      <w:color w:val="1F497D" w:themeColor="text2"/>
                                      <w:sz w:val="18"/>
                                      <w:szCs w:val="18"/>
                                    </w:rPr>
                                    <w:t>s</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de validation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de retour arr</w:t>
                                  </w:r>
                                  <w:ins w:id="1238" w:author="LOISON Jean-Marie" w:date="2016-06-24T17:46:00Z">
                                    <w:r>
                                      <w:rPr>
                                        <w:color w:val="1F497D" w:themeColor="text2"/>
                                        <w:sz w:val="18"/>
                                        <w:szCs w:val="18"/>
                                      </w:rPr>
                                      <w:t>i</w:t>
                                    </w:r>
                                  </w:ins>
                                  <w:del w:id="1239" w:author="LOISON Jean-Marie" w:date="2016-06-24T17:46:00Z">
                                    <w:r w:rsidRPr="00CF597D" w:rsidDel="00345097">
                                      <w:rPr>
                                        <w:color w:val="1F497D" w:themeColor="text2"/>
                                        <w:sz w:val="18"/>
                                        <w:szCs w:val="18"/>
                                      </w:rPr>
                                      <w:delText>i</w:delText>
                                    </w:r>
                                  </w:del>
                                  <w:r w:rsidRPr="00CF597D">
                                    <w:rPr>
                                      <w:color w:val="1F497D" w:themeColor="text2"/>
                                      <w:sz w:val="18"/>
                                      <w:szCs w:val="18"/>
                                    </w:rPr>
                                    <w:t>ère</w:t>
                                  </w:r>
                                </w:p>
                                <w:p w:rsidR="00813475" w:rsidRPr="007B3310" w:rsidRDefault="00813475" w:rsidP="007B49AF">
                                  <w:pPr>
                                    <w:ind w:left="-284"/>
                                    <w:rPr>
                                      <w:color w:val="1F497D" w:themeColor="text2"/>
                                      <w:sz w:val="20"/>
                                      <w:szCs w:val="20"/>
                                    </w:rPr>
                                  </w:pPr>
                                </w:p>
                              </w:txbxContent>
                            </wps:txbx>
                            <wps:bodyPr rot="0" vert="horz" wrap="square" lIns="274320" tIns="274320" rIns="274320" bIns="274320" anchor="ctr" anchorCtr="0" upright="1">
                              <a:noAutofit/>
                            </wps:bodyPr>
                          </wps:wsp>
                          <wpg:grpSp>
                            <wpg:cNvPr id="803" name="Group 42"/>
                            <wpg:cNvGrpSpPr>
                              <a:grpSpLocks/>
                            </wpg:cNvGrpSpPr>
                            <wpg:grpSpPr bwMode="auto">
                              <a:xfrm>
                                <a:off x="2250" y="7838"/>
                                <a:ext cx="7942" cy="7104"/>
                                <a:chOff x="2250" y="7838"/>
                                <a:chExt cx="7942" cy="7104"/>
                              </a:xfrm>
                            </wpg:grpSpPr>
                            <wps:wsp>
                              <wps:cNvPr id="804" name="Rectangle 43"/>
                              <wps:cNvSpPr>
                                <a:spLocks noChangeArrowheads="1"/>
                              </wps:cNvSpPr>
                              <wps:spPr bwMode="auto">
                                <a:xfrm flipH="1">
                                  <a:off x="4975" y="12135"/>
                                  <a:ext cx="3123" cy="2807"/>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Lst>
                              </wps:spPr>
                              <wps:txbx>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consignation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déconsignation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manœuvre</w:t>
                                    </w:r>
                                  </w:p>
                                  <w:p w:rsidR="00813475" w:rsidRDefault="00813475" w:rsidP="007B49AF"/>
                                </w:txbxContent>
                              </wps:txbx>
                              <wps:bodyPr rot="0" vert="horz" wrap="square" lIns="274320" tIns="274320" rIns="274320" bIns="274320" anchor="ctr" anchorCtr="0" upright="1">
                                <a:noAutofit/>
                              </wps:bodyPr>
                            </wps:wsp>
                            <wpg:grpSp>
                              <wpg:cNvPr id="805" name="Group 44"/>
                              <wpg:cNvGrpSpPr>
                                <a:grpSpLocks/>
                              </wpg:cNvGrpSpPr>
                              <wpg:grpSpPr bwMode="auto">
                                <a:xfrm>
                                  <a:off x="2250" y="7838"/>
                                  <a:ext cx="7942" cy="5162"/>
                                  <a:chOff x="2250" y="7838"/>
                                  <a:chExt cx="7942" cy="5162"/>
                                </a:xfrm>
                              </wpg:grpSpPr>
                              <wps:wsp>
                                <wps:cNvPr id="806" name="Rectangle 45"/>
                                <wps:cNvSpPr>
                                  <a:spLocks noChangeArrowheads="1"/>
                                </wps:cNvSpPr>
                                <wps:spPr bwMode="auto">
                                  <a:xfrm flipH="1">
                                    <a:off x="2250" y="11473"/>
                                    <a:ext cx="2690" cy="1527"/>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19050">
                                        <a:solidFill>
                                          <a:schemeClr val="tx1">
                                            <a:lumMod val="100000"/>
                                            <a:lumOff val="0"/>
                                          </a:schemeClr>
                                        </a:solidFill>
                                        <a:miter lim="800000"/>
                                        <a:headEnd/>
                                        <a:tailEnd/>
                                      </a14:hiddenLine>
                                    </a:ext>
                                  </a:extLst>
                                </wps:spPr>
                                <wps:txbx>
                                  <w:txbxContent>
                                    <w:p w:rsidR="00813475" w:rsidRPr="00CF597D" w:rsidRDefault="00813475" w:rsidP="007B49AF">
                                      <w:pPr>
                                        <w:pStyle w:val="Paragraphedeliste"/>
                                        <w:numPr>
                                          <w:ilvl w:val="0"/>
                                          <w:numId w:val="21"/>
                                        </w:numPr>
                                        <w:rPr>
                                          <w:color w:val="1F497D" w:themeColor="text2"/>
                                          <w:sz w:val="18"/>
                                          <w:szCs w:val="18"/>
                                        </w:rPr>
                                      </w:pPr>
                                      <w:r>
                                        <w:rPr>
                                          <w:color w:val="1F497D" w:themeColor="text2"/>
                                          <w:sz w:val="18"/>
                                          <w:szCs w:val="18"/>
                                        </w:rPr>
                                        <w:t>Etude</w:t>
                                      </w:r>
                                      <w:r w:rsidRPr="00CF597D">
                                        <w:rPr>
                                          <w:color w:val="1F497D" w:themeColor="text2"/>
                                          <w:sz w:val="18"/>
                                          <w:szCs w:val="18"/>
                                        </w:rPr>
                                        <w:t xml:space="preserve"> du risque</w:t>
                                      </w:r>
                                    </w:p>
                                    <w:p w:rsidR="00813475" w:rsidRPr="00CF597D" w:rsidDel="00345097" w:rsidRDefault="00813475" w:rsidP="007B49AF">
                                      <w:pPr>
                                        <w:pStyle w:val="Paragraphedeliste"/>
                                        <w:numPr>
                                          <w:ilvl w:val="0"/>
                                          <w:numId w:val="21"/>
                                        </w:numPr>
                                        <w:rPr>
                                          <w:del w:id="1240" w:author="LOISON Jean-Marie" w:date="2016-06-24T17:47:00Z"/>
                                          <w:color w:val="1F497D" w:themeColor="text2"/>
                                          <w:sz w:val="18"/>
                                          <w:szCs w:val="18"/>
                                        </w:rPr>
                                      </w:pPr>
                                      <w:r w:rsidRPr="00CF597D">
                                        <w:rPr>
                                          <w:color w:val="1F497D" w:themeColor="text2"/>
                                          <w:sz w:val="18"/>
                                          <w:szCs w:val="18"/>
                                        </w:rPr>
                                        <w:t>Etat capacitair</w:t>
                                      </w:r>
                                      <w:ins w:id="1241" w:author="LOISON Jean-Marie" w:date="2016-06-24T17:47:00Z">
                                        <w:r>
                                          <w:rPr>
                                            <w:color w:val="1F497D" w:themeColor="text2"/>
                                            <w:sz w:val="18"/>
                                            <w:szCs w:val="18"/>
                                          </w:rPr>
                                          <w:t>e</w:t>
                                        </w:r>
                                      </w:ins>
                                      <w:del w:id="1242" w:author="LOISON Jean-Marie" w:date="2016-06-24T17:47:00Z">
                                        <w:r w:rsidRPr="00CF597D" w:rsidDel="00345097">
                                          <w:rPr>
                                            <w:color w:val="1F497D" w:themeColor="text2"/>
                                            <w:sz w:val="18"/>
                                            <w:szCs w:val="18"/>
                                          </w:rPr>
                                          <w:delText>e</w:delText>
                                        </w:r>
                                      </w:del>
                                    </w:p>
                                    <w:p w:rsidR="00813475" w:rsidRPr="00345097" w:rsidRDefault="00813475" w:rsidP="007B49AF">
                                      <w:pPr>
                                        <w:pStyle w:val="Paragraphedeliste"/>
                                        <w:numPr>
                                          <w:ilvl w:val="0"/>
                                          <w:numId w:val="21"/>
                                        </w:numPr>
                                        <w:rPr>
                                          <w:color w:val="1F497D" w:themeColor="text2"/>
                                          <w:sz w:val="20"/>
                                          <w:szCs w:val="20"/>
                                          <w:rPrChange w:id="1243" w:author="LOISON Jean-Marie" w:date="2016-06-24T17:47:00Z">
                                            <w:rPr/>
                                          </w:rPrChange>
                                        </w:rPr>
                                      </w:pPr>
                                    </w:p>
                                    <w:p w:rsidR="00813475" w:rsidRDefault="00813475" w:rsidP="007B49AF"/>
                                  </w:txbxContent>
                                </wps:txbx>
                                <wps:bodyPr rot="0" vert="horz" wrap="square" lIns="274320" tIns="274320" rIns="274320" bIns="274320" anchor="ctr" anchorCtr="0" upright="1">
                                  <a:noAutofit/>
                                </wps:bodyPr>
                              </wps:wsp>
                              <wpg:grpSp>
                                <wpg:cNvPr id="807" name="Group 46"/>
                                <wpg:cNvGrpSpPr>
                                  <a:grpSpLocks/>
                                </wpg:cNvGrpSpPr>
                                <wpg:grpSpPr bwMode="auto">
                                  <a:xfrm>
                                    <a:off x="2301" y="7838"/>
                                    <a:ext cx="7891" cy="1373"/>
                                    <a:chOff x="2301" y="7838"/>
                                    <a:chExt cx="7891" cy="1373"/>
                                  </a:xfrm>
                                </wpg:grpSpPr>
                                <wps:wsp>
                                  <wps:cNvPr id="808" name="AutoShape 47"/>
                                  <wps:cNvSpPr>
                                    <a:spLocks noChangeArrowheads="1"/>
                                  </wps:cNvSpPr>
                                  <wps:spPr bwMode="auto">
                                    <a:xfrm rot="-108603">
                                      <a:off x="2301" y="8473"/>
                                      <a:ext cx="2444" cy="738"/>
                                    </a:xfrm>
                                    <a:prstGeom prst="curvedDownArrow">
                                      <a:avLst>
                                        <a:gd name="adj1" fmla="val 26417"/>
                                        <a:gd name="adj2" fmla="val 106080"/>
                                        <a:gd name="adj3" fmla="val 20639"/>
                                      </a:avLst>
                                    </a:prstGeom>
                                    <a:gradFill rotWithShape="0">
                                      <a:gsLst>
                                        <a:gs pos="0">
                                          <a:sysClr val="window" lastClr="FFFFFF">
                                            <a:lumMod val="100000"/>
                                            <a:lumOff val="0"/>
                                          </a:sysClr>
                                        </a:gs>
                                        <a:gs pos="100000">
                                          <a:srgbClr val="4BACC6">
                                            <a:lumMod val="40000"/>
                                            <a:lumOff val="60000"/>
                                          </a:srgbClr>
                                        </a:gs>
                                      </a:gsLst>
                                      <a:lin ang="5400000" scaled="1"/>
                                    </a:gradFill>
                                    <a:ln w="12700">
                                      <a:solidFill>
                                        <a:srgbClr val="4BACC6">
                                          <a:lumMod val="60000"/>
                                          <a:lumOff val="40000"/>
                                        </a:srgbClr>
                                      </a:solidFill>
                                      <a:miter lim="800000"/>
                                      <a:headEnd/>
                                      <a:tailEnd/>
                                    </a:ln>
                                    <a:effectLst>
                                      <a:outerShdw dist="28398" dir="3806097" algn="ctr" rotWithShape="0">
                                        <a:srgbClr val="4BACC6">
                                          <a:lumMod val="50000"/>
                                          <a:lumOff val="0"/>
                                          <a:alpha val="50000"/>
                                        </a:srgbClr>
                                      </a:outerShdw>
                                    </a:effectLst>
                                  </wps:spPr>
                                  <wps:bodyPr rot="0" vert="horz" wrap="square" lIns="91440" tIns="45720" rIns="91440" bIns="45720" anchor="t" anchorCtr="0" upright="1">
                                    <a:noAutofit/>
                                  </wps:bodyPr>
                                </wps:wsp>
                                <wps:wsp>
                                  <wps:cNvPr id="814" name="AutoShape 49"/>
                                  <wps:cNvSpPr>
                                    <a:spLocks noChangeArrowheads="1"/>
                                  </wps:cNvSpPr>
                                  <wps:spPr bwMode="auto">
                                    <a:xfrm rot="-108603">
                                      <a:off x="7748" y="8328"/>
                                      <a:ext cx="2444" cy="738"/>
                                    </a:xfrm>
                                    <a:prstGeom prst="curvedDownArrow">
                                      <a:avLst>
                                        <a:gd name="adj1" fmla="val 26417"/>
                                        <a:gd name="adj2" fmla="val 106080"/>
                                        <a:gd name="adj3" fmla="val 20639"/>
                                      </a:avLst>
                                    </a:prstGeom>
                                    <a:gradFill rotWithShape="0">
                                      <a:gsLst>
                                        <a:gs pos="0">
                                          <a:sysClr val="window" lastClr="FFFFFF">
                                            <a:lumMod val="100000"/>
                                            <a:lumOff val="0"/>
                                          </a:sysClr>
                                        </a:gs>
                                        <a:gs pos="100000">
                                          <a:srgbClr val="4BACC6">
                                            <a:lumMod val="40000"/>
                                            <a:lumOff val="60000"/>
                                          </a:srgbClr>
                                        </a:gs>
                                      </a:gsLst>
                                      <a:lin ang="5400000" scaled="1"/>
                                    </a:gradFill>
                                    <a:ln w="12700">
                                      <a:solidFill>
                                        <a:srgbClr val="4BACC6">
                                          <a:lumMod val="60000"/>
                                          <a:lumOff val="40000"/>
                                        </a:srgbClr>
                                      </a:solidFill>
                                      <a:miter lim="800000"/>
                                      <a:headEnd/>
                                      <a:tailEnd/>
                                    </a:ln>
                                    <a:effectLst>
                                      <a:outerShdw dist="28398" dir="3806097" algn="ctr" rotWithShape="0">
                                        <a:srgbClr val="4BACC6">
                                          <a:lumMod val="50000"/>
                                          <a:lumOff val="0"/>
                                          <a:alpha val="50000"/>
                                        </a:srgbClr>
                                      </a:outerShdw>
                                    </a:effectLst>
                                  </wps:spPr>
                                  <wps:bodyPr rot="0" vert="horz" wrap="square" lIns="91440" tIns="45720" rIns="91440" bIns="45720" anchor="t" anchorCtr="0" upright="1">
                                    <a:noAutofit/>
                                  </wps:bodyPr>
                                </wps:wsp>
                                <wps:wsp>
                                  <wps:cNvPr id="813" name="AutoShape 48"/>
                                  <wps:cNvSpPr>
                                    <a:spLocks noChangeArrowheads="1"/>
                                  </wps:cNvSpPr>
                                  <wps:spPr bwMode="auto">
                                    <a:xfrm rot="21491397">
                                      <a:off x="4994" y="7838"/>
                                      <a:ext cx="2444" cy="738"/>
                                    </a:xfrm>
                                    <a:prstGeom prst="curvedDownArrow">
                                      <a:avLst>
                                        <a:gd name="adj1" fmla="val 26417"/>
                                        <a:gd name="adj2" fmla="val 106080"/>
                                        <a:gd name="adj3" fmla="val 20639"/>
                                      </a:avLst>
                                    </a:prstGeom>
                                    <a:gradFill rotWithShape="0">
                                      <a:gsLst>
                                        <a:gs pos="0">
                                          <a:sysClr val="window" lastClr="FFFFFF">
                                            <a:lumMod val="100000"/>
                                            <a:lumOff val="0"/>
                                          </a:sysClr>
                                        </a:gs>
                                        <a:gs pos="100000">
                                          <a:srgbClr val="4BACC6">
                                            <a:lumMod val="40000"/>
                                            <a:lumOff val="60000"/>
                                          </a:srgbClr>
                                        </a:gs>
                                      </a:gsLst>
                                      <a:lin ang="5400000" scaled="1"/>
                                    </a:gradFill>
                                    <a:ln w="12700">
                                      <a:solidFill>
                                        <a:srgbClr val="4BACC6">
                                          <a:lumMod val="60000"/>
                                          <a:lumOff val="40000"/>
                                        </a:srgbClr>
                                      </a:solidFill>
                                      <a:miter lim="800000"/>
                                      <a:headEnd/>
                                      <a:tailEnd/>
                                    </a:ln>
                                    <a:effectLst>
                                      <a:outerShdw dist="28398" dir="3806097" algn="ctr" rotWithShape="0">
                                        <a:srgbClr val="4BACC6">
                                          <a:lumMod val="50000"/>
                                          <a:lumOff val="0"/>
                                          <a:alpha val="50000"/>
                                        </a:srgbClr>
                                      </a:outerShdw>
                                    </a:effectLst>
                                  </wps:spPr>
                                  <wps:bodyPr rot="0" vert="horz" wrap="square" lIns="91440" tIns="45720" rIns="91440" bIns="45720" anchor="t" anchorCtr="0" upright="1">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id="Groupe 53930" o:spid="_x0000_s1053" style="position:absolute;margin-left:-48.9pt;margin-top:4.45pt;width:571.5pt;height:333.35pt;z-index:251638784;mso-position-horizontal-relative:text;mso-position-vertical-relative:text;mso-width-relative:margin;mso-height-relative:margin" coordorigin="10687,-2920" coordsize="72585,4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">
                <v:shape id="Image 9" o:spid="_x0000_s1054" type="#_x0000_t75" style="position:absolute;left:16031;top:356;width:14681;height:1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mVnGAAAA3AAAAA8AAABkcnMvZG93bnJldi54bWxEj1trwkAUhN8F/8NyCn1rNrXxQupGpNCi&#10;Ly2Non08ZE8umD0bsluN/74rFHwcZuYbZrkaTCvO1LvGsoLnKAZBXFjdcKVgv3t/WoBwHllja5kU&#10;XMnBKhuPlphqe+FvOue+EgHCLkUFtfddKqUrajLoItsRB6+0vUEfZF9J3eMlwE0rJ3E8kwYbDgs1&#10;dvRWU3HKf42CUzylSf55/Dhsfw753CaSyuuXUo8Pw/oVhKfB38P/7Y1W8JIkcDsTjoDM/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LGZWcYAAADcAAAADwAAAAAAAAAAAAAA&#10;AACfAgAAZHJzL2Rvd25yZXYueG1sUEsFBgAAAAAEAAQA9wAAAJIDAAAAAA==&#10;">
                  <v:imagedata r:id="rId150" o:title=""/>
                  <v:shadow on="t" color="#333" opacity="42598f" origin="-.5,-.5" offset="2.74397mm,2.74397mm"/>
                </v:shape>
                <v:shape id="Image 16" o:spid="_x0000_s1055" type="#_x0000_t75" style="position:absolute;left:12172;top:10456;width:10725;height:7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0xNPDAAAA3AAAAA8AAABkcnMvZG93bnJldi54bWxEj0GLwjAUhO+C/yE8wZumqyLaNYoKu3rw&#10;UvUHPJq3TbfNS2myWv/9RhA8DjPzDbPadLYWN2p96VjBxzgBQZw7XXKh4Hr5Gi1A+ICssXZMCh7k&#10;YbPu91aYanfnjG7nUIgIYZ+iAhNCk0rpc0MW/dg1xNH7ca3FEGVbSN3iPcJtLSdJMpcWS44LBhva&#10;G8qr859VsHP7zFx0dSp3+oCh+a7q38dVqeGg236CCNSFd/jVPmoF09kSn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TE08MAAADcAAAADwAAAAAAAAAAAAAAAACf&#10;AgAAZHJzL2Rvd25yZXYueG1sUEsFBgAAAAAEAAQA9wAAAI8DAAAAAA==&#10;">
                  <v:imagedata r:id="rId151" o:title=""/>
                  <v:shadow on="t" color="#333" opacity="42598f" origin="-.5,-.5" offset="2.74397mm,2.74397mm"/>
                </v:shape>
                <v:group id="Groupe 815" o:spid="_x0000_s1056" style="position:absolute;left:10687;top:-2920;width:72586;height:42343" coordorigin="10687,-2920" coordsize="72585,42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rect id="Rectangle 39" o:spid="_x0000_s1057" style="position:absolute;left:66740;top:10579;width:16533;height:1545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kIRMEA&#10;AADcAAAADwAAAGRycy9kb3ducmV2LnhtbERPyWrDMBC9F/oPYgq9NbJbCMGJHEJCaA8mpU4g18Ea&#10;L4k1MpJqu39fHQo9Pt6+2c6mFyM531lWkC4SEMSV1R03Ci7n48sKhA/IGnvLpOCHPGzzx4cNZtpO&#10;/EVjGRoRQ9hnqKANYcik9FVLBv3CDsSRq60zGCJ0jdQOpxhuevmaJEtpsOPY0OJA+5aqe/ltFITb&#10;5/10mN5IXwsn32tMWRepUs9P824NItAc/sV/7g+tYJXE+fFMPAI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JCETBAAAA3AAAAA8AAAAAAAAAAAAAAAAAmAIAAGRycy9kb3du&#10;cmV2LnhtbFBLBQYAAAAABAAEAPUAAACGAwAAAAA=&#10;" filled="f" fillcolor="black [3213]" stroked="f" strokecolor="black [3213]" strokeweight="1.5pt">
                    <v:textbox inset="21.6pt,21.6pt,21.6pt,21.6pt">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Check liste fin opération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Contrôle paramètre de fonctionnement</w:t>
                          </w:r>
                        </w:p>
                        <w:p w:rsidR="00813475" w:rsidRDefault="00813475" w:rsidP="007B49AF">
                          <w:pPr>
                            <w:pStyle w:val="Paragraphedeliste"/>
                            <w:numPr>
                              <w:ilvl w:val="0"/>
                              <w:numId w:val="21"/>
                            </w:numPr>
                            <w:rPr>
                              <w:ins w:id="1376" w:author="LOISON Jean-Marie" w:date="2016-06-24T17:46:00Z"/>
                              <w:color w:val="1F497D" w:themeColor="text2"/>
                              <w:sz w:val="18"/>
                              <w:szCs w:val="18"/>
                            </w:rPr>
                          </w:pPr>
                          <w:r w:rsidRPr="00CF597D">
                            <w:rPr>
                              <w:color w:val="1F497D" w:themeColor="text2"/>
                              <w:sz w:val="18"/>
                              <w:szCs w:val="18"/>
                            </w:rPr>
                            <w:t>Etat capacitaire,</w:t>
                          </w:r>
                        </w:p>
                        <w:p w:rsidR="00813475" w:rsidRPr="00CF597D" w:rsidRDefault="00813475" w:rsidP="007B49AF">
                          <w:pPr>
                            <w:pStyle w:val="Paragraphedeliste"/>
                            <w:numPr>
                              <w:ilvl w:val="0"/>
                              <w:numId w:val="21"/>
                            </w:numPr>
                            <w:rPr>
                              <w:color w:val="1F497D" w:themeColor="text2"/>
                              <w:sz w:val="18"/>
                              <w:szCs w:val="18"/>
                            </w:rPr>
                          </w:pPr>
                          <w:ins w:id="1377" w:author="LOISON Jean-Marie" w:date="2016-06-24T17:46:00Z">
                            <w:r>
                              <w:rPr>
                                <w:color w:val="1F497D" w:themeColor="text2"/>
                                <w:sz w:val="18"/>
                                <w:szCs w:val="18"/>
                              </w:rPr>
                              <w:t>…</w:t>
                            </w:r>
                          </w:ins>
                        </w:p>
                        <w:p w:rsidR="00813475" w:rsidRPr="00CF597D" w:rsidDel="00345097" w:rsidRDefault="00813475" w:rsidP="007B49AF">
                          <w:pPr>
                            <w:pStyle w:val="Paragraphedeliste"/>
                            <w:numPr>
                              <w:ilvl w:val="0"/>
                              <w:numId w:val="21"/>
                            </w:numPr>
                            <w:rPr>
                              <w:del w:id="1378" w:author="LOISON Jean-Marie" w:date="2016-06-24T17:46:00Z"/>
                              <w:color w:val="1F497D" w:themeColor="text2"/>
                              <w:sz w:val="18"/>
                              <w:szCs w:val="18"/>
                            </w:rPr>
                          </w:pPr>
                        </w:p>
                        <w:p w:rsidR="00813475" w:rsidDel="00345097" w:rsidRDefault="00813475">
                          <w:pPr>
                            <w:pStyle w:val="Paragraphedeliste"/>
                            <w:ind w:left="76"/>
                            <w:rPr>
                              <w:del w:id="1379" w:author="LOISON Jean-Marie" w:date="2016-06-24T17:46:00Z"/>
                              <w:color w:val="1F497D" w:themeColor="text2"/>
                              <w:sz w:val="20"/>
                              <w:szCs w:val="20"/>
                            </w:rPr>
                            <w:pPrChange w:id="1380" w:author="LOISON Jean-Marie" w:date="2016-06-24T17:47:00Z">
                              <w:pPr>
                                <w:pStyle w:val="Paragraphedeliste"/>
                                <w:numPr>
                                  <w:numId w:val="21"/>
                                </w:numPr>
                                <w:ind w:left="76" w:hanging="360"/>
                              </w:pPr>
                            </w:pPrChange>
                          </w:pPr>
                          <w:del w:id="1381" w:author="LOISON Jean-Marie" w:date="2016-06-24T17:47:00Z">
                            <w:r w:rsidDel="00345097">
                              <w:rPr>
                                <w:color w:val="1F497D" w:themeColor="text2"/>
                                <w:sz w:val="20"/>
                                <w:szCs w:val="20"/>
                              </w:rPr>
                              <w:delText>…</w:delText>
                            </w:r>
                          </w:del>
                        </w:p>
                        <w:p w:rsidR="00813475" w:rsidRPr="00345097" w:rsidDel="00345097" w:rsidRDefault="00813475">
                          <w:pPr>
                            <w:pStyle w:val="Paragraphedeliste"/>
                            <w:ind w:left="76"/>
                            <w:rPr>
                              <w:del w:id="1382" w:author="LOISON Jean-Marie" w:date="2016-06-24T17:46:00Z"/>
                              <w:color w:val="1F497D" w:themeColor="text2"/>
                              <w:sz w:val="20"/>
                              <w:szCs w:val="20"/>
                              <w:rPrChange w:id="1383" w:author="LOISON Jean-Marie" w:date="2016-06-24T17:46:00Z">
                                <w:rPr>
                                  <w:del w:id="1384" w:author="LOISON Jean-Marie" w:date="2016-06-24T17:46:00Z"/>
                                </w:rPr>
                              </w:rPrChange>
                            </w:rPr>
                            <w:pPrChange w:id="1385" w:author="LOISON Jean-Marie" w:date="2016-06-24T17:47:00Z">
                              <w:pPr>
                                <w:pStyle w:val="Paragraphedeliste"/>
                                <w:numPr>
                                  <w:numId w:val="21"/>
                                </w:numPr>
                                <w:ind w:left="76" w:hanging="360"/>
                              </w:pPr>
                            </w:pPrChange>
                          </w:pPr>
                          <w:del w:id="1386" w:author="LOISON Jean-Marie" w:date="2016-06-24T17:46:00Z">
                            <w:r w:rsidRPr="00345097" w:rsidDel="00345097">
                              <w:rPr>
                                <w:color w:val="1F497D" w:themeColor="text2"/>
                                <w:sz w:val="20"/>
                                <w:szCs w:val="20"/>
                                <w:rPrChange w:id="1387" w:author="LOISON Jean-Marie" w:date="2016-06-24T17:46:00Z">
                                  <w:rPr/>
                                </w:rPrChange>
                              </w:rPr>
                              <w:delText>…</w:delText>
                            </w:r>
                          </w:del>
                        </w:p>
                        <w:p w:rsidR="00813475" w:rsidRDefault="00813475">
                          <w:pPr>
                            <w:pStyle w:val="Paragraphedeliste"/>
                            <w:ind w:left="76"/>
                            <w:pPrChange w:id="1388" w:author="LOISON Jean-Marie" w:date="2016-06-24T17:47:00Z">
                              <w:pPr/>
                            </w:pPrChange>
                          </w:pPr>
                        </w:p>
                      </w:txbxContent>
                    </v:textbox>
                  </v:rect>
                  <v:group id="Group 40" o:spid="_x0000_s1058" style="position:absolute;left:10687;top:-2920;width:62534;height:42343" coordorigin="2250,7838" coordsize="9848,7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dpacYAAADcAAAADwAAAGRycy9kb3ducmV2LnhtbESPT2vCQBTE7wW/w/KE&#10;3uomSkuIriKi0kMo1BSKt0f2mQSzb0N2zZ9v3y0Uehxm5jfMZjeaRvTUudqygngRgSAurK65VPCV&#10;n14SEM4ja2wsk4KJHOy2s6cNptoO/En9xZciQNilqKDyvk2ldEVFBt3CtsTBu9nOoA+yK6XucAhw&#10;08hlFL1JgzWHhQpbOlRU3C8Po+A84LBfxcc+u98O0zV//fjOYlLqeT7u1yA8jf4//Nd+1wqSKIb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2lpxgAAANwA&#10;AAAPAAAAAAAAAAAAAAAAAKoCAABkcnMvZG93bnJldi54bWxQSwUGAAAAAAQABAD6AAAAnQMAAAAA&#10;">
                    <v:rect id="Rectangle 41" o:spid="_x0000_s1059" style="position:absolute;left:8359;top:11918;width:3739;height:2826;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zqMIA&#10;AADcAAAADwAAAGRycy9kb3ducmV2LnhtbESPQYvCMBSE7wv+h/AEb2tahUWqUUQRPYjLquD10Tzb&#10;avNSkmjrvzcLC3scZuYbZrboTC2e5HxlWUE6TEAQ51ZXXCg4nzafExA+IGusLZOCF3lYzHsfM8y0&#10;bfmHnsdQiAhhn6GCMoQmk9LnJRn0Q9sQR+9qncEQpSukdthGuKnlKEm+pMGK40KJDa1Kyu/Hh1EQ&#10;bt/3w7odk77sndxeMWW9T5Ua9LvlFESgLvyH/9o7rWCSjOD3TDw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zOowgAAANwAAAAPAAAAAAAAAAAAAAAAAJgCAABkcnMvZG93&#10;bnJldi54bWxQSwUGAAAAAAQABAD1AAAAhwMAAAAA&#10;" filled="f" fillcolor="black [3213]" stroked="f" strokecolor="black [3213]" strokeweight="1.5pt">
                      <v:textbox inset="21.6pt,21.6pt,21.6pt,21.6pt">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Check</w:t>
                            </w:r>
                            <w:ins w:id="1389" w:author="LOISON Jean-Marie" w:date="2016-06-24T17:45:00Z">
                              <w:r>
                                <w:rPr>
                                  <w:color w:val="1F497D" w:themeColor="text2"/>
                                  <w:sz w:val="18"/>
                                  <w:szCs w:val="18"/>
                                </w:rPr>
                                <w:t>-</w:t>
                              </w:r>
                            </w:ins>
                            <w:del w:id="1390" w:author="LOISON Jean-Marie" w:date="2016-06-24T17:45:00Z">
                              <w:r w:rsidRPr="00CF597D" w:rsidDel="00345097">
                                <w:rPr>
                                  <w:color w:val="1F497D" w:themeColor="text2"/>
                                  <w:sz w:val="18"/>
                                  <w:szCs w:val="18"/>
                                </w:rPr>
                                <w:delText xml:space="preserve"> </w:delText>
                              </w:r>
                            </w:del>
                            <w:r w:rsidRPr="00CF597D">
                              <w:rPr>
                                <w:color w:val="1F497D" w:themeColor="text2"/>
                                <w:sz w:val="18"/>
                                <w:szCs w:val="18"/>
                              </w:rPr>
                              <w:t>list</w:t>
                            </w:r>
                            <w:del w:id="1391" w:author="LOISON Jean-Marie" w:date="2016-06-24T17:45:00Z">
                              <w:r w:rsidRPr="00CF597D" w:rsidDel="00345097">
                                <w:rPr>
                                  <w:color w:val="1F497D" w:themeColor="text2"/>
                                  <w:sz w:val="18"/>
                                  <w:szCs w:val="18"/>
                                </w:rPr>
                                <w:delText>e</w:delText>
                              </w:r>
                            </w:del>
                            <w:r w:rsidRPr="00CF597D">
                              <w:rPr>
                                <w:color w:val="1F497D" w:themeColor="text2"/>
                                <w:sz w:val="18"/>
                                <w:szCs w:val="18"/>
                              </w:rPr>
                              <w:t xml:space="preserve"> préparation et réalisation de l’opération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Déroulé chronologique</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avec Gamme technique et procédures associé</w:t>
                            </w:r>
                            <w:r>
                              <w:rPr>
                                <w:color w:val="1F497D" w:themeColor="text2"/>
                                <w:sz w:val="18"/>
                                <w:szCs w:val="18"/>
                              </w:rPr>
                              <w:t>e</w:t>
                            </w:r>
                            <w:r w:rsidRPr="00CF597D">
                              <w:rPr>
                                <w:color w:val="1F497D" w:themeColor="text2"/>
                                <w:sz w:val="18"/>
                                <w:szCs w:val="18"/>
                              </w:rPr>
                              <w:t>s</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de validation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Etape de retour arr</w:t>
                            </w:r>
                            <w:ins w:id="1392" w:author="LOISON Jean-Marie" w:date="2016-06-24T17:46:00Z">
                              <w:r>
                                <w:rPr>
                                  <w:color w:val="1F497D" w:themeColor="text2"/>
                                  <w:sz w:val="18"/>
                                  <w:szCs w:val="18"/>
                                </w:rPr>
                                <w:t>i</w:t>
                              </w:r>
                            </w:ins>
                            <w:del w:id="1393" w:author="LOISON Jean-Marie" w:date="2016-06-24T17:46:00Z">
                              <w:r w:rsidRPr="00CF597D" w:rsidDel="00345097">
                                <w:rPr>
                                  <w:color w:val="1F497D" w:themeColor="text2"/>
                                  <w:sz w:val="18"/>
                                  <w:szCs w:val="18"/>
                                </w:rPr>
                                <w:delText>i</w:delText>
                              </w:r>
                            </w:del>
                            <w:r w:rsidRPr="00CF597D">
                              <w:rPr>
                                <w:color w:val="1F497D" w:themeColor="text2"/>
                                <w:sz w:val="18"/>
                                <w:szCs w:val="18"/>
                              </w:rPr>
                              <w:t>ère</w:t>
                            </w:r>
                          </w:p>
                          <w:p w:rsidR="00813475" w:rsidRPr="007B3310" w:rsidRDefault="00813475" w:rsidP="007B49AF">
                            <w:pPr>
                              <w:ind w:left="-284"/>
                              <w:rPr>
                                <w:color w:val="1F497D" w:themeColor="text2"/>
                                <w:sz w:val="20"/>
                                <w:szCs w:val="20"/>
                              </w:rPr>
                            </w:pPr>
                          </w:p>
                        </w:txbxContent>
                      </v:textbox>
                    </v:rect>
                    <v:group id="Group 42" o:spid="_x0000_s1060" style="position:absolute;left:2250;top:7838;width:7942;height:7104" coordorigin="2250,7838" coordsize="7942,7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6VKFxgAAANwA&#10;AAAPAAAAAAAAAAAAAAAAAKoCAABkcnMvZG93bnJldi54bWxQSwUGAAAAAAQABAD6AAAAnQMAAAAA&#10;">
                      <v:rect id="Rectangle 43" o:spid="_x0000_s1061" style="position:absolute;left:4975;top:12135;width:3123;height:280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OR8MA&#10;AADcAAAADwAAAGRycy9kb3ducmV2LnhtbESPQWvCQBSE74X+h+UJ3uomVkSiq0il1IMotYLXR/aZ&#10;RLNvw+7WxH/vCoLHYWa+YWaLztTiSs5XlhWkgwQEcW51xYWCw9/3xwSED8gaa8uk4EYeFvP3txlm&#10;2rb8S9d9KESEsM9QQRlCk0np85IM+oFtiKN3ss5giNIVUjtsI9zUcpgkY2mw4rhQYkNfJeWX/b9R&#10;EM67y3bVfpI+bpz8OWHKepMq1e91yymIQF14hZ/ttVYwSUbwOBOP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IOR8MAAADcAAAADwAAAAAAAAAAAAAAAACYAgAAZHJzL2Rv&#10;d25yZXYueG1sUEsFBgAAAAAEAAQA9QAAAIgDAAAAAA==&#10;" filled="f" fillcolor="black [3213]" stroked="f" strokecolor="black [3213]" strokeweight="1.5pt">
                        <v:textbox inset="21.6pt,21.6pt,21.6pt,21.6pt">
                          <w:txbxContent>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consignation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déconsignation</w:t>
                              </w:r>
                            </w:p>
                            <w:p w:rsidR="00813475" w:rsidRPr="00CF597D" w:rsidRDefault="00813475" w:rsidP="007B49AF">
                              <w:pPr>
                                <w:pStyle w:val="Paragraphedeliste"/>
                                <w:numPr>
                                  <w:ilvl w:val="0"/>
                                  <w:numId w:val="21"/>
                                </w:numPr>
                                <w:rPr>
                                  <w:color w:val="1F497D" w:themeColor="text2"/>
                                  <w:sz w:val="18"/>
                                  <w:szCs w:val="18"/>
                                </w:rPr>
                              </w:pPr>
                              <w:r w:rsidRPr="00CF597D">
                                <w:rPr>
                                  <w:color w:val="1F497D" w:themeColor="text2"/>
                                  <w:sz w:val="18"/>
                                  <w:szCs w:val="18"/>
                                </w:rPr>
                                <w:t>Procédure de manœuvre</w:t>
                              </w:r>
                            </w:p>
                            <w:p w:rsidR="00813475" w:rsidRDefault="00813475" w:rsidP="007B49AF"/>
                          </w:txbxContent>
                        </v:textbox>
                      </v:rect>
                      <v:group id="Group 44" o:spid="_x0000_s1062" style="position:absolute;left:2250;top:7838;width:7942;height:5162" coordorigin="2250,7838" coordsize="7942,5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0xvasQAAADcAAAA&#10;DwAAAAAAAAAAAAAAAACqAgAAZHJzL2Rvd25yZXYueG1sUEsFBgAAAAAEAAQA+gAAAJsDAAAAAA==&#10;">
                        <v:rect id="Rectangle 45" o:spid="_x0000_s1063" style="position:absolute;left:2250;top:11473;width:2690;height:152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w1q8QA&#10;AADcAAAADwAAAGRycy9kb3ducmV2LnhtbESPQWvCQBSE7wX/w/KE3ppNWggSXUUUaQ+hpVHw+sg+&#10;k2j2bdjdmvTfdwuFHoeZ+YZZbSbTizs531lWkCUpCOLa6o4bBafj4WkBwgdkjb1lUvBNHjbr2cMK&#10;C21H/qR7FRoRIewLVNCGMBRS+rolgz6xA3H0LtYZDFG6RmqHY4SbXj6naS4NdhwXWhxo11J9q76M&#10;gnD9uL3vxxfS59LJ1wtmrMtMqcf5tF2CCDSF//Bf+00rWKQ5/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sNavEAAAA3AAAAA8AAAAAAAAAAAAAAAAAmAIAAGRycy9k&#10;b3ducmV2LnhtbFBLBQYAAAAABAAEAPUAAACJAwAAAAA=&#10;" filled="f" fillcolor="black [3213]" stroked="f" strokecolor="black [3213]" strokeweight="1.5pt">
                          <v:textbox inset="21.6pt,21.6pt,21.6pt,21.6pt">
                            <w:txbxContent>
                              <w:p w:rsidR="00813475" w:rsidRPr="00CF597D" w:rsidRDefault="00813475" w:rsidP="007B49AF">
                                <w:pPr>
                                  <w:pStyle w:val="Paragraphedeliste"/>
                                  <w:numPr>
                                    <w:ilvl w:val="0"/>
                                    <w:numId w:val="21"/>
                                  </w:numPr>
                                  <w:rPr>
                                    <w:color w:val="1F497D" w:themeColor="text2"/>
                                    <w:sz w:val="18"/>
                                    <w:szCs w:val="18"/>
                                  </w:rPr>
                                </w:pPr>
                                <w:r>
                                  <w:rPr>
                                    <w:color w:val="1F497D" w:themeColor="text2"/>
                                    <w:sz w:val="18"/>
                                    <w:szCs w:val="18"/>
                                  </w:rPr>
                                  <w:t>Etude</w:t>
                                </w:r>
                                <w:r w:rsidRPr="00CF597D">
                                  <w:rPr>
                                    <w:color w:val="1F497D" w:themeColor="text2"/>
                                    <w:sz w:val="18"/>
                                    <w:szCs w:val="18"/>
                                  </w:rPr>
                                  <w:t xml:space="preserve"> du risque</w:t>
                                </w:r>
                              </w:p>
                              <w:p w:rsidR="00813475" w:rsidRPr="00CF597D" w:rsidDel="00345097" w:rsidRDefault="00813475" w:rsidP="007B49AF">
                                <w:pPr>
                                  <w:pStyle w:val="Paragraphedeliste"/>
                                  <w:numPr>
                                    <w:ilvl w:val="0"/>
                                    <w:numId w:val="21"/>
                                  </w:numPr>
                                  <w:rPr>
                                    <w:del w:id="1394" w:author="LOISON Jean-Marie" w:date="2016-06-24T17:47:00Z"/>
                                    <w:color w:val="1F497D" w:themeColor="text2"/>
                                    <w:sz w:val="18"/>
                                    <w:szCs w:val="18"/>
                                  </w:rPr>
                                </w:pPr>
                                <w:r w:rsidRPr="00CF597D">
                                  <w:rPr>
                                    <w:color w:val="1F497D" w:themeColor="text2"/>
                                    <w:sz w:val="18"/>
                                    <w:szCs w:val="18"/>
                                  </w:rPr>
                                  <w:t>Etat capacitair</w:t>
                                </w:r>
                                <w:ins w:id="1395" w:author="LOISON Jean-Marie" w:date="2016-06-24T17:47:00Z">
                                  <w:r>
                                    <w:rPr>
                                      <w:color w:val="1F497D" w:themeColor="text2"/>
                                      <w:sz w:val="18"/>
                                      <w:szCs w:val="18"/>
                                    </w:rPr>
                                    <w:t>e</w:t>
                                  </w:r>
                                </w:ins>
                                <w:del w:id="1396" w:author="LOISON Jean-Marie" w:date="2016-06-24T17:47:00Z">
                                  <w:r w:rsidRPr="00CF597D" w:rsidDel="00345097">
                                    <w:rPr>
                                      <w:color w:val="1F497D" w:themeColor="text2"/>
                                      <w:sz w:val="18"/>
                                      <w:szCs w:val="18"/>
                                    </w:rPr>
                                    <w:delText>e</w:delText>
                                  </w:r>
                                </w:del>
                              </w:p>
                              <w:p w:rsidR="00813475" w:rsidRPr="00345097" w:rsidRDefault="00813475" w:rsidP="007B49AF">
                                <w:pPr>
                                  <w:pStyle w:val="Paragraphedeliste"/>
                                  <w:numPr>
                                    <w:ilvl w:val="0"/>
                                    <w:numId w:val="21"/>
                                  </w:numPr>
                                  <w:rPr>
                                    <w:color w:val="1F497D" w:themeColor="text2"/>
                                    <w:sz w:val="20"/>
                                    <w:szCs w:val="20"/>
                                    <w:rPrChange w:id="1397" w:author="LOISON Jean-Marie" w:date="2016-06-24T17:47:00Z">
                                      <w:rPr/>
                                    </w:rPrChange>
                                  </w:rPr>
                                </w:pPr>
                              </w:p>
                              <w:p w:rsidR="00813475" w:rsidRDefault="00813475" w:rsidP="007B49AF"/>
                            </w:txbxContent>
                          </v:textbox>
                        </v:rect>
                        <v:group id="Group 46" o:spid="_x0000_s1064" style="position:absolute;left:2301;top:7838;width:7891;height:1373" coordorigin="2301,7838" coordsize="7891,1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JUhsQAAADcAAAADwAAAGRycy9kb3ducmV2LnhtbESPQYvCMBSE78L+h/CE&#10;vWnaXXSlGkXEXTyIoC6It0fzbIvNS2liW/+9EQSPw8x8w8wWnSlFQ7UrLCuIhxEI4tTqgjMF/8ff&#10;wQSE88gaS8uk4E4OFvOP3gwTbVveU3PwmQgQdgkqyL2vEildmpNBN7QVcfAutjbog6wzqWtsA9yU&#10;8iuKxtJgwWEhx4pWOaXXw80o+GuxXX7H62Z7vazu5+Nod9rGpNRnv1tOQXjq/Dv8am+0gkn0A8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NJUhsQAAADcAAAA&#10;DwAAAAAAAAAAAAAAAACqAgAAZHJzL2Rvd25yZXYueG1sUEsFBgAAAAAEAAQA+gAAAJsDA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47" o:spid="_x0000_s1065" type="#_x0000_t105" style="position:absolute;left:2301;top:8473;width:2444;height:738;rotation:-11862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lj8EA&#10;AADcAAAADwAAAGRycy9kb3ducmV2LnhtbERPTYvCMBC9C/6HMII3TdyDSDWKCOvuIntQi16HZmzL&#10;NpOSRG3/vTkseHy879Wms414kA+1Yw2zqQJBXDhTc6khP39OFiBCRDbYOCYNPQXYrIeDFWbGPflI&#10;j1MsRQrhkKGGKsY2kzIUFVkMU9cSJ+7mvMWYoC+l8fhM4baRH0rNpcWaU0OFLe0qKv5Od6th93vr&#10;59d+tr3cVeG/Dj+XfX7Yaz0eddsliEhdfIv/3d9Gw0KltelMOg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zZY/BAAAA3AAAAA8AAAAAAAAAAAAAAAAAmAIAAGRycy9kb3du&#10;cmV2LnhtbFBLBQYAAAAABAAEAPUAAACGAwAAAAA=&#10;" adj="14681,19002,17142" strokecolor="#93cddd" strokeweight="1pt">
                            <v:fill color2="#b7dee8" focus="100%" type="gradient"/>
                            <v:shadow on="t" color="#215968" opacity=".5" offset="1pt"/>
                          </v:shape>
                          <v:shape id="AutoShape 49" o:spid="_x0000_s1066" type="#_x0000_t105" style="position:absolute;left:7748;top:8328;width:2444;height:738;rotation:-11862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5V8UA&#10;AADcAAAADwAAAGRycy9kb3ducmV2LnhtbESPT4vCMBTE7wv7HcITvK1pRUS6RhFh/YN4WBX3+mie&#10;bbF5KUnU9tsbQdjjMDO/Yabz1tTiTs5XlhWkgwQEcW51xYWC0/HnawLCB2SNtWVS0JGH+ezzY4qZ&#10;tg/+pfshFCJC2GeooAyhyaT0eUkG/cA2xNG7WGcwROkKqR0+ItzUcpgkY2mw4rhQYkPLkvLr4WYU&#10;LPeXbvzXpYvzLcnderc9r067lVL9Xrv4BhGoDf/hd3ujFUzSEbzOx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XxQAAANwAAAAPAAAAAAAAAAAAAAAAAJgCAABkcnMv&#10;ZG93bnJldi54bWxQSwUGAAAAAAQABAD1AAAAigMAAAAA&#10;" adj="14681,19002,17142" strokecolor="#93cddd" strokeweight="1pt">
                            <v:fill color2="#b7dee8" focus="100%" type="gradient"/>
                            <v:shadow on="t" color="#215968" opacity=".5" offset="1pt"/>
                          </v:shape>
                          <v:shape id="AutoShape 48" o:spid="_x0000_s1067" type="#_x0000_t105" style="position:absolute;left:4994;top:7838;width:2444;height:738;rotation:-11862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hI8UA&#10;AADcAAAADwAAAGRycy9kb3ducmV2LnhtbESPT4vCMBTE7wv7HcITvK1pFUS6RhFh/YN4WBX3+mie&#10;bbF5KUnU9tsbQdjjMDO/Yabz1tTiTs5XlhWkgwQEcW51xYWC0/HnawLCB2SNtWVS0JGH+ezzY4qZ&#10;tg/+pfshFCJC2GeooAyhyaT0eUkG/cA2xNG7WGcwROkKqR0+ItzUcpgkY2mw4rhQYkPLkvLr4WYU&#10;LPeXbvzXpYvzLcnderc9r067lVL9Xrv4BhGoDf/hd3ujFUzSEbzOx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mEjxQAAANwAAAAPAAAAAAAAAAAAAAAAAJgCAABkcnMv&#10;ZG93bnJldi54bWxQSwUGAAAAAAQABAD1AAAAigMAAAAA&#10;" adj="14681,19002,17142" strokecolor="#93cddd" strokeweight="1pt">
                            <v:fill color2="#b7dee8" focus="100%" type="gradient"/>
                            <v:shadow on="t" color="#215968" opacity=".5" offset="1pt"/>
                          </v:shape>
                        </v:group>
                      </v:group>
                    </v:group>
                  </v:group>
                </v:group>
              </v:group>
            </w:pict>
          </mc:Fallback>
        </mc:AlternateContent>
      </w:r>
    </w:p>
    <w:p w:rsidR="007B49AF" w:rsidRPr="00C9118E" w:rsidRDefault="007B49AF" w:rsidP="007B49AF">
      <w:pPr>
        <w:ind w:hanging="284"/>
        <w:rPr>
          <w:rFonts w:cs="Times New Roman"/>
          <w:noProof/>
        </w:rPr>
      </w:pPr>
      <w:r>
        <w:rPr>
          <w:rFonts w:cs="Times New Roman"/>
          <w:noProof/>
          <w:lang w:eastAsia="fr-FR"/>
        </w:rPr>
        <mc:AlternateContent>
          <mc:Choice Requires="wpg">
            <w:drawing>
              <wp:anchor distT="0" distB="0" distL="114300" distR="114300" simplePos="0" relativeHeight="251641856" behindDoc="0" locked="0" layoutInCell="1" allowOverlap="1" wp14:anchorId="491CE182" wp14:editId="74041489">
                <wp:simplePos x="0" y="0"/>
                <wp:positionH relativeFrom="column">
                  <wp:posOffset>1784028</wp:posOffset>
                </wp:positionH>
                <wp:positionV relativeFrom="paragraph">
                  <wp:posOffset>185750</wp:posOffset>
                </wp:positionV>
                <wp:extent cx="1252847" cy="2095995"/>
                <wp:effectExtent l="171450" t="171450" r="367030" b="361950"/>
                <wp:wrapThrough wrapText="bothSides">
                  <wp:wrapPolygon edited="0">
                    <wp:start x="3615" y="-1767"/>
                    <wp:lineTo x="-2957" y="-1375"/>
                    <wp:lineTo x="-2957" y="12567"/>
                    <wp:lineTo x="-657" y="14335"/>
                    <wp:lineTo x="-657" y="15905"/>
                    <wp:lineTo x="2300" y="17476"/>
                    <wp:lineTo x="5258" y="17476"/>
                    <wp:lineTo x="5258" y="22385"/>
                    <wp:lineTo x="6901" y="23760"/>
                    <wp:lineTo x="9858" y="24742"/>
                    <wp:lineTo x="10187" y="25135"/>
                    <wp:lineTo x="23002" y="25135"/>
                    <wp:lineTo x="23331" y="24742"/>
                    <wp:lineTo x="25959" y="23760"/>
                    <wp:lineTo x="27602" y="20815"/>
                    <wp:lineTo x="27274" y="10604"/>
                    <wp:lineTo x="22016" y="7855"/>
                    <wp:lineTo x="21688" y="785"/>
                    <wp:lineTo x="17087" y="-1375"/>
                    <wp:lineTo x="15116" y="-1767"/>
                    <wp:lineTo x="3615" y="-1767"/>
                  </wp:wrapPolygon>
                </wp:wrapThrough>
                <wp:docPr id="25" name="Groupe 25"/>
                <wp:cNvGraphicFramePr/>
                <a:graphic xmlns:a="http://schemas.openxmlformats.org/drawingml/2006/main">
                  <a:graphicData uri="http://schemas.microsoft.com/office/word/2010/wordprocessingGroup">
                    <wpg:wgp>
                      <wpg:cNvGrpSpPr/>
                      <wpg:grpSpPr>
                        <a:xfrm>
                          <a:off x="0" y="0"/>
                          <a:ext cx="1252847" cy="2095995"/>
                          <a:chOff x="0" y="0"/>
                          <a:chExt cx="1252847" cy="2095995"/>
                        </a:xfrm>
                      </wpg:grpSpPr>
                      <pic:pic xmlns:pic="http://schemas.openxmlformats.org/drawingml/2006/picture">
                        <pic:nvPicPr>
                          <pic:cNvPr id="1026" name="Image 10"/>
                          <pic:cNvPicPr/>
                        </pic:nvPicPr>
                        <pic:blipFill>
                          <a:blip r:embed="rId152" cstate="print"/>
                          <a:srcRect/>
                          <a:stretch>
                            <a:fillRect/>
                          </a:stretch>
                        </pic:blipFill>
                        <pic:spPr bwMode="auto">
                          <a:xfrm>
                            <a:off x="0" y="0"/>
                            <a:ext cx="896587" cy="1145969"/>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51" name="Image 18"/>
                          <pic:cNvPicPr/>
                        </pic:nvPicPr>
                        <pic:blipFill>
                          <a:blip r:embed="rId153" cstate="print"/>
                          <a:srcRect/>
                          <a:stretch>
                            <a:fillRect/>
                          </a:stretch>
                        </pic:blipFill>
                        <pic:spPr bwMode="auto">
                          <a:xfrm>
                            <a:off x="469076" y="991589"/>
                            <a:ext cx="783771" cy="1104406"/>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Groupe 25" o:spid="_x0000_s1026" style="position:absolute;margin-left:140.45pt;margin-top:14.65pt;width:98.65pt;height:165.05pt;z-index:251900416" coordsize="12528,20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">
                <v:shape id="Image 10" o:spid="_x0000_s1027" type="#_x0000_t75" style="position:absolute;width:8965;height:1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5FmDDAAAA3QAAAA8AAABkcnMvZG93bnJldi54bWxETz1rwzAQ3Qv5D+IKWUoi10MoThRTDIEu&#10;Ldht9ot1sRxbJ2MpsdNfXxUK3e7xPm+Xz7YXNxp961jB8zoBQVw73XKj4OvzsHoB4QOyxt4xKbiT&#10;h3y/eNhhpt3EJd2q0IgYwj5DBSaEIZPS14Ys+rUbiCN3dqPFEOHYSD3iFMNtL9Mk2UiLLccGgwMV&#10;huquuloF8vvUIRVH+rhy2r0/XUx/qUqllo/z6xZEoDn8i//cbzrOT9IN/H4TT5D7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rkWYMMAAADdAAAADwAAAAAAAAAAAAAAAACf&#10;AgAAZHJzL2Rvd25yZXYueG1sUEsFBgAAAAAEAAQA9wAAAI8DAAAAAA==&#10;">
                  <v:imagedata r:id="rId154" o:title=""/>
                  <v:shadow on="t" color="#333" opacity="42598f" origin="-.5,-.5" offset="2.74397mm,2.74397mm"/>
                </v:shape>
                <v:shape id="Image 18" o:spid="_x0000_s1028" type="#_x0000_t75" style="position:absolute;left:4690;top:9915;width:7838;height:11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yqHDDAAAA3AAAAA8AAABkcnMvZG93bnJldi54bWxEj81qwzAQhO+FvoPYQm+1/ENCcaOYUjAk&#10;ORialJ4Xa2OZWCtjKY779lGh0OMwM98wm2qxg5hp8r1jBVmSgiBune65U/B1ql9eQfiArHFwTAp+&#10;yEO1fXzYYKndjT9pPoZORAj7EhWYEMZSSt8asugTNxJH7+wmiyHKqZN6wluE20HmabqWFnuOCwZH&#10;+jDUXo5Xq2B/8E3erL6DLubZcL3OrphnSj0/Le9vIAIt4T/8195pBcUqg98z8QjI7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KocMMAAADcAAAADwAAAAAAAAAAAAAAAACf&#10;AgAAZHJzL2Rvd25yZXYueG1sUEsFBgAAAAAEAAQA9wAAAI8DAAAAAA==&#10;">
                  <v:imagedata r:id="rId155" o:title=""/>
                  <v:shadow on="t" color="#333" opacity="42598f" origin="-.5,-.5" offset="2.74397mm,2.74397mm"/>
                </v:shape>
                <w10:wrap type="through"/>
              </v:group>
            </w:pict>
          </mc:Fallback>
        </mc:AlternateContent>
      </w:r>
      <w:r>
        <w:rPr>
          <w:rFonts w:cs="Times New Roman"/>
          <w:noProof/>
          <w:lang w:eastAsia="fr-FR"/>
        </w:rPr>
        <mc:AlternateContent>
          <mc:Choice Requires="wpg">
            <w:drawing>
              <wp:anchor distT="0" distB="0" distL="114300" distR="114300" simplePos="0" relativeHeight="251637760" behindDoc="0" locked="0" layoutInCell="1" allowOverlap="1" wp14:anchorId="5B94C394" wp14:editId="751FEFAF">
                <wp:simplePos x="0" y="0"/>
                <wp:positionH relativeFrom="column">
                  <wp:posOffset>3339696</wp:posOffset>
                </wp:positionH>
                <wp:positionV relativeFrom="paragraph">
                  <wp:posOffset>126373</wp:posOffset>
                </wp:positionV>
                <wp:extent cx="1341912" cy="1977242"/>
                <wp:effectExtent l="171450" t="171450" r="353695" b="366395"/>
                <wp:wrapThrough wrapText="bothSides">
                  <wp:wrapPolygon edited="0">
                    <wp:start x="3373" y="-1873"/>
                    <wp:lineTo x="-2760" y="-1457"/>
                    <wp:lineTo x="-2760" y="11865"/>
                    <wp:lineTo x="-2147" y="18526"/>
                    <wp:lineTo x="-613" y="18526"/>
                    <wp:lineTo x="-613" y="22481"/>
                    <wp:lineTo x="3987" y="25395"/>
                    <wp:lineTo x="22694" y="25395"/>
                    <wp:lineTo x="23000" y="24979"/>
                    <wp:lineTo x="26987" y="22065"/>
                    <wp:lineTo x="26374" y="8535"/>
                    <wp:lineTo x="23920" y="5412"/>
                    <wp:lineTo x="20547" y="1873"/>
                    <wp:lineTo x="20854" y="833"/>
                    <wp:lineTo x="16560" y="-1457"/>
                    <wp:lineTo x="14720" y="-1873"/>
                    <wp:lineTo x="3373" y="-1873"/>
                  </wp:wrapPolygon>
                </wp:wrapThrough>
                <wp:docPr id="24" name="Groupe 24"/>
                <wp:cNvGraphicFramePr/>
                <a:graphic xmlns:a="http://schemas.openxmlformats.org/drawingml/2006/main">
                  <a:graphicData uri="http://schemas.microsoft.com/office/word/2010/wordprocessingGroup">
                    <wpg:wgp>
                      <wpg:cNvGrpSpPr/>
                      <wpg:grpSpPr>
                        <a:xfrm>
                          <a:off x="0" y="0"/>
                          <a:ext cx="1341912" cy="1977242"/>
                          <a:chOff x="0" y="0"/>
                          <a:chExt cx="1341912" cy="1977242"/>
                        </a:xfrm>
                      </wpg:grpSpPr>
                      <pic:pic xmlns:pic="http://schemas.openxmlformats.org/drawingml/2006/picture">
                        <pic:nvPicPr>
                          <pic:cNvPr id="1024" name="Image 14"/>
                          <pic:cNvPicPr/>
                        </pic:nvPicPr>
                        <pic:blipFill>
                          <a:blip r:embed="rId156" cstate="print"/>
                          <a:srcRect/>
                          <a:stretch>
                            <a:fillRect/>
                          </a:stretch>
                        </pic:blipFill>
                        <pic:spPr bwMode="auto">
                          <a:xfrm>
                            <a:off x="647205" y="575953"/>
                            <a:ext cx="647205" cy="85502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25" name="Image 12"/>
                          <pic:cNvPicPr/>
                        </pic:nvPicPr>
                        <pic:blipFill>
                          <a:blip r:embed="rId157" cstate="print"/>
                          <a:srcRect/>
                          <a:stretch>
                            <a:fillRect/>
                          </a:stretch>
                        </pic:blipFill>
                        <pic:spPr bwMode="auto">
                          <a:xfrm>
                            <a:off x="0" y="0"/>
                            <a:ext cx="932213" cy="129441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27" name="Image 15"/>
                          <pic:cNvPicPr/>
                        </pic:nvPicPr>
                        <pic:blipFill>
                          <a:blip r:embed="rId158" cstate="print"/>
                          <a:srcRect/>
                          <a:stretch>
                            <a:fillRect/>
                          </a:stretch>
                        </pic:blipFill>
                        <pic:spPr bwMode="auto">
                          <a:xfrm>
                            <a:off x="136566" y="1264722"/>
                            <a:ext cx="1205346" cy="71252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Groupe 24" o:spid="_x0000_s1026" style="position:absolute;margin-left:262.95pt;margin-top:9.95pt;width:105.65pt;height:155.7pt;z-index:251895296" coordsize="13419,19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">
                <v:shape id="Image 14" o:spid="_x0000_s1027" type="#_x0000_t75" style="position:absolute;left:6472;top:5759;width:6472;height: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gobjDAAAA3QAAAA8AAABkcnMvZG93bnJldi54bWxET99rwjAQfhf2P4QT9iKazo2h1ShjYzB8&#10;m5P5ejRnU9tcShLb+t8vgrC3+/h+3no72EZ05EPlWMHTLANBXDhdcang8PM5XYAIEVlj45gUXCnA&#10;dvMwWmOuXc/f1O1jKVIIhxwVmBjbXMpQGLIYZq4lTtzJeYsxQV9K7bFP4baR8yx7lRYrTg0GW3o3&#10;VNT7i1VQL/rltdudz8ZdDpN6h8ePX/+s1ON4eFuBiDTEf/Hd/aXT/Gz+Ardv0gly8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huMMAAADdAAAADwAAAAAAAAAAAAAAAACf&#10;AgAAZHJzL2Rvd25yZXYueG1sUEsFBgAAAAAEAAQA9wAAAI8DAAAAAA==&#10;">
                  <v:imagedata r:id="rId159" o:title=""/>
                  <v:shadow on="t" color="#333" opacity="42598f" origin="-.5,-.5" offset="2.74397mm,2.74397mm"/>
                </v:shape>
                <v:shape id="Image 12" o:spid="_x0000_s1028" type="#_x0000_t75" style="position:absolute;width:9322;height:12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asULCAAAA3QAAAA8AAABkcnMvZG93bnJldi54bWxET99rwjAQfh/4P4QT9jbTyZStNhUR3Nyj&#10;WQc+Hs2ZljWX0mRa//tFGPh2H9/PK9aj68SZhtB6VvA8y0AQ1960bBVUX7unVxAhIhvsPJOCKwVY&#10;l5OHAnPjL3ygs45WpBAOOSpoYuxzKUPdkMMw8z1x4k5+cBgTHKw0A15SuOvkPMuW0mHLqaHBnrYN&#10;1T/61ynYh5N9sy/f+vj+8VnJndbuUF2VepyOmxWISGO8i//de5PmZ/MF3L5JJ8j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rFCwgAAAN0AAAAPAAAAAAAAAAAAAAAAAJ8C&#10;AABkcnMvZG93bnJldi54bWxQSwUGAAAAAAQABAD3AAAAjgMAAAAA&#10;">
                  <v:imagedata r:id="rId160" o:title=""/>
                  <v:shadow on="t" color="#333" opacity="42598f" origin="-.5,-.5" offset="2.74397mm,2.74397mm"/>
                </v:shape>
                <v:shape id="Image 15" o:spid="_x0000_s1029" type="#_x0000_t75" style="position:absolute;left:1365;top:12647;width:12054;height:7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LTEAAAA3QAAAA8AAABkcnMvZG93bnJldi54bWxET99LAkEQfhf6H5YJetO9DtK6XCWEQhAJ&#10;LZHeptvp9vB29rhZ9fzv2yDwbT6+nzOd975RJ+qkDmzgfpSBIi6Drbky8PnxOnwEJRHZYhOYDFxI&#10;YD67GUyxsOHMGzptY6VSCEuBBlyMbaG1lI48yii0xIn7CZ3HmGBXadvhOYX7RudZNtYea04NDlta&#10;OCoP26M38LAOb7J4+tofJ4f38feulNytxJi72/7lGVSkPl7F/+6lTfOzfAJ/36QT9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3LTEAAAA3QAAAA8AAAAAAAAAAAAAAAAA&#10;nwIAAGRycy9kb3ducmV2LnhtbFBLBQYAAAAABAAEAPcAAACQAwAAAAA=&#10;">
                  <v:imagedata r:id="rId161" o:title=""/>
                  <v:shadow on="t" color="#333" opacity="42598f" origin="-.5,-.5" offset="2.74397mm,2.74397mm"/>
                </v:shape>
                <w10:wrap type="through"/>
              </v:group>
            </w:pict>
          </mc:Fallback>
        </mc:AlternateContent>
      </w:r>
      <w:r w:rsidRPr="00C9118E">
        <w:rPr>
          <w:rFonts w:cs="Times New Roman"/>
          <w:noProof/>
          <w:lang w:eastAsia="fr-FR"/>
        </w:rPr>
        <w:drawing>
          <wp:anchor distT="0" distB="0" distL="114300" distR="114300" simplePos="0" relativeHeight="251636736" behindDoc="1" locked="0" layoutInCell="1" allowOverlap="1" wp14:anchorId="653B147E" wp14:editId="268E12A5">
            <wp:simplePos x="0" y="0"/>
            <wp:positionH relativeFrom="column">
              <wp:posOffset>4993005</wp:posOffset>
            </wp:positionH>
            <wp:positionV relativeFrom="paragraph">
              <wp:posOffset>187325</wp:posOffset>
            </wp:positionV>
            <wp:extent cx="1428750" cy="887730"/>
            <wp:effectExtent l="171450" t="171450" r="381000" b="369570"/>
            <wp:wrapThrough wrapText="bothSides">
              <wp:wrapPolygon edited="0">
                <wp:start x="3168" y="-4172"/>
                <wp:lineTo x="-2592" y="-3245"/>
                <wp:lineTo x="-2592" y="23639"/>
                <wp:lineTo x="-1440" y="26421"/>
                <wp:lineTo x="-1440" y="26884"/>
                <wp:lineTo x="1440" y="29202"/>
                <wp:lineTo x="1728" y="30129"/>
                <wp:lineTo x="22752" y="30129"/>
                <wp:lineTo x="23040" y="29202"/>
                <wp:lineTo x="25632" y="26421"/>
                <wp:lineTo x="26784" y="19468"/>
                <wp:lineTo x="27072" y="1854"/>
                <wp:lineTo x="23040" y="-3245"/>
                <wp:lineTo x="21312" y="-4172"/>
                <wp:lineTo x="3168" y="-4172"/>
              </wp:wrapPolygon>
            </wp:wrapThrough>
            <wp:docPr id="348" name="Imag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62" cstate="print"/>
                    <a:srcRect/>
                    <a:stretch>
                      <a:fillRect/>
                    </a:stretch>
                  </pic:blipFill>
                  <pic:spPr bwMode="auto">
                    <a:xfrm>
                      <a:off x="0" y="0"/>
                      <a:ext cx="1428750" cy="8877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rsidR="007B49AF" w:rsidRPr="00C9118E" w:rsidRDefault="007B49AF" w:rsidP="007B49AF">
      <w:pPr>
        <w:ind w:hanging="284"/>
        <w:rPr>
          <w:rFonts w:cs="Times New Roman"/>
          <w:b/>
          <w:noProof/>
        </w:rPr>
      </w:pPr>
    </w:p>
    <w:p w:rsidR="007B49AF" w:rsidRPr="00C9118E" w:rsidRDefault="007B49AF" w:rsidP="007B49AF">
      <w:pPr>
        <w:rPr>
          <w:rFonts w:cs="Times New Roman"/>
        </w:rPr>
      </w:pPr>
    </w:p>
    <w:p w:rsidR="007B49AF" w:rsidRPr="00C9118E" w:rsidRDefault="007B49AF" w:rsidP="007B49AF">
      <w:pPr>
        <w:rPr>
          <w:rFonts w:cs="Times New Roman"/>
        </w:rPr>
      </w:pPr>
      <w:r w:rsidRPr="00C9118E">
        <w:rPr>
          <w:rFonts w:cs="Times New Roman"/>
          <w:noProof/>
          <w:lang w:eastAsia="fr-FR"/>
        </w:rPr>
        <w:drawing>
          <wp:anchor distT="0" distB="0" distL="114300" distR="114300" simplePos="0" relativeHeight="251644928" behindDoc="1" locked="0" layoutInCell="1" allowOverlap="1" wp14:anchorId="336E1ADC" wp14:editId="22093860">
            <wp:simplePos x="0" y="0"/>
            <wp:positionH relativeFrom="column">
              <wp:posOffset>844550</wp:posOffset>
            </wp:positionH>
            <wp:positionV relativeFrom="paragraph">
              <wp:posOffset>22860</wp:posOffset>
            </wp:positionV>
            <wp:extent cx="703580" cy="965200"/>
            <wp:effectExtent l="171450" t="171450" r="382270" b="368300"/>
            <wp:wrapThrough wrapText="bothSides">
              <wp:wrapPolygon edited="0">
                <wp:start x="6433" y="-3837"/>
                <wp:lineTo x="-5264" y="-2984"/>
                <wp:lineTo x="-5264" y="23447"/>
                <wp:lineTo x="-4094" y="24726"/>
                <wp:lineTo x="2924" y="28563"/>
                <wp:lineTo x="3509" y="29416"/>
                <wp:lineTo x="23978" y="29416"/>
                <wp:lineTo x="24563" y="28563"/>
                <wp:lineTo x="31581" y="24726"/>
                <wp:lineTo x="32751" y="1705"/>
                <wp:lineTo x="24563" y="-2984"/>
                <wp:lineTo x="21054" y="-3837"/>
                <wp:lineTo x="6433" y="-3837"/>
              </wp:wrapPolygon>
            </wp:wrapThrough>
            <wp:docPr id="1028" name="Image 17"/>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63" cstate="print"/>
                    <a:srcRect/>
                    <a:stretch>
                      <a:fillRect/>
                    </a:stretch>
                  </pic:blipFill>
                  <pic:spPr bwMode="auto">
                    <a:xfrm>
                      <a:off x="0" y="0"/>
                      <a:ext cx="703580" cy="9652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jc w:val="both"/>
        <w:rPr>
          <w:rFonts w:cs="Times New Roman"/>
        </w:rPr>
      </w:pPr>
    </w:p>
    <w:p w:rsidR="007B49AF" w:rsidRPr="00C9118E" w:rsidRDefault="007B49AF" w:rsidP="007B49AF">
      <w:pPr>
        <w:jc w:val="both"/>
        <w:rPr>
          <w:rFonts w:cs="Times New Roman"/>
        </w:rPr>
      </w:pPr>
      <w:r w:rsidRPr="00C9118E">
        <w:rPr>
          <w:rFonts w:cs="Times New Roman"/>
        </w:rPr>
        <w:t>La structure et le contenu du dossier pour chaque type d’opération sont définis avec le Client.</w:t>
      </w:r>
    </w:p>
    <w:p w:rsidR="007B49AF" w:rsidRPr="00C9118E" w:rsidRDefault="007B49AF" w:rsidP="007B49AF">
      <w:pPr>
        <w:jc w:val="both"/>
        <w:rPr>
          <w:rFonts w:cs="Times New Roman"/>
        </w:rPr>
      </w:pPr>
      <w:r w:rsidRPr="00C9118E">
        <w:rPr>
          <w:rFonts w:cs="Times New Roman"/>
        </w:rPr>
        <w:t>D’autre part nos procédures de manœuvres sur les équipements incluent systématiquement les points suivants :</w:t>
      </w:r>
    </w:p>
    <w:p w:rsidR="007B49AF" w:rsidRPr="00C9118E" w:rsidRDefault="007B49AF" w:rsidP="00466D08">
      <w:pPr>
        <w:pStyle w:val="Paragraphedeliste"/>
        <w:numPr>
          <w:ilvl w:val="1"/>
          <w:numId w:val="229"/>
        </w:numPr>
        <w:jc w:val="both"/>
        <w:rPr>
          <w:rFonts w:cs="Times New Roman"/>
        </w:rPr>
      </w:pPr>
      <w:r w:rsidRPr="00C9118E">
        <w:rPr>
          <w:rFonts w:cs="Times New Roman"/>
        </w:rPr>
        <w:t>Object de la procédure,</w:t>
      </w:r>
    </w:p>
    <w:p w:rsidR="007B49AF" w:rsidRPr="00C9118E" w:rsidRDefault="007B49AF" w:rsidP="00466D08">
      <w:pPr>
        <w:pStyle w:val="Paragraphedeliste"/>
        <w:numPr>
          <w:ilvl w:val="1"/>
          <w:numId w:val="229"/>
        </w:numPr>
        <w:jc w:val="both"/>
        <w:rPr>
          <w:rFonts w:cs="Times New Roman"/>
        </w:rPr>
      </w:pPr>
      <w:r w:rsidRPr="00C9118E">
        <w:rPr>
          <w:rFonts w:cs="Times New Roman"/>
        </w:rPr>
        <w:t>Le domaine d’application,</w:t>
      </w:r>
    </w:p>
    <w:p w:rsidR="007B49AF" w:rsidRPr="00C9118E" w:rsidRDefault="007B49AF" w:rsidP="00466D08">
      <w:pPr>
        <w:pStyle w:val="Paragraphedeliste"/>
        <w:numPr>
          <w:ilvl w:val="1"/>
          <w:numId w:val="229"/>
        </w:numPr>
        <w:jc w:val="both"/>
        <w:rPr>
          <w:rFonts w:cs="Times New Roman"/>
        </w:rPr>
      </w:pPr>
      <w:r w:rsidRPr="00C9118E">
        <w:rPr>
          <w:rFonts w:cs="Times New Roman"/>
        </w:rPr>
        <w:t>Les documents de références (DOE, analyse fonctionnelles, …),</w:t>
      </w:r>
    </w:p>
    <w:p w:rsidR="007B49AF" w:rsidRPr="00C9118E" w:rsidRDefault="007B49AF" w:rsidP="00466D08">
      <w:pPr>
        <w:pStyle w:val="Paragraphedeliste"/>
        <w:numPr>
          <w:ilvl w:val="1"/>
          <w:numId w:val="229"/>
        </w:numPr>
        <w:jc w:val="both"/>
        <w:rPr>
          <w:rFonts w:cs="Times New Roman"/>
        </w:rPr>
      </w:pPr>
      <w:r w:rsidRPr="00C9118E">
        <w:rPr>
          <w:rFonts w:cs="Times New Roman"/>
        </w:rPr>
        <w:t>Les équipements de protection individuelle et Habilitations nécessaires à la réalisation de la manœuvre,</w:t>
      </w:r>
    </w:p>
    <w:p w:rsidR="007B49AF" w:rsidRPr="00C9118E" w:rsidRDefault="007B49AF" w:rsidP="00466D08">
      <w:pPr>
        <w:pStyle w:val="Paragraphedeliste"/>
        <w:numPr>
          <w:ilvl w:val="1"/>
          <w:numId w:val="229"/>
        </w:numPr>
        <w:jc w:val="both"/>
        <w:rPr>
          <w:rFonts w:cs="Times New Roman"/>
        </w:rPr>
      </w:pPr>
      <w:r w:rsidRPr="00C9118E">
        <w:rPr>
          <w:rFonts w:cs="Times New Roman"/>
        </w:rPr>
        <w:t>Le Mode opératoire sous forme de logigramme chronologique,</w:t>
      </w:r>
    </w:p>
    <w:p w:rsidR="007B49AF" w:rsidRPr="00C9118E" w:rsidRDefault="007B49AF" w:rsidP="00466D08">
      <w:pPr>
        <w:pStyle w:val="Paragraphedeliste"/>
        <w:numPr>
          <w:ilvl w:val="1"/>
          <w:numId w:val="229"/>
        </w:numPr>
        <w:jc w:val="both"/>
        <w:rPr>
          <w:rFonts w:cs="Times New Roman"/>
        </w:rPr>
      </w:pPr>
      <w:r w:rsidRPr="00C9118E">
        <w:rPr>
          <w:rFonts w:cs="Times New Roman"/>
        </w:rPr>
        <w:t>Les locaux impactés par l’opération,</w:t>
      </w:r>
    </w:p>
    <w:p w:rsidR="007B49AF" w:rsidRPr="00C9118E" w:rsidRDefault="007B49AF" w:rsidP="00466D08">
      <w:pPr>
        <w:pStyle w:val="Paragraphedeliste"/>
        <w:numPr>
          <w:ilvl w:val="1"/>
          <w:numId w:val="229"/>
        </w:numPr>
        <w:jc w:val="both"/>
        <w:rPr>
          <w:rFonts w:cs="Times New Roman"/>
        </w:rPr>
      </w:pPr>
      <w:r w:rsidRPr="00C9118E">
        <w:rPr>
          <w:rFonts w:cs="Times New Roman"/>
        </w:rPr>
        <w:t>Les photos et instruction des tâches à réaliser.</w:t>
      </w:r>
    </w:p>
    <w:p w:rsidR="007B49AF" w:rsidRPr="00C9118E" w:rsidDel="00166A34" w:rsidRDefault="007B49AF" w:rsidP="007B49AF">
      <w:pPr>
        <w:autoSpaceDE w:val="0"/>
        <w:autoSpaceDN w:val="0"/>
        <w:adjustRightInd w:val="0"/>
        <w:jc w:val="both"/>
        <w:rPr>
          <w:del w:id="1244" w:author="LOISON Jean-Marie" w:date="2016-06-24T17:49:00Z"/>
          <w:rFonts w:cs="Times New Roman"/>
        </w:rPr>
      </w:pPr>
    </w:p>
    <w:p w:rsidR="007B49AF" w:rsidRPr="00C9118E" w:rsidDel="00166A34" w:rsidRDefault="007B49AF" w:rsidP="007B49AF">
      <w:pPr>
        <w:autoSpaceDE w:val="0"/>
        <w:autoSpaceDN w:val="0"/>
        <w:adjustRightInd w:val="0"/>
        <w:jc w:val="both"/>
        <w:rPr>
          <w:del w:id="1245" w:author="LOISON Jean-Marie" w:date="2016-06-24T17:49:00Z"/>
          <w:rFonts w:cs="Times New Roman"/>
        </w:rPr>
      </w:pPr>
    </w:p>
    <w:p w:rsidR="007B49AF" w:rsidRPr="00C9118E" w:rsidDel="00166A34" w:rsidRDefault="007B49AF" w:rsidP="007B49AF">
      <w:pPr>
        <w:autoSpaceDE w:val="0"/>
        <w:autoSpaceDN w:val="0"/>
        <w:adjustRightInd w:val="0"/>
        <w:jc w:val="both"/>
        <w:rPr>
          <w:del w:id="1246" w:author="LOISON Jean-Marie" w:date="2016-06-24T17:49:00Z"/>
          <w:rFonts w:cs="Times New Roman"/>
        </w:rPr>
      </w:pPr>
    </w:p>
    <w:p w:rsidR="007B49AF" w:rsidRPr="00C9118E" w:rsidDel="00166A34" w:rsidRDefault="007B49AF" w:rsidP="007B49AF">
      <w:pPr>
        <w:autoSpaceDE w:val="0"/>
        <w:autoSpaceDN w:val="0"/>
        <w:adjustRightInd w:val="0"/>
        <w:jc w:val="both"/>
        <w:rPr>
          <w:del w:id="1247" w:author="LOISON Jean-Marie" w:date="2016-06-24T17:49:00Z"/>
          <w:rFonts w:cs="Times New Roman"/>
        </w:rPr>
      </w:pPr>
    </w:p>
    <w:p w:rsidR="00F5688E" w:rsidRDefault="007B49AF" w:rsidP="00F5688E">
      <w:pPr>
        <w:rPr>
          <w:rFonts w:cs="Times New Roman"/>
          <w:color w:val="002060"/>
        </w:rPr>
      </w:pPr>
      <w:ins w:id="1248" w:author="LOISON Jean-Marie" w:date="2016-06-24T17:49:00Z">
        <w:r>
          <w:rPr>
            <w:rFonts w:cs="Times New Roman"/>
            <w:color w:val="002060"/>
          </w:rPr>
          <w:br w:type="page"/>
        </w:r>
      </w:ins>
    </w:p>
    <w:p w:rsidR="00F5688E" w:rsidRDefault="00F5688E" w:rsidP="00F5688E">
      <w:pPr>
        <w:rPr>
          <w:rFonts w:cs="Times New Roman"/>
          <w:color w:val="002060"/>
        </w:rPr>
      </w:pPr>
    </w:p>
    <w:p w:rsidR="007B49AF" w:rsidRPr="006437DE" w:rsidRDefault="00F5688E" w:rsidP="00AA39B0">
      <w:pPr>
        <w:pStyle w:val="Titre1"/>
      </w:pPr>
      <w:bookmarkStart w:id="1249" w:name="_Toc456964084"/>
      <w:bookmarkStart w:id="1250" w:name="_Toc456972045"/>
      <w:r>
        <w:t xml:space="preserve">VOLUME ET NATURE DE LA </w:t>
      </w:r>
      <w:r w:rsidR="007B49AF" w:rsidRPr="006437DE">
        <w:t>SOUS TRAITANCE</w:t>
      </w:r>
      <w:bookmarkEnd w:id="1249"/>
      <w:bookmarkEnd w:id="1250"/>
    </w:p>
    <w:p w:rsidR="007B49AF" w:rsidRPr="00C9118E" w:rsidRDefault="007B49AF" w:rsidP="00AA39B0">
      <w:pPr>
        <w:pStyle w:val="Titre2"/>
        <w:numPr>
          <w:ilvl w:val="1"/>
          <w:numId w:val="266"/>
        </w:numPr>
      </w:pPr>
      <w:bookmarkStart w:id="1251" w:name="_Toc456964085"/>
      <w:bookmarkStart w:id="1252" w:name="_Toc456972046"/>
      <w:r w:rsidRPr="00C9118E">
        <w:t>Sous-Traitance technique</w:t>
      </w:r>
      <w:bookmarkEnd w:id="1251"/>
      <w:bookmarkEnd w:id="1252"/>
    </w:p>
    <w:p w:rsidR="007B49AF" w:rsidRPr="00C9118E" w:rsidRDefault="007B49AF" w:rsidP="007B49AF">
      <w:pPr>
        <w:spacing w:before="240" w:after="0"/>
        <w:jc w:val="both"/>
        <w:rPr>
          <w:rFonts w:cs="Times New Roman"/>
        </w:rPr>
      </w:pPr>
      <w:r w:rsidRPr="00C9118E">
        <w:rPr>
          <w:rFonts w:cs="Times New Roman"/>
          <w:b/>
        </w:rPr>
        <w:t>SPIE</w:t>
      </w:r>
      <w:r w:rsidRPr="00C9118E">
        <w:rPr>
          <w:rFonts w:cs="Times New Roman"/>
        </w:rPr>
        <w:t xml:space="preserve"> assure en interne, grâce à ses équipes sur site dédiées, la majeure partie des opérations de maintenance.</w:t>
      </w:r>
    </w:p>
    <w:p w:rsidR="007B49AF" w:rsidRPr="00C9118E" w:rsidRDefault="007B49AF" w:rsidP="007B49AF">
      <w:pPr>
        <w:spacing w:after="0"/>
        <w:jc w:val="both"/>
        <w:rPr>
          <w:rFonts w:cs="Times New Roman"/>
        </w:rPr>
      </w:pPr>
      <w:r w:rsidRPr="00C9118E">
        <w:rPr>
          <w:rFonts w:cs="Times New Roman"/>
        </w:rPr>
        <w:t xml:space="preserve">Cependant pour certaines technologies, pour des équipements soumis à une réglementation particulière ou par volonté de </w:t>
      </w:r>
      <w:r w:rsidR="000026DB">
        <w:rPr>
          <w:rFonts w:cs="Times New Roman"/>
          <w:b/>
        </w:rPr>
        <w:t>FINAERO</w:t>
      </w:r>
      <w:r w:rsidRPr="00C9118E">
        <w:rPr>
          <w:rFonts w:cs="Times New Roman"/>
        </w:rPr>
        <w:t xml:space="preserve">, </w:t>
      </w:r>
      <w:r w:rsidRPr="00C9118E">
        <w:rPr>
          <w:rFonts w:cs="Times New Roman"/>
          <w:b/>
        </w:rPr>
        <w:t>SPIE</w:t>
      </w:r>
      <w:r w:rsidRPr="00C9118E">
        <w:rPr>
          <w:rFonts w:cs="Times New Roman"/>
        </w:rPr>
        <w:t xml:space="preserve"> peut faire appel à des compétences extérieures.</w:t>
      </w:r>
    </w:p>
    <w:p w:rsidR="007B49AF" w:rsidRPr="00C9118E" w:rsidRDefault="007B49AF" w:rsidP="007B49AF">
      <w:pPr>
        <w:spacing w:after="0"/>
        <w:jc w:val="both"/>
        <w:rPr>
          <w:rFonts w:cs="Times New Roman"/>
        </w:rPr>
      </w:pPr>
      <w:r w:rsidRPr="00C9118E">
        <w:rPr>
          <w:rFonts w:cs="Times New Roman"/>
          <w:b/>
        </w:rPr>
        <w:t>SPIE</w:t>
      </w:r>
      <w:r w:rsidRPr="00C9118E">
        <w:rPr>
          <w:rFonts w:cs="Times New Roman"/>
        </w:rPr>
        <w:t xml:space="preserve"> garde l’entière responsabilité des prestations confiées à ses sous-traitants.</w:t>
      </w:r>
    </w:p>
    <w:p w:rsidR="007B49AF" w:rsidRPr="00C9118E" w:rsidRDefault="007B49AF" w:rsidP="007B49AF">
      <w:pPr>
        <w:spacing w:after="0"/>
        <w:jc w:val="both"/>
        <w:rPr>
          <w:rFonts w:cs="Times New Roman"/>
        </w:rPr>
      </w:pPr>
    </w:p>
    <w:p w:rsidR="007B49AF" w:rsidRPr="00C9118E" w:rsidRDefault="007B49AF" w:rsidP="007B49AF">
      <w:pPr>
        <w:spacing w:after="0"/>
        <w:jc w:val="both"/>
        <w:rPr>
          <w:rFonts w:cs="Times New Roman"/>
        </w:rPr>
      </w:pPr>
      <w:r w:rsidRPr="00C9118E">
        <w:rPr>
          <w:rFonts w:cs="Times New Roman"/>
        </w:rPr>
        <w:t xml:space="preserve">Les clauses d’engagements contractuelles du contrat </w:t>
      </w:r>
      <w:r w:rsidR="000026DB">
        <w:rPr>
          <w:rFonts w:cs="Times New Roman"/>
          <w:b/>
        </w:rPr>
        <w:t>FINAERO</w:t>
      </w:r>
      <w:r w:rsidRPr="00C9118E">
        <w:rPr>
          <w:rFonts w:cs="Times New Roman"/>
          <w:b/>
        </w:rPr>
        <w:t xml:space="preserve"> </w:t>
      </w:r>
      <w:r w:rsidRPr="00C9118E">
        <w:rPr>
          <w:rFonts w:cs="Times New Roman"/>
        </w:rPr>
        <w:t>seront annexées au contrat de nos sous-traitants.</w:t>
      </w:r>
    </w:p>
    <w:p w:rsidR="007B49AF" w:rsidRPr="00C9118E" w:rsidRDefault="00F552CA" w:rsidP="007B49AF">
      <w:pPr>
        <w:jc w:val="both"/>
        <w:rPr>
          <w:rFonts w:cs="Times New Roman"/>
        </w:rPr>
      </w:pPr>
      <w:r>
        <w:rPr>
          <w:rFonts w:cs="Times New Roman"/>
          <w:noProof/>
          <w:lang w:eastAsia="fr-FR"/>
        </w:rPr>
        <mc:AlternateContent>
          <mc:Choice Requires="wps">
            <w:drawing>
              <wp:anchor distT="0" distB="0" distL="114300" distR="114300" simplePos="0" relativeHeight="251691008" behindDoc="0" locked="0" layoutInCell="1" allowOverlap="1">
                <wp:simplePos x="0" y="0"/>
                <wp:positionH relativeFrom="column">
                  <wp:posOffset>176531</wp:posOffset>
                </wp:positionH>
                <wp:positionV relativeFrom="paragraph">
                  <wp:posOffset>232410</wp:posOffset>
                </wp:positionV>
                <wp:extent cx="5129530" cy="2797791"/>
                <wp:effectExtent l="57150" t="19050" r="71120" b="98425"/>
                <wp:wrapNone/>
                <wp:docPr id="325" name="Zone de texte 325"/>
                <wp:cNvGraphicFramePr/>
                <a:graphic xmlns:a="http://schemas.openxmlformats.org/drawingml/2006/main">
                  <a:graphicData uri="http://schemas.microsoft.com/office/word/2010/wordprocessingShape">
                    <wps:wsp>
                      <wps:cNvSpPr txBox="1"/>
                      <wps:spPr>
                        <a:xfrm>
                          <a:off x="0" y="0"/>
                          <a:ext cx="5129530" cy="2797791"/>
                        </a:xfrm>
                        <a:prstGeom prst="rect">
                          <a:avLst/>
                        </a:prstGeom>
                        <a:ln/>
                      </wps:spPr>
                      <wps:style>
                        <a:lnRef idx="1">
                          <a:schemeClr val="accent2"/>
                        </a:lnRef>
                        <a:fillRef idx="3">
                          <a:schemeClr val="accent2"/>
                        </a:fillRef>
                        <a:effectRef idx="2">
                          <a:schemeClr val="accent2"/>
                        </a:effectRef>
                        <a:fontRef idx="minor">
                          <a:schemeClr val="lt1"/>
                        </a:fontRef>
                      </wps:style>
                      <wps:txbx>
                        <w:txbxContent>
                          <w:p w:rsidR="00813475" w:rsidRPr="00F552CA" w:rsidRDefault="00813475" w:rsidP="00F552CA">
                            <w:pPr>
                              <w:jc w:val="center"/>
                              <w:rPr>
                                <w:sz w:val="72"/>
                              </w:rPr>
                            </w:pPr>
                            <w:r w:rsidRPr="00F552CA">
                              <w:rPr>
                                <w:sz w:val="72"/>
                              </w:rPr>
                              <w:t>REMPLIR TABLEAU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Zone de texte 325" o:spid="_x0000_s1068" type="#_x0000_t202" style="position:absolute;left:0;text-align:left;margin-left:13.9pt;margin-top:18.3pt;width:403.9pt;height:220.3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" fillcolor="#652523 [1637]" strokecolor="#bc4542 [3045]">
                <v:fill color2="#ba4442 [3013]" rotate="t" angle="180" colors="0 #9b2d2a;52429f #cb3d3a;1 #ce3b37" focus="100%" type="gradient">
                  <o:fill v:ext="view" type="gradientUnscaled"/>
                </v:fill>
                <v:shadow on="t" color="black" opacity="22937f" origin=",.5" offset="0,.63889mm"/>
                <v:textbox>
                  <w:txbxContent>
                    <w:p w:rsidR="00813475" w:rsidRPr="00F552CA" w:rsidRDefault="00813475" w:rsidP="00F552CA">
                      <w:pPr>
                        <w:jc w:val="center"/>
                        <w:rPr>
                          <w:sz w:val="72"/>
                        </w:rPr>
                      </w:pPr>
                      <w:r w:rsidRPr="00F552CA">
                        <w:rPr>
                          <w:sz w:val="72"/>
                        </w:rPr>
                        <w:t>REMPLIR TABLEAU</w:t>
                      </w:r>
                    </w:p>
                  </w:txbxContent>
                </v:textbox>
              </v:shape>
            </w:pict>
          </mc:Fallback>
        </mc:AlternateContent>
      </w:r>
      <w:r w:rsidR="007B49AF" w:rsidRPr="00C9118E">
        <w:rPr>
          <w:rFonts w:cs="Times New Roman"/>
        </w:rPr>
        <w:t>Les sous-traitants sont déclarés dans le plan de prévention dans lequel sont décrites les prestations et les risques liés à celles-ci.</w:t>
      </w:r>
    </w:p>
    <w:p w:rsidR="007B49AF" w:rsidRDefault="007B49AF" w:rsidP="007B49AF">
      <w:pPr>
        <w:spacing w:after="0"/>
        <w:jc w:val="both"/>
        <w:rPr>
          <w:rFonts w:cs="Times New Roman"/>
        </w:rPr>
      </w:pPr>
      <w:r w:rsidRPr="00416F72">
        <w:rPr>
          <w:rFonts w:cs="Times New Roman"/>
        </w:rPr>
        <w:t>Vous trouverez ci-dessous la liste de nos partenaires sous-traitants :</w:t>
      </w:r>
    </w:p>
    <w:p w:rsidR="00E12C3F" w:rsidRPr="00416F72" w:rsidRDefault="00E12C3F" w:rsidP="007B49AF">
      <w:pPr>
        <w:spacing w:after="0"/>
        <w:jc w:val="both"/>
        <w:rPr>
          <w:rFonts w:cs="Times New Roman"/>
        </w:rPr>
      </w:pPr>
    </w:p>
    <w:tbl>
      <w:tblPr>
        <w:tblStyle w:val="Trameclaire-Accent1"/>
        <w:tblW w:w="0" w:type="auto"/>
        <w:jc w:val="center"/>
        <w:tblLook w:val="04A0" w:firstRow="1" w:lastRow="0" w:firstColumn="1" w:lastColumn="0" w:noHBand="0" w:noVBand="1"/>
      </w:tblPr>
      <w:tblGrid>
        <w:gridCol w:w="2445"/>
        <w:gridCol w:w="2445"/>
        <w:gridCol w:w="2445"/>
      </w:tblGrid>
      <w:tr w:rsidR="00E12C3F" w:rsidRPr="00E12C3F" w:rsidTr="006F1F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5" w:type="dxa"/>
          </w:tcPr>
          <w:p w:rsidR="00E12C3F" w:rsidRPr="00E12C3F" w:rsidRDefault="00E12C3F" w:rsidP="00E12C3F">
            <w:pPr>
              <w:pStyle w:val="Paragraphedeliste"/>
              <w:ind w:left="360"/>
              <w:jc w:val="both"/>
              <w:rPr>
                <w:rFonts w:eastAsiaTheme="minorEastAsia" w:cs="Times New Roman"/>
                <w:highlight w:val="red"/>
              </w:rPr>
            </w:pPr>
            <w:r w:rsidRPr="00E12C3F">
              <w:rPr>
                <w:rFonts w:eastAsiaTheme="minorEastAsia" w:cs="Times New Roman"/>
                <w:highlight w:val="red"/>
              </w:rPr>
              <w:t>SOUS TRAITANTS</w:t>
            </w:r>
          </w:p>
        </w:tc>
        <w:tc>
          <w:tcPr>
            <w:tcW w:w="2445" w:type="dxa"/>
          </w:tcPr>
          <w:p w:rsidR="00E12C3F" w:rsidRPr="00E12C3F" w:rsidRDefault="00E12C3F" w:rsidP="006F1F2B">
            <w:pPr>
              <w:jc w:val="both"/>
              <w:cnfStyle w:val="100000000000" w:firstRow="1" w:lastRow="0" w:firstColumn="0" w:lastColumn="0" w:oddVBand="0" w:evenVBand="0" w:oddHBand="0" w:evenHBand="0" w:firstRowFirstColumn="0" w:firstRowLastColumn="0" w:lastRowFirstColumn="0" w:lastRowLastColumn="0"/>
              <w:rPr>
                <w:rFonts w:cs="Times New Roman"/>
                <w:highlight w:val="red"/>
              </w:rPr>
            </w:pPr>
            <w:r w:rsidRPr="00E12C3F">
              <w:rPr>
                <w:rFonts w:cs="Times New Roman"/>
                <w:highlight w:val="red"/>
              </w:rPr>
              <w:t>DOMAINES</w:t>
            </w:r>
          </w:p>
        </w:tc>
        <w:tc>
          <w:tcPr>
            <w:tcW w:w="2445" w:type="dxa"/>
          </w:tcPr>
          <w:p w:rsidR="00E12C3F" w:rsidRPr="00E12C3F" w:rsidRDefault="00E12C3F" w:rsidP="00E12C3F">
            <w:pPr>
              <w:jc w:val="center"/>
              <w:cnfStyle w:val="100000000000" w:firstRow="1" w:lastRow="0" w:firstColumn="0" w:lastColumn="0" w:oddVBand="0" w:evenVBand="0" w:oddHBand="0" w:evenHBand="0" w:firstRowFirstColumn="0" w:firstRowLastColumn="0" w:lastRowFirstColumn="0" w:lastRowLastColumn="0"/>
              <w:rPr>
                <w:rFonts w:cs="Times New Roman"/>
                <w:highlight w:val="red"/>
              </w:rPr>
            </w:pPr>
            <w:r w:rsidRPr="00E12C3F">
              <w:rPr>
                <w:rFonts w:cs="Times New Roman"/>
                <w:highlight w:val="red"/>
              </w:rPr>
              <w:t>VOLUME en %</w:t>
            </w:r>
          </w:p>
        </w:tc>
      </w:tr>
      <w:tr w:rsidR="00E12C3F" w:rsidRPr="00E12C3F" w:rsidTr="006F1F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5" w:type="dxa"/>
          </w:tcPr>
          <w:p w:rsidR="00E12C3F" w:rsidRPr="00E12C3F" w:rsidRDefault="00E12C3F" w:rsidP="00E12C3F">
            <w:pPr>
              <w:jc w:val="both"/>
              <w:rPr>
                <w:rFonts w:eastAsiaTheme="minorEastAsia" w:cs="Times New Roman"/>
                <w:highlight w:val="red"/>
              </w:rPr>
            </w:pPr>
            <w:r w:rsidRPr="00E12C3F">
              <w:rPr>
                <w:rFonts w:eastAsiaTheme="minorEastAsia" w:cs="Times New Roman"/>
                <w:highlight w:val="red"/>
              </w:rPr>
              <w:t>SOME</w:t>
            </w:r>
          </w:p>
        </w:tc>
        <w:tc>
          <w:tcPr>
            <w:tcW w:w="2445" w:type="dxa"/>
          </w:tcPr>
          <w:p w:rsidR="00E12C3F" w:rsidRPr="00E12C3F" w:rsidRDefault="00E12C3F" w:rsidP="006F1F2B">
            <w:pPr>
              <w:jc w:val="both"/>
              <w:cnfStyle w:val="000000100000" w:firstRow="0" w:lastRow="0" w:firstColumn="0" w:lastColumn="0" w:oddVBand="0" w:evenVBand="0" w:oddHBand="1" w:evenHBand="0" w:firstRowFirstColumn="0" w:firstRowLastColumn="0" w:lastRowFirstColumn="0" w:lastRowLastColumn="0"/>
              <w:rPr>
                <w:rFonts w:cs="Times New Roman"/>
                <w:highlight w:val="red"/>
              </w:rPr>
            </w:pPr>
            <w:r w:rsidRPr="00E12C3F">
              <w:rPr>
                <w:rFonts w:cs="Times New Roman"/>
                <w:highlight w:val="red"/>
              </w:rPr>
              <w:t>Air Comprimé</w:t>
            </w:r>
          </w:p>
        </w:tc>
        <w:tc>
          <w:tcPr>
            <w:tcW w:w="2445" w:type="dxa"/>
          </w:tcPr>
          <w:p w:rsidR="00E12C3F" w:rsidRPr="00E12C3F" w:rsidRDefault="00E12C3F" w:rsidP="006F1F2B">
            <w:pPr>
              <w:jc w:val="both"/>
              <w:cnfStyle w:val="000000100000" w:firstRow="0" w:lastRow="0" w:firstColumn="0" w:lastColumn="0" w:oddVBand="0" w:evenVBand="0" w:oddHBand="1" w:evenHBand="0" w:firstRowFirstColumn="0" w:firstRowLastColumn="0" w:lastRowFirstColumn="0" w:lastRowLastColumn="0"/>
              <w:rPr>
                <w:rFonts w:cs="Times New Roman"/>
                <w:highlight w:val="red"/>
              </w:rPr>
            </w:pPr>
          </w:p>
        </w:tc>
      </w:tr>
      <w:tr w:rsidR="00E12C3F" w:rsidRPr="00E12C3F" w:rsidTr="006F1F2B">
        <w:trPr>
          <w:jc w:val="center"/>
        </w:trPr>
        <w:tc>
          <w:tcPr>
            <w:cnfStyle w:val="001000000000" w:firstRow="0" w:lastRow="0" w:firstColumn="1" w:lastColumn="0" w:oddVBand="0" w:evenVBand="0" w:oddHBand="0" w:evenHBand="0" w:firstRowFirstColumn="0" w:firstRowLastColumn="0" w:lastRowFirstColumn="0" w:lastRowLastColumn="0"/>
            <w:tcW w:w="2445" w:type="dxa"/>
          </w:tcPr>
          <w:p w:rsidR="00E12C3F" w:rsidRPr="00E12C3F" w:rsidRDefault="00E12C3F" w:rsidP="00E12C3F">
            <w:pPr>
              <w:jc w:val="both"/>
              <w:rPr>
                <w:rFonts w:eastAsiaTheme="minorEastAsia" w:cs="Times New Roman"/>
                <w:highlight w:val="red"/>
              </w:rPr>
            </w:pPr>
            <w:r w:rsidRPr="00E12C3F">
              <w:rPr>
                <w:rFonts w:eastAsiaTheme="minorEastAsia" w:cs="Times New Roman"/>
                <w:highlight w:val="red"/>
              </w:rPr>
              <w:t>SEVES</w:t>
            </w:r>
          </w:p>
        </w:tc>
        <w:tc>
          <w:tcPr>
            <w:tcW w:w="2445" w:type="dxa"/>
          </w:tcPr>
          <w:p w:rsidR="00E12C3F" w:rsidRPr="00E12C3F" w:rsidRDefault="00E12C3F" w:rsidP="006F1F2B">
            <w:pPr>
              <w:jc w:val="both"/>
              <w:cnfStyle w:val="000000000000" w:firstRow="0" w:lastRow="0" w:firstColumn="0" w:lastColumn="0" w:oddVBand="0" w:evenVBand="0" w:oddHBand="0" w:evenHBand="0" w:firstRowFirstColumn="0" w:firstRowLastColumn="0" w:lastRowFirstColumn="0" w:lastRowLastColumn="0"/>
              <w:rPr>
                <w:rFonts w:cs="Times New Roman"/>
                <w:highlight w:val="red"/>
              </w:rPr>
            </w:pPr>
            <w:r w:rsidRPr="00E12C3F">
              <w:rPr>
                <w:rFonts w:cs="Times New Roman"/>
                <w:highlight w:val="red"/>
              </w:rPr>
              <w:t>Onduleurs</w:t>
            </w:r>
          </w:p>
        </w:tc>
        <w:tc>
          <w:tcPr>
            <w:tcW w:w="2445" w:type="dxa"/>
          </w:tcPr>
          <w:p w:rsidR="00E12C3F" w:rsidRPr="00E12C3F" w:rsidRDefault="00E12C3F" w:rsidP="006F1F2B">
            <w:pPr>
              <w:jc w:val="both"/>
              <w:cnfStyle w:val="000000000000" w:firstRow="0" w:lastRow="0" w:firstColumn="0" w:lastColumn="0" w:oddVBand="0" w:evenVBand="0" w:oddHBand="0" w:evenHBand="0" w:firstRowFirstColumn="0" w:firstRowLastColumn="0" w:lastRowFirstColumn="0" w:lastRowLastColumn="0"/>
              <w:rPr>
                <w:rFonts w:cs="Times New Roman"/>
                <w:highlight w:val="red"/>
              </w:rPr>
            </w:pPr>
          </w:p>
        </w:tc>
      </w:tr>
      <w:tr w:rsidR="00E12C3F" w:rsidTr="006F1F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5" w:type="dxa"/>
          </w:tcPr>
          <w:p w:rsidR="00E12C3F" w:rsidRPr="00E12C3F" w:rsidRDefault="00E12C3F" w:rsidP="00E12C3F">
            <w:pPr>
              <w:jc w:val="both"/>
              <w:rPr>
                <w:rFonts w:eastAsiaTheme="minorEastAsia" w:cs="Times New Roman"/>
                <w:highlight w:val="red"/>
              </w:rPr>
            </w:pPr>
            <w:r w:rsidRPr="00E12C3F">
              <w:rPr>
                <w:rFonts w:eastAsiaTheme="minorEastAsia" w:cs="Times New Roman"/>
                <w:highlight w:val="red"/>
              </w:rPr>
              <w:t>CHEMI PRO</w:t>
            </w:r>
          </w:p>
        </w:tc>
        <w:tc>
          <w:tcPr>
            <w:tcW w:w="2445" w:type="dxa"/>
          </w:tcPr>
          <w:p w:rsidR="00E12C3F" w:rsidRDefault="00E12C3F" w:rsidP="007B49AF">
            <w:pPr>
              <w:jc w:val="both"/>
              <w:cnfStyle w:val="000000100000" w:firstRow="0" w:lastRow="0" w:firstColumn="0" w:lastColumn="0" w:oddVBand="0" w:evenVBand="0" w:oddHBand="1" w:evenHBand="0" w:firstRowFirstColumn="0" w:firstRowLastColumn="0" w:lastRowFirstColumn="0" w:lastRowLastColumn="0"/>
              <w:rPr>
                <w:rFonts w:cs="Times New Roman"/>
              </w:rPr>
            </w:pPr>
            <w:r w:rsidRPr="00E12C3F">
              <w:rPr>
                <w:rFonts w:cs="Times New Roman"/>
                <w:highlight w:val="red"/>
              </w:rPr>
              <w:t>Ramonage</w:t>
            </w:r>
          </w:p>
        </w:tc>
        <w:tc>
          <w:tcPr>
            <w:tcW w:w="2445" w:type="dxa"/>
          </w:tcPr>
          <w:p w:rsidR="00E12C3F" w:rsidRDefault="00E12C3F" w:rsidP="007B49AF">
            <w:pPr>
              <w:jc w:val="both"/>
              <w:cnfStyle w:val="000000100000" w:firstRow="0" w:lastRow="0" w:firstColumn="0" w:lastColumn="0" w:oddVBand="0" w:evenVBand="0" w:oddHBand="1" w:evenHBand="0" w:firstRowFirstColumn="0" w:firstRowLastColumn="0" w:lastRowFirstColumn="0" w:lastRowLastColumn="0"/>
              <w:rPr>
                <w:rFonts w:cs="Times New Roman"/>
              </w:rPr>
            </w:pPr>
          </w:p>
        </w:tc>
      </w:tr>
    </w:tbl>
    <w:p w:rsidR="007B49AF" w:rsidRPr="00C9118E" w:rsidRDefault="007B49AF" w:rsidP="009152B8">
      <w:pPr>
        <w:pStyle w:val="Titre3"/>
        <w:numPr>
          <w:ilvl w:val="0"/>
          <w:numId w:val="230"/>
        </w:numPr>
      </w:pPr>
      <w:bookmarkStart w:id="1253" w:name="_Toc456964086"/>
      <w:bookmarkStart w:id="1254" w:name="_Toc456972047"/>
      <w:r w:rsidRPr="00C9118E">
        <w:t>Gestion et Pilotage de la Sous-traitance</w:t>
      </w:r>
      <w:bookmarkEnd w:id="1253"/>
      <w:bookmarkEnd w:id="1254"/>
    </w:p>
    <w:p w:rsidR="007B49AF" w:rsidRPr="00C9118E" w:rsidRDefault="007B49AF" w:rsidP="007B49AF">
      <w:pPr>
        <w:jc w:val="both"/>
        <w:rPr>
          <w:rFonts w:cs="Times New Roman"/>
        </w:rPr>
      </w:pPr>
      <w:r w:rsidRPr="00C9118E">
        <w:rPr>
          <w:rFonts w:cs="Times New Roman"/>
        </w:rPr>
        <w:t xml:space="preserve">Les sous-traitants et fournisseurs sont recensés dans une Base centrale (BFC Base Fournisseurs Centrale) commune à l’ensemble des filiales de </w:t>
      </w:r>
      <w:r w:rsidRPr="00C9118E">
        <w:rPr>
          <w:rFonts w:cs="Times New Roman"/>
          <w:b/>
        </w:rPr>
        <w:t>SPIE</w:t>
      </w:r>
      <w:r w:rsidRPr="00C9118E">
        <w:rPr>
          <w:rFonts w:cs="Times New Roman"/>
        </w:rPr>
        <w:t xml:space="preserve">. </w:t>
      </w:r>
    </w:p>
    <w:p w:rsidR="007B49AF" w:rsidRPr="00C9118E" w:rsidRDefault="007B49AF" w:rsidP="007B49AF">
      <w:pPr>
        <w:jc w:val="both"/>
        <w:rPr>
          <w:rFonts w:cs="Times New Roman"/>
        </w:rPr>
      </w:pPr>
      <w:r w:rsidRPr="00C9118E">
        <w:rPr>
          <w:rFonts w:cs="Times New Roman"/>
        </w:rPr>
        <w:t xml:space="preserve">Les documents administratifs sont conservés sur un espace accessible à tous sous l’intranet et les dates de validités des documents saisies dans la fiche fournisseur centrale </w:t>
      </w:r>
    </w:p>
    <w:p w:rsidR="007B49AF" w:rsidRPr="00C9118E" w:rsidRDefault="007B49AF" w:rsidP="007B49AF">
      <w:pPr>
        <w:jc w:val="both"/>
        <w:rPr>
          <w:rFonts w:cs="Times New Roman"/>
        </w:rPr>
      </w:pPr>
      <w:r w:rsidRPr="00C9118E">
        <w:rPr>
          <w:rFonts w:cs="Times New Roman"/>
        </w:rPr>
        <w:t xml:space="preserve">La Sélection du panel de sous-traitants et fournisseurs est réalisée par chaque filiale. </w:t>
      </w:r>
    </w:p>
    <w:p w:rsidR="007B49AF" w:rsidRPr="00C9118E" w:rsidRDefault="007B49AF" w:rsidP="007B49AF">
      <w:pPr>
        <w:jc w:val="both"/>
        <w:rPr>
          <w:rFonts w:cs="Times New Roman"/>
        </w:rPr>
      </w:pPr>
      <w:r w:rsidRPr="00C9118E">
        <w:rPr>
          <w:rFonts w:cs="Times New Roman"/>
        </w:rPr>
        <w:t xml:space="preserve">Elle rapatrie sur sa base locale – commune à la filiale – les sous-traitants avec lesquels elle souhaite travailler. </w:t>
      </w:r>
    </w:p>
    <w:p w:rsidR="007B49AF" w:rsidRPr="00C9118E" w:rsidRDefault="007B49AF" w:rsidP="007B49AF">
      <w:pPr>
        <w:jc w:val="both"/>
        <w:rPr>
          <w:rFonts w:cs="Times New Roman"/>
        </w:rPr>
      </w:pPr>
      <w:r w:rsidRPr="00C9118E">
        <w:rPr>
          <w:rFonts w:cs="Times New Roman"/>
        </w:rPr>
        <w:t xml:space="preserve">Le Panel est utilisable par les opérationnels. </w:t>
      </w:r>
    </w:p>
    <w:p w:rsidR="007B49AF" w:rsidRPr="00C9118E" w:rsidRDefault="00C412D9" w:rsidP="007B49AF">
      <w:pPr>
        <w:jc w:val="both"/>
        <w:rPr>
          <w:rFonts w:cs="Times New Roman"/>
        </w:rPr>
      </w:pPr>
      <w:r>
        <w:rPr>
          <w:noProof/>
          <w:lang w:eastAsia="fr-FR"/>
        </w:rPr>
        <w:drawing>
          <wp:anchor distT="0" distB="0" distL="114300" distR="114300" simplePos="0" relativeHeight="251664384" behindDoc="1" locked="0" layoutInCell="1" allowOverlap="1" wp14:anchorId="1B9DB4EF" wp14:editId="0C3302FA">
            <wp:simplePos x="0" y="0"/>
            <wp:positionH relativeFrom="column">
              <wp:posOffset>2696845</wp:posOffset>
            </wp:positionH>
            <wp:positionV relativeFrom="paragraph">
              <wp:posOffset>518160</wp:posOffset>
            </wp:positionV>
            <wp:extent cx="3632200" cy="2028825"/>
            <wp:effectExtent l="0" t="0" r="6350" b="9525"/>
            <wp:wrapThrough wrapText="bothSides">
              <wp:wrapPolygon edited="0">
                <wp:start x="0" y="0"/>
                <wp:lineTo x="0" y="21499"/>
                <wp:lineTo x="21524" y="21499"/>
                <wp:lineTo x="21524" y="0"/>
                <wp:lineTo x="0" y="0"/>
              </wp:wrapPolygon>
            </wp:wrapThrough>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632200" cy="2028825"/>
                    </a:xfrm>
                    <a:prstGeom prst="rect">
                      <a:avLst/>
                    </a:prstGeom>
                  </pic:spPr>
                </pic:pic>
              </a:graphicData>
            </a:graphic>
            <wp14:sizeRelH relativeFrom="page">
              <wp14:pctWidth>0</wp14:pctWidth>
            </wp14:sizeRelH>
            <wp14:sizeRelV relativeFrom="page">
              <wp14:pctHeight>0</wp14:pctHeight>
            </wp14:sizeRelV>
          </wp:anchor>
        </w:drawing>
      </w:r>
      <w:r w:rsidR="007B49AF" w:rsidRPr="00C9118E">
        <w:rPr>
          <w:rFonts w:cs="Times New Roman"/>
        </w:rPr>
        <w:t xml:space="preserve">Mise à disposition via l’outil </w:t>
      </w:r>
      <w:r w:rsidR="007B49AF" w:rsidRPr="00C9118E">
        <w:rPr>
          <w:rFonts w:cs="Times New Roman"/>
          <w:b/>
        </w:rPr>
        <w:t>@stre</w:t>
      </w:r>
      <w:r w:rsidR="007B49AF" w:rsidRPr="00C9118E">
        <w:rPr>
          <w:rFonts w:cs="Times New Roman"/>
        </w:rPr>
        <w:t xml:space="preserve"> auprès des opérationnels : une recherche par activité dans </w:t>
      </w:r>
      <w:r w:rsidR="007B49AF" w:rsidRPr="00C9118E">
        <w:rPr>
          <w:rFonts w:cs="Times New Roman"/>
          <w:b/>
        </w:rPr>
        <w:t>@stre</w:t>
      </w:r>
      <w:r w:rsidR="007B49AF" w:rsidRPr="00C9118E">
        <w:rPr>
          <w:rFonts w:cs="Times New Roman"/>
        </w:rPr>
        <w:t xml:space="preserve"> permet à l’opérationnel d’accéder au panel sélectionné et de choisir le ou les sous-traitants les plus adaptés à sa consultation. Les notations complètes des sous-traitants sont aussi visibles par l’opérationnel au moment de son choix de sous-traitants.</w:t>
      </w:r>
    </w:p>
    <w:p w:rsidR="007B49AF" w:rsidRPr="00C9118E" w:rsidRDefault="007B49AF" w:rsidP="007B49AF">
      <w:pPr>
        <w:jc w:val="both"/>
        <w:rPr>
          <w:rFonts w:cs="Times New Roman"/>
        </w:rPr>
      </w:pPr>
      <w:r w:rsidRPr="00C9118E">
        <w:rPr>
          <w:rFonts w:cs="Times New Roman"/>
        </w:rPr>
        <w:t xml:space="preserve">L’opérationnel saisit dans </w:t>
      </w:r>
      <w:r w:rsidRPr="00C9118E">
        <w:rPr>
          <w:rFonts w:cs="Times New Roman"/>
          <w:b/>
        </w:rPr>
        <w:t>@stre</w:t>
      </w:r>
      <w:r w:rsidRPr="00C9118E">
        <w:rPr>
          <w:rFonts w:cs="Times New Roman"/>
        </w:rPr>
        <w:t xml:space="preserve"> sa demande d’achats en précisant le ou les sous-traitants et ou fournisseurs avec lesquels il souhaite travailler.</w:t>
      </w:r>
      <w:r w:rsidR="00C412D9" w:rsidRPr="00C412D9">
        <w:rPr>
          <w:noProof/>
          <w:lang w:eastAsia="fr-FR"/>
        </w:rPr>
        <w:t xml:space="preserve"> </w:t>
      </w:r>
    </w:p>
    <w:p w:rsidR="007B49AF" w:rsidRPr="00C412D9" w:rsidRDefault="007B49AF" w:rsidP="007B49AF">
      <w:pPr>
        <w:jc w:val="both"/>
        <w:rPr>
          <w:rFonts w:cs="Times New Roman"/>
          <w:sz w:val="20"/>
        </w:rPr>
      </w:pPr>
    </w:p>
    <w:p w:rsidR="007B49AF" w:rsidRPr="00C9118E" w:rsidRDefault="007B49AF" w:rsidP="007B49AF">
      <w:pPr>
        <w:jc w:val="both"/>
        <w:rPr>
          <w:rFonts w:cs="Times New Roman"/>
        </w:rPr>
      </w:pPr>
      <w:r w:rsidRPr="00C9118E">
        <w:rPr>
          <w:rFonts w:cs="Times New Roman"/>
        </w:rPr>
        <w:t xml:space="preserve">Le Responsable de Site pourra se connecter directement au portail achat, cela via un module déporté sur site et accessible par Internet. </w:t>
      </w:r>
    </w:p>
    <w:p w:rsidR="007B49AF" w:rsidRPr="00C9118E" w:rsidRDefault="007B49AF" w:rsidP="007B49AF">
      <w:pPr>
        <w:jc w:val="both"/>
        <w:rPr>
          <w:rFonts w:cs="Times New Roman"/>
        </w:rPr>
      </w:pPr>
      <w:r w:rsidRPr="00C9118E">
        <w:rPr>
          <w:rFonts w:cs="Times New Roman"/>
        </w:rPr>
        <w:t xml:space="preserve">Les personnes habilitées pourront commander en direct, car nous avons des accords cadre avec la plupart des fournisseurs. </w:t>
      </w:r>
    </w:p>
    <w:p w:rsidR="007B49AF" w:rsidRPr="00C9118E" w:rsidRDefault="007B49AF" w:rsidP="007B49AF">
      <w:pPr>
        <w:jc w:val="both"/>
        <w:rPr>
          <w:rFonts w:cs="Times New Roman"/>
        </w:rPr>
      </w:pPr>
      <w:r w:rsidRPr="00C9118E">
        <w:rPr>
          <w:rFonts w:cs="Times New Roman"/>
        </w:rPr>
        <w:t xml:space="preserve">Ces commandes arrivent directement chez les fournisseurs pour approvisionnement. S’il n’existe pas d’accord cadre avec le fournisseur, les techniciens formulent une demande d’achat via le portail Internet qui sera traitée « on live » par notre service achat. </w:t>
      </w:r>
    </w:p>
    <w:p w:rsidR="007B49AF" w:rsidRPr="00C9118E" w:rsidRDefault="007B49AF" w:rsidP="007B49AF">
      <w:pPr>
        <w:rPr>
          <w:rFonts w:cs="Times New Roman"/>
        </w:rPr>
      </w:pPr>
      <w:r w:rsidRPr="00C9118E">
        <w:rPr>
          <w:rFonts w:cs="Times New Roman"/>
          <w:noProof/>
          <w:sz w:val="24"/>
          <w:lang w:eastAsia="fr-FR"/>
        </w:rPr>
        <w:drawing>
          <wp:anchor distT="0" distB="0" distL="114300" distR="114300" simplePos="0" relativeHeight="251639808" behindDoc="1" locked="0" layoutInCell="1" allowOverlap="1" wp14:anchorId="1C05F59B" wp14:editId="2BAC0B69">
            <wp:simplePos x="0" y="0"/>
            <wp:positionH relativeFrom="column">
              <wp:posOffset>880110</wp:posOffset>
            </wp:positionH>
            <wp:positionV relativeFrom="paragraph">
              <wp:posOffset>43180</wp:posOffset>
            </wp:positionV>
            <wp:extent cx="3498850" cy="2601595"/>
            <wp:effectExtent l="0" t="0" r="6350" b="8255"/>
            <wp:wrapTight wrapText="bothSides">
              <wp:wrapPolygon edited="0">
                <wp:start x="0" y="0"/>
                <wp:lineTo x="0" y="21510"/>
                <wp:lineTo x="21522" y="21510"/>
                <wp:lineTo x="21522" y="0"/>
                <wp:lineTo x="0" y="0"/>
              </wp:wrapPolygon>
            </wp:wrapTight>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498850" cy="2601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Default="007B49AF" w:rsidP="007B49AF">
      <w:pPr>
        <w:rPr>
          <w:rFonts w:cs="Times New Roman"/>
        </w:rPr>
      </w:pPr>
    </w:p>
    <w:p w:rsidR="00F57CE7" w:rsidRDefault="00F57CE7" w:rsidP="007B49AF">
      <w:pPr>
        <w:rPr>
          <w:rFonts w:cs="Times New Roman"/>
        </w:rPr>
      </w:pPr>
    </w:p>
    <w:p w:rsidR="00F57CE7" w:rsidRDefault="00F57CE7" w:rsidP="007B49AF">
      <w:pPr>
        <w:rPr>
          <w:rFonts w:cs="Times New Roman"/>
        </w:rPr>
      </w:pPr>
    </w:p>
    <w:p w:rsidR="00F57CE7" w:rsidRDefault="00F57CE7" w:rsidP="007B49AF">
      <w:pPr>
        <w:rPr>
          <w:rFonts w:cs="Times New Roman"/>
        </w:rPr>
      </w:pPr>
    </w:p>
    <w:p w:rsidR="007B49AF" w:rsidRDefault="007B49AF" w:rsidP="007B49AF">
      <w:pPr>
        <w:spacing w:before="100" w:beforeAutospacing="1" w:after="100" w:afterAutospacing="1"/>
        <w:rPr>
          <w:rFonts w:cs="Times New Roman"/>
        </w:rPr>
      </w:pPr>
    </w:p>
    <w:p w:rsidR="00F57CE7" w:rsidRPr="00C9118E" w:rsidDel="00166A34" w:rsidRDefault="00F57CE7" w:rsidP="007B49AF">
      <w:pPr>
        <w:rPr>
          <w:del w:id="1255" w:author="LOISON Jean-Marie" w:date="2016-06-24T17:49:00Z"/>
          <w:rFonts w:cs="Times New Roman"/>
        </w:rPr>
      </w:pPr>
    </w:p>
    <w:p w:rsidR="007B49AF" w:rsidRPr="00C9118E" w:rsidDel="00166A34" w:rsidRDefault="007B49AF" w:rsidP="007B49AF">
      <w:pPr>
        <w:rPr>
          <w:del w:id="1256" w:author="LOISON Jean-Marie" w:date="2016-06-24T17:49:00Z"/>
          <w:rFonts w:cs="Times New Roman"/>
        </w:rPr>
      </w:pPr>
    </w:p>
    <w:p w:rsidR="007B49AF" w:rsidRPr="00C9118E" w:rsidDel="00166A34" w:rsidRDefault="007B49AF" w:rsidP="007B49AF">
      <w:pPr>
        <w:rPr>
          <w:del w:id="1257" w:author="LOISON Jean-Marie" w:date="2016-06-24T17:50:00Z"/>
          <w:rFonts w:cs="Times New Roman"/>
        </w:rPr>
      </w:pPr>
    </w:p>
    <w:p w:rsidR="007B49AF" w:rsidRPr="00C9118E" w:rsidRDefault="007B49AF" w:rsidP="007B49AF">
      <w:pPr>
        <w:spacing w:before="100" w:beforeAutospacing="1" w:after="100" w:afterAutospacing="1"/>
        <w:rPr>
          <w:rFonts w:cs="Times New Roman"/>
        </w:rPr>
      </w:pPr>
      <w:r w:rsidRPr="00C9118E">
        <w:rPr>
          <w:rFonts w:cs="Times New Roman"/>
        </w:rPr>
        <w:t>Bien évidemment le lien multiple existe entre les points suivants :</w:t>
      </w:r>
    </w:p>
    <w:p w:rsidR="007B49AF" w:rsidRPr="00C9118E" w:rsidRDefault="007B49AF" w:rsidP="007B49AF">
      <w:pPr>
        <w:numPr>
          <w:ilvl w:val="0"/>
          <w:numId w:val="19"/>
        </w:numPr>
        <w:spacing w:before="100" w:beforeAutospacing="1" w:after="100" w:afterAutospacing="1" w:line="240" w:lineRule="auto"/>
        <w:rPr>
          <w:rFonts w:cs="Times New Roman"/>
        </w:rPr>
      </w:pPr>
      <w:r w:rsidRPr="00C9118E">
        <w:rPr>
          <w:rFonts w:cs="Times New Roman"/>
        </w:rPr>
        <w:t>Sûreté de fonctionnement,</w:t>
      </w:r>
    </w:p>
    <w:p w:rsidR="007B49AF" w:rsidRPr="00C9118E" w:rsidRDefault="007B49AF" w:rsidP="007B49AF">
      <w:pPr>
        <w:numPr>
          <w:ilvl w:val="0"/>
          <w:numId w:val="19"/>
        </w:numPr>
        <w:spacing w:before="100" w:beforeAutospacing="1" w:after="100" w:afterAutospacing="1" w:line="240" w:lineRule="auto"/>
        <w:rPr>
          <w:rFonts w:cs="Times New Roman"/>
        </w:rPr>
      </w:pPr>
      <w:r w:rsidRPr="00C9118E">
        <w:rPr>
          <w:rFonts w:cs="Times New Roman"/>
        </w:rPr>
        <w:t>Gammes,</w:t>
      </w:r>
    </w:p>
    <w:p w:rsidR="007B49AF" w:rsidRPr="00C9118E" w:rsidRDefault="007B49AF" w:rsidP="007B49AF">
      <w:pPr>
        <w:numPr>
          <w:ilvl w:val="0"/>
          <w:numId w:val="19"/>
        </w:numPr>
        <w:spacing w:after="0" w:line="240" w:lineRule="auto"/>
        <w:rPr>
          <w:rFonts w:cs="Times New Roman"/>
        </w:rPr>
      </w:pPr>
      <w:r w:rsidRPr="00C9118E">
        <w:rPr>
          <w:rFonts w:cs="Times New Roman"/>
        </w:rPr>
        <w:t>Modes opératoires,</w:t>
      </w:r>
    </w:p>
    <w:p w:rsidR="007B49AF" w:rsidRPr="00C9118E" w:rsidRDefault="007B49AF" w:rsidP="007B49AF">
      <w:pPr>
        <w:numPr>
          <w:ilvl w:val="0"/>
          <w:numId w:val="19"/>
        </w:numPr>
        <w:spacing w:before="100" w:beforeAutospacing="1" w:after="100" w:afterAutospacing="1" w:line="240" w:lineRule="auto"/>
        <w:rPr>
          <w:rFonts w:cs="Times New Roman"/>
        </w:rPr>
      </w:pPr>
      <w:r w:rsidRPr="00C9118E">
        <w:rPr>
          <w:rFonts w:cs="Times New Roman"/>
        </w:rPr>
        <w:t>Stocks et approvisionnement,</w:t>
      </w:r>
    </w:p>
    <w:p w:rsidR="007B49AF" w:rsidRPr="00C9118E" w:rsidRDefault="007B49AF" w:rsidP="007B49AF">
      <w:pPr>
        <w:numPr>
          <w:ilvl w:val="0"/>
          <w:numId w:val="19"/>
        </w:numPr>
        <w:spacing w:before="100" w:beforeAutospacing="1" w:after="100" w:afterAutospacing="1" w:line="240" w:lineRule="auto"/>
        <w:rPr>
          <w:rFonts w:cs="Times New Roman"/>
        </w:rPr>
      </w:pPr>
      <w:r w:rsidRPr="00C9118E">
        <w:rPr>
          <w:rFonts w:cs="Times New Roman"/>
        </w:rPr>
        <w:t>Prestations de maintenance préventive et corrective,</w:t>
      </w:r>
    </w:p>
    <w:p w:rsidR="007B49AF" w:rsidRPr="00C9118E" w:rsidRDefault="00F57CE7" w:rsidP="007B49AF">
      <w:pPr>
        <w:numPr>
          <w:ilvl w:val="0"/>
          <w:numId w:val="19"/>
        </w:numPr>
        <w:spacing w:before="100" w:beforeAutospacing="1" w:after="100" w:afterAutospacing="1" w:line="240" w:lineRule="auto"/>
        <w:rPr>
          <w:rFonts w:cs="Times New Roman"/>
        </w:rPr>
      </w:pPr>
      <w:r w:rsidRPr="00C9118E">
        <w:rPr>
          <w:rFonts w:eastAsia="Times New Roman" w:cs="Times New Roman"/>
          <w:noProof/>
          <w:lang w:eastAsia="fr-FR"/>
        </w:rPr>
        <mc:AlternateContent>
          <mc:Choice Requires="wpg">
            <w:drawing>
              <wp:anchor distT="0" distB="0" distL="114300" distR="114300" simplePos="0" relativeHeight="251669504" behindDoc="0" locked="0" layoutInCell="1" allowOverlap="1" wp14:anchorId="023E754B" wp14:editId="31266FED">
                <wp:simplePos x="0" y="0"/>
                <wp:positionH relativeFrom="column">
                  <wp:posOffset>-424180</wp:posOffset>
                </wp:positionH>
                <wp:positionV relativeFrom="paragraph">
                  <wp:posOffset>339090</wp:posOffset>
                </wp:positionV>
                <wp:extent cx="523875" cy="523875"/>
                <wp:effectExtent l="0" t="0" r="9525" b="9525"/>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523875"/>
                          <a:chOff x="2011" y="6290"/>
                          <a:chExt cx="4500" cy="4500"/>
                        </a:xfrm>
                      </wpg:grpSpPr>
                      <pic:pic xmlns:pic="http://schemas.openxmlformats.org/drawingml/2006/picture">
                        <pic:nvPicPr>
                          <pic:cNvPr id="6"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2011" y="6290"/>
                            <a:ext cx="4500" cy="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3129" y="7547"/>
                            <a:ext cx="2553" cy="1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e 3" o:spid="_x0000_s1026" style="position:absolute;margin-left:-33.4pt;margin-top:26.7pt;width:41.25pt;height:41.25pt;z-index:251950592" coordorigin="2011,6290" coordsize="4500,4500"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">
                <v:shape id="Picture 8" o:spid="_x0000_s1027" type="#_x0000_t75" style="position:absolute;left:2011;top:6290;width:4500;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e0JLCAAAA2gAAAA8AAABkcnMvZG93bnJldi54bWxEj0FrwkAUhO+C/2F5Qm+6sTTBpq4SLKX1&#10;aCKlx0f2dROafRuyq0n/fbcgeBxm5htmu59sJ640+NaxgvUqAUFcO92yUXCu3pYbED4ga+wck4Jf&#10;8rDfzWdbzLUb+UTXMhgRIexzVNCE0OdS+rohi37leuLofbvBYohyMFIPOEa47eRjkmTSYstxocGe&#10;Dg3VP+XFKnitjbkkT2n6/Mn9WLVfxdG9F0o9LKbiBUSgKdzDt/aHVpDB/5V4A+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3tCSwgAAANoAAAAPAAAAAAAAAAAAAAAAAJ8C&#10;AABkcnMvZG93bnJldi54bWxQSwUGAAAAAAQABAD3AAAAjgMAAAAA&#10;">
                  <v:imagedata r:id="rId168" o:title=""/>
                </v:shape>
                <v:shape id="Picture 9" o:spid="_x0000_s1028" type="#_x0000_t75" style="position:absolute;left:3129;top:7547;width:2553;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A5cW/AAAA2wAAAA8AAABkcnMvZG93bnJldi54bWxET82KwjAQvgv7DmEWvNlUDyJdoyzrDyJ4&#10;aPUBhmY2rTaT0qTaffuNIHibj+93luvBNuJOna8dK5gmKQji0umajYLLeTdZgPABWWPjmBT8kYf1&#10;6mO0xEy7B+d0L4IRMYR9hgqqENpMSl9WZNEnriWO3K/rLIYIOyN1h48Ybhs5S9O5tFhzbKiwpZ+K&#10;ylvRWwX90ewdz8zmiH2ORb69nvxio9T4c/j+AhFoCG/xy33Qcf4Unr/EA+Tq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oAOXFvwAAANsAAAAPAAAAAAAAAAAAAAAAAJ8CAABk&#10;cnMvZG93bnJldi54bWxQSwUGAAAAAAQABAD3AAAAiwMAAAAA&#10;">
                  <v:imagedata r:id="rId169" o:title=""/>
                </v:shape>
              </v:group>
            </w:pict>
          </mc:Fallback>
        </mc:AlternateContent>
      </w:r>
      <w:r w:rsidR="007B49AF" w:rsidRPr="00C9118E">
        <w:rPr>
          <w:rFonts w:cs="Times New Roman"/>
        </w:rPr>
        <w:t>Gestion, analyse et suivi.</w:t>
      </w:r>
    </w:p>
    <w:p w:rsidR="007B49AF" w:rsidRPr="00C9118E" w:rsidRDefault="007B49AF" w:rsidP="007B49AF">
      <w:pPr>
        <w:jc w:val="both"/>
        <w:rPr>
          <w:rFonts w:cs="Times New Roman"/>
        </w:rPr>
      </w:pPr>
      <w:r w:rsidRPr="00C9118E">
        <w:rPr>
          <w:rFonts w:cs="Times New Roman"/>
          <w:noProof/>
          <w:lang w:eastAsia="fr-FR"/>
        </w:rPr>
        <mc:AlternateContent>
          <mc:Choice Requires="wps">
            <w:drawing>
              <wp:anchor distT="0" distB="0" distL="114300" distR="114300" simplePos="0" relativeHeight="251640832" behindDoc="1" locked="0" layoutInCell="1" allowOverlap="1" wp14:anchorId="2AA09AFD" wp14:editId="6E6695C1">
                <wp:simplePos x="0" y="0"/>
                <wp:positionH relativeFrom="column">
                  <wp:posOffset>-109220</wp:posOffset>
                </wp:positionH>
                <wp:positionV relativeFrom="paragraph">
                  <wp:posOffset>203835</wp:posOffset>
                </wp:positionV>
                <wp:extent cx="6286500" cy="609600"/>
                <wp:effectExtent l="57150" t="38100" r="76200" b="95250"/>
                <wp:wrapNone/>
                <wp:docPr id="322" name="Rectangle à coins arrondis 322"/>
                <wp:cNvGraphicFramePr/>
                <a:graphic xmlns:a="http://schemas.openxmlformats.org/drawingml/2006/main">
                  <a:graphicData uri="http://schemas.microsoft.com/office/word/2010/wordprocessingShape">
                    <wps:wsp>
                      <wps:cNvSpPr/>
                      <wps:spPr>
                        <a:xfrm>
                          <a:off x="0" y="0"/>
                          <a:ext cx="6286500" cy="609600"/>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22" o:spid="_x0000_s1026" style="position:absolute;margin-left:-8.6pt;margin-top:16.05pt;width:495pt;height:48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" fillcolor="#a3c4ff" strokecolor="#4a7ebb">
                <v:fill color2="#e5eeff" rotate="t" angle="180" colors="0 #a3c4ff;22938f #bfd5ff;1 #e5eeff" focus="100%" type="gradient"/>
                <v:shadow on="t" color="black" opacity="24903f" origin=",.5" offset="0,.55556mm"/>
              </v:roundrect>
            </w:pict>
          </mc:Fallback>
        </mc:AlternateContent>
      </w:r>
    </w:p>
    <w:p w:rsidR="007B49AF" w:rsidRPr="00C9118E" w:rsidRDefault="007B49AF" w:rsidP="007B49AF">
      <w:pPr>
        <w:jc w:val="center"/>
        <w:rPr>
          <w:rFonts w:cs="Times New Roman"/>
          <w:b/>
          <w:color w:val="002060"/>
        </w:rPr>
      </w:pPr>
      <w:r w:rsidRPr="00C9118E">
        <w:rPr>
          <w:rFonts w:cs="Times New Roman"/>
          <w:b/>
          <w:color w:val="002060"/>
        </w:rPr>
        <w:t>Les clauses d’engagements contractuelles de l’acte d’engagement seront annexées au contrat de nos sous-traitants.</w:t>
      </w:r>
    </w:p>
    <w:p w:rsidR="00E12C3F" w:rsidRDefault="00E12C3F">
      <w:pPr>
        <w:rPr>
          <w:rFonts w:cs="Times New Roman"/>
        </w:rPr>
      </w:pPr>
      <w:r>
        <w:rPr>
          <w:rFonts w:cs="Times New Roman"/>
        </w:rPr>
        <w:br w:type="page"/>
      </w:r>
    </w:p>
    <w:p w:rsidR="007B49AF" w:rsidRPr="00C9118E" w:rsidRDefault="007B49AF" w:rsidP="007B49AF">
      <w:pPr>
        <w:jc w:val="both"/>
        <w:rPr>
          <w:rFonts w:cs="Times New Roman"/>
        </w:rPr>
      </w:pPr>
    </w:p>
    <w:p w:rsidR="00E12C3F" w:rsidRPr="00C9118E" w:rsidRDefault="00FC54EF" w:rsidP="00E12C3F">
      <w:pPr>
        <w:pStyle w:val="Titre2"/>
        <w:numPr>
          <w:ilvl w:val="1"/>
          <w:numId w:val="266"/>
        </w:numPr>
      </w:pPr>
      <w:bookmarkStart w:id="1258" w:name="_Toc456964087"/>
      <w:bookmarkStart w:id="1259" w:name="_Toc456972048"/>
      <w:r>
        <w:t>Liste complète des matériels et des actions pour lequel le prestataire entend faire appel à un soutien du constructeur</w:t>
      </w:r>
      <w:bookmarkEnd w:id="1258"/>
      <w:bookmarkEnd w:id="1259"/>
    </w:p>
    <w:p w:rsidR="00474525" w:rsidRPr="00474525" w:rsidRDefault="00474525" w:rsidP="00474525">
      <w:pPr>
        <w:pStyle w:val="Paragraphedeliste"/>
        <w:rPr>
          <w:rFonts w:cs="Times New Roman"/>
        </w:rPr>
      </w:pPr>
    </w:p>
    <w:tbl>
      <w:tblPr>
        <w:tblStyle w:val="Trameclaire-Accent1"/>
        <w:tblW w:w="10038" w:type="dxa"/>
        <w:jc w:val="center"/>
        <w:tblLook w:val="04A0" w:firstRow="1" w:lastRow="0" w:firstColumn="1" w:lastColumn="0" w:noHBand="0" w:noVBand="1"/>
      </w:tblPr>
      <w:tblGrid>
        <w:gridCol w:w="3509"/>
        <w:gridCol w:w="2445"/>
        <w:gridCol w:w="4084"/>
      </w:tblGrid>
      <w:tr w:rsidR="00474525" w:rsidRPr="00474525" w:rsidTr="004745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6F1F2B">
            <w:pPr>
              <w:pStyle w:val="Paragraphedeliste"/>
              <w:ind w:left="360"/>
              <w:jc w:val="both"/>
              <w:rPr>
                <w:rFonts w:eastAsiaTheme="minorEastAsia" w:cs="Times New Roman"/>
              </w:rPr>
            </w:pPr>
            <w:r>
              <w:rPr>
                <w:rFonts w:eastAsiaTheme="minorEastAsia" w:cs="Times New Roman"/>
              </w:rPr>
              <w:t>CONSTRUCTEURS</w:t>
            </w:r>
          </w:p>
        </w:tc>
        <w:tc>
          <w:tcPr>
            <w:tcW w:w="2445" w:type="dxa"/>
          </w:tcPr>
          <w:p w:rsidR="00474525" w:rsidRPr="00474525" w:rsidRDefault="00474525" w:rsidP="006F1F2B">
            <w:pPr>
              <w:jc w:val="both"/>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MATERIELS</w:t>
            </w:r>
          </w:p>
        </w:tc>
        <w:tc>
          <w:tcPr>
            <w:tcW w:w="4084" w:type="dxa"/>
          </w:tcPr>
          <w:p w:rsidR="00474525" w:rsidRPr="00474525" w:rsidRDefault="00474525" w:rsidP="006F1F2B">
            <w:pPr>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ACTIONS</w:t>
            </w:r>
          </w:p>
        </w:tc>
      </w:tr>
      <w:tr w:rsidR="00474525" w:rsidRPr="00474525" w:rsidTr="00474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jc w:val="both"/>
              <w:rPr>
                <w:rFonts w:eastAsiaTheme="minorEastAsia" w:cs="Times New Roman"/>
              </w:rPr>
            </w:pPr>
            <w:r w:rsidRPr="00474525">
              <w:rPr>
                <w:rFonts w:cs="Times New Roman"/>
              </w:rPr>
              <w:t>SCHNEIDER</w:t>
            </w:r>
          </w:p>
        </w:tc>
        <w:tc>
          <w:tcPr>
            <w:tcW w:w="2445" w:type="dxa"/>
          </w:tcPr>
          <w:p w:rsidR="00474525" w:rsidRPr="00474525" w:rsidRDefault="00474525"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Cellules disjoncteurs</w:t>
            </w:r>
          </w:p>
        </w:tc>
        <w:tc>
          <w:tcPr>
            <w:tcW w:w="4084" w:type="dxa"/>
          </w:tcPr>
          <w:p w:rsidR="00474525" w:rsidRPr="00474525" w:rsidRDefault="00FC54EF"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Expertise, mise au point, pièce de rechange</w:t>
            </w:r>
          </w:p>
        </w:tc>
      </w:tr>
      <w:tr w:rsidR="00474525" w:rsidRPr="00474525" w:rsidTr="00474525">
        <w:trPr>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jc w:val="both"/>
              <w:rPr>
                <w:rFonts w:eastAsiaTheme="minorEastAsia" w:cs="Times New Roman"/>
              </w:rPr>
            </w:pPr>
            <w:r w:rsidRPr="00474525">
              <w:rPr>
                <w:rFonts w:eastAsiaTheme="minorEastAsia" w:cs="Times New Roman"/>
              </w:rPr>
              <w:t>CUENO</w:t>
            </w:r>
            <w:r>
              <w:rPr>
                <w:rFonts w:eastAsiaTheme="minorEastAsia" w:cs="Times New Roman"/>
              </w:rPr>
              <w:t>D</w:t>
            </w:r>
          </w:p>
        </w:tc>
        <w:tc>
          <w:tcPr>
            <w:tcW w:w="2445" w:type="dxa"/>
          </w:tcPr>
          <w:p w:rsidR="00474525" w:rsidRPr="00474525" w:rsidRDefault="00474525"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Brûleur</w:t>
            </w:r>
          </w:p>
        </w:tc>
        <w:tc>
          <w:tcPr>
            <w:tcW w:w="4084" w:type="dxa"/>
          </w:tcPr>
          <w:p w:rsidR="00474525" w:rsidRPr="00474525" w:rsidRDefault="00FC54EF"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Expertise, mise au point,  pièce de rechange</w:t>
            </w:r>
          </w:p>
        </w:tc>
      </w:tr>
      <w:tr w:rsidR="00474525" w:rsidRPr="00474525" w:rsidTr="00474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right="920"/>
              <w:jc w:val="both"/>
              <w:rPr>
                <w:rFonts w:eastAsiaTheme="minorEastAsia" w:cs="Times New Roman"/>
              </w:rPr>
            </w:pPr>
            <w:r w:rsidRPr="00474525">
              <w:rPr>
                <w:rFonts w:eastAsiaTheme="minorEastAsia" w:cs="Times New Roman"/>
              </w:rPr>
              <w:t>GUILLOT</w:t>
            </w:r>
          </w:p>
        </w:tc>
        <w:tc>
          <w:tcPr>
            <w:tcW w:w="2445" w:type="dxa"/>
          </w:tcPr>
          <w:p w:rsidR="00474525" w:rsidRPr="00474525" w:rsidRDefault="00474525"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Chaudière</w:t>
            </w:r>
          </w:p>
        </w:tc>
        <w:tc>
          <w:tcPr>
            <w:tcW w:w="4084" w:type="dxa"/>
          </w:tcPr>
          <w:p w:rsidR="00474525" w:rsidRPr="00474525" w:rsidRDefault="00FC54EF"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Expertise, mise au point, pièce de rechange</w:t>
            </w:r>
          </w:p>
        </w:tc>
      </w:tr>
      <w:tr w:rsidR="00474525" w:rsidRPr="00474525" w:rsidTr="00474525">
        <w:trPr>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rPr>
                <w:rFonts w:cs="Times New Roman"/>
              </w:rPr>
            </w:pPr>
            <w:r w:rsidRPr="00474525">
              <w:rPr>
                <w:rFonts w:cs="Times New Roman"/>
              </w:rPr>
              <w:t>OCRAM CLIMA</w:t>
            </w:r>
          </w:p>
          <w:p w:rsidR="00474525" w:rsidRPr="00474525" w:rsidRDefault="00474525" w:rsidP="00474525">
            <w:pPr>
              <w:jc w:val="both"/>
              <w:rPr>
                <w:rFonts w:eastAsiaTheme="minorEastAsia" w:cs="Times New Roman"/>
              </w:rPr>
            </w:pPr>
          </w:p>
        </w:tc>
        <w:tc>
          <w:tcPr>
            <w:tcW w:w="2445" w:type="dxa"/>
          </w:tcPr>
          <w:p w:rsidR="00474525" w:rsidRPr="00474525" w:rsidRDefault="00474525"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Centrale de traitement d’air</w:t>
            </w:r>
          </w:p>
        </w:tc>
        <w:tc>
          <w:tcPr>
            <w:tcW w:w="4084" w:type="dxa"/>
          </w:tcPr>
          <w:p w:rsidR="00474525" w:rsidRPr="00474525" w:rsidRDefault="00FC54EF"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Expertise, mise au point, pièce de rechange</w:t>
            </w:r>
          </w:p>
        </w:tc>
      </w:tr>
      <w:tr w:rsidR="00474525" w:rsidRPr="00474525" w:rsidTr="004745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rPr>
                <w:rFonts w:cs="Times New Roman"/>
              </w:rPr>
            </w:pPr>
            <w:r w:rsidRPr="00474525">
              <w:rPr>
                <w:rFonts w:cs="Times New Roman"/>
              </w:rPr>
              <w:t>ABB</w:t>
            </w:r>
          </w:p>
          <w:p w:rsidR="00474525" w:rsidRPr="00474525" w:rsidRDefault="00474525" w:rsidP="00474525">
            <w:pPr>
              <w:jc w:val="both"/>
              <w:rPr>
                <w:rFonts w:eastAsiaTheme="minorEastAsia" w:cs="Times New Roman"/>
              </w:rPr>
            </w:pPr>
          </w:p>
        </w:tc>
        <w:tc>
          <w:tcPr>
            <w:tcW w:w="2445" w:type="dxa"/>
          </w:tcPr>
          <w:p w:rsidR="00474525" w:rsidRPr="00474525" w:rsidRDefault="00474525"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Cellules disjoncteurs</w:t>
            </w:r>
          </w:p>
        </w:tc>
        <w:tc>
          <w:tcPr>
            <w:tcW w:w="4084" w:type="dxa"/>
          </w:tcPr>
          <w:p w:rsidR="00474525" w:rsidRPr="00474525" w:rsidRDefault="00FC54EF" w:rsidP="00474525">
            <w:pPr>
              <w:ind w:left="36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Expertise, mise au point, pièce de rechange</w:t>
            </w:r>
          </w:p>
        </w:tc>
      </w:tr>
      <w:tr w:rsidR="00474525" w:rsidTr="00474525">
        <w:trPr>
          <w:jc w:val="center"/>
        </w:trPr>
        <w:tc>
          <w:tcPr>
            <w:cnfStyle w:val="001000000000" w:firstRow="0" w:lastRow="0" w:firstColumn="1" w:lastColumn="0" w:oddVBand="0" w:evenVBand="0" w:oddHBand="0" w:evenHBand="0" w:firstRowFirstColumn="0" w:firstRowLastColumn="0" w:lastRowFirstColumn="0" w:lastRowLastColumn="0"/>
            <w:tcW w:w="3509" w:type="dxa"/>
          </w:tcPr>
          <w:p w:rsidR="00474525" w:rsidRPr="00474525" w:rsidRDefault="00474525" w:rsidP="00474525">
            <w:pPr>
              <w:ind w:left="360"/>
              <w:rPr>
                <w:rFonts w:cs="Times New Roman"/>
              </w:rPr>
            </w:pPr>
            <w:r w:rsidRPr="00474525">
              <w:rPr>
                <w:rFonts w:cs="Times New Roman"/>
              </w:rPr>
              <w:t>WORTHINGTON CREYSSENSAC</w:t>
            </w:r>
          </w:p>
          <w:p w:rsidR="00474525" w:rsidRPr="00474525" w:rsidRDefault="00474525" w:rsidP="00474525">
            <w:pPr>
              <w:jc w:val="both"/>
              <w:rPr>
                <w:rFonts w:eastAsiaTheme="minorEastAsia" w:cs="Times New Roman"/>
              </w:rPr>
            </w:pPr>
          </w:p>
        </w:tc>
        <w:tc>
          <w:tcPr>
            <w:tcW w:w="2445" w:type="dxa"/>
          </w:tcPr>
          <w:p w:rsidR="00474525" w:rsidRPr="00474525" w:rsidRDefault="00474525"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Compresseurs, sécheurs</w:t>
            </w:r>
          </w:p>
        </w:tc>
        <w:tc>
          <w:tcPr>
            <w:tcW w:w="4084" w:type="dxa"/>
          </w:tcPr>
          <w:p w:rsidR="00474525" w:rsidRPr="00474525" w:rsidRDefault="00FC54EF" w:rsidP="00474525">
            <w:pPr>
              <w:ind w:left="36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Expertise, mise au point, pièce de rechange</w:t>
            </w:r>
          </w:p>
        </w:tc>
      </w:tr>
    </w:tbl>
    <w:p w:rsidR="007B49AF" w:rsidRPr="006437DE" w:rsidRDefault="007B49AF" w:rsidP="00AA39B0">
      <w:pPr>
        <w:pStyle w:val="Titre1"/>
      </w:pPr>
      <w:r>
        <w:rPr>
          <w:rFonts w:cs="Times New Roman"/>
        </w:rPr>
        <w:br w:type="page"/>
      </w:r>
      <w:bookmarkStart w:id="1260" w:name="_Toc456964088"/>
      <w:bookmarkStart w:id="1261" w:name="_Toc456972049"/>
      <w:r w:rsidRPr="006437DE">
        <w:t>REPONSE AUX FONCTIONS DE SERVICE ET DE CONTRAINTES</w:t>
      </w:r>
      <w:bookmarkEnd w:id="1260"/>
      <w:bookmarkEnd w:id="1261"/>
    </w:p>
    <w:p w:rsidR="00C412D9" w:rsidRDefault="00C412D9" w:rsidP="00C412D9">
      <w:pPr>
        <w:pStyle w:val="Titre2"/>
        <w:numPr>
          <w:ilvl w:val="1"/>
          <w:numId w:val="234"/>
        </w:numPr>
      </w:pPr>
      <w:bookmarkStart w:id="1262" w:name="_Toc456964089"/>
      <w:bookmarkStart w:id="1263" w:name="_Toc456972050"/>
      <w:r>
        <w:t>Fonctions de contraintes</w:t>
      </w:r>
      <w:bookmarkEnd w:id="1262"/>
      <w:bookmarkEnd w:id="1263"/>
    </w:p>
    <w:p w:rsidR="007B49AF" w:rsidRPr="00D66962" w:rsidRDefault="007B49AF" w:rsidP="009152B8">
      <w:pPr>
        <w:pStyle w:val="Titre3"/>
        <w:numPr>
          <w:ilvl w:val="0"/>
          <w:numId w:val="235"/>
        </w:numPr>
      </w:pPr>
      <w:bookmarkStart w:id="1264" w:name="_Toc456964090"/>
      <w:bookmarkStart w:id="1265" w:name="_Toc456972051"/>
      <w:r w:rsidRPr="00D66962">
        <w:t>FC1 / Prendre en compte les procédures STAT (PDP, Règlement interne, demande d'accès, etc.)</w:t>
      </w:r>
      <w:bookmarkEnd w:id="1264"/>
      <w:bookmarkEnd w:id="1265"/>
    </w:p>
    <w:p w:rsidR="007B49AF" w:rsidRPr="00D66962" w:rsidRDefault="007B49AF" w:rsidP="00D66962">
      <w:pPr>
        <w:jc w:val="both"/>
        <w:rPr>
          <w:rFonts w:cs="Times New Roman"/>
        </w:rPr>
      </w:pPr>
      <w:r w:rsidRPr="00D66962">
        <w:rPr>
          <w:rFonts w:cs="Times New Roman"/>
        </w:rPr>
        <w:t xml:space="preserve">SPIE Sud Ouest prendra en compe la totalité des procédures utilisées sur les sites. Nos certificicats et agrément (IS0 9001, ISO 14001, NCF 18001, MASE) montre la rigueur avec laquelle nous travaillons. Nous réaliserons un PAQ (voir exemple PAQ en annexe) qui déterminera parfaitement la prise en compte des procédures à prendre en compte sur la zone AIRBUS ou AIRFRANCE, les normes et réglementations en vigueur. </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L’évaluation des risques, conformément au décret 2001-1016, a été réalisée au sein de SPIE Sud-Ouest. Cette évaluation est remise à jour annuellement, conformément à la réglementation.</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 xml:space="preserve">Elle est consolidée dans le </w:t>
      </w:r>
      <w:r w:rsidRPr="00D66962">
        <w:rPr>
          <w:rFonts w:eastAsia="Times New Roman" w:cs="Times New Roman"/>
          <w:b/>
          <w:lang w:eastAsia="fr-FR"/>
        </w:rPr>
        <w:t>D</w:t>
      </w:r>
      <w:r w:rsidRPr="00D66962">
        <w:rPr>
          <w:rFonts w:eastAsia="Times New Roman" w:cs="Times New Roman"/>
          <w:lang w:eastAsia="fr-FR"/>
        </w:rPr>
        <w:t xml:space="preserve">ocument </w:t>
      </w:r>
      <w:r w:rsidRPr="00D66962">
        <w:rPr>
          <w:rFonts w:eastAsia="Times New Roman" w:cs="Times New Roman"/>
          <w:b/>
          <w:lang w:eastAsia="fr-FR"/>
        </w:rPr>
        <w:t>U</w:t>
      </w:r>
      <w:r w:rsidRPr="00D66962">
        <w:rPr>
          <w:rFonts w:eastAsia="Times New Roman" w:cs="Times New Roman"/>
          <w:lang w:eastAsia="fr-FR"/>
        </w:rPr>
        <w:t>nique d’</w:t>
      </w:r>
      <w:r w:rsidRPr="00D66962">
        <w:rPr>
          <w:rFonts w:eastAsia="Times New Roman" w:cs="Times New Roman"/>
          <w:b/>
          <w:lang w:eastAsia="fr-FR"/>
        </w:rPr>
        <w:t>E</w:t>
      </w:r>
      <w:r w:rsidRPr="00D66962">
        <w:rPr>
          <w:rFonts w:eastAsia="Times New Roman" w:cs="Times New Roman"/>
          <w:lang w:eastAsia="fr-FR"/>
        </w:rPr>
        <w:t xml:space="preserve">valuation des </w:t>
      </w:r>
      <w:r w:rsidRPr="00D66962">
        <w:rPr>
          <w:rFonts w:eastAsia="Times New Roman" w:cs="Times New Roman"/>
          <w:b/>
          <w:lang w:eastAsia="fr-FR"/>
        </w:rPr>
        <w:t>R</w:t>
      </w:r>
      <w:r w:rsidRPr="00D66962">
        <w:rPr>
          <w:rFonts w:eastAsia="Times New Roman" w:cs="Times New Roman"/>
          <w:lang w:eastAsia="fr-FR"/>
        </w:rPr>
        <w:t xml:space="preserve">isques, le </w:t>
      </w:r>
      <w:r w:rsidRPr="00D66962">
        <w:rPr>
          <w:rFonts w:eastAsia="Times New Roman" w:cs="Times New Roman"/>
          <w:b/>
          <w:lang w:eastAsia="fr-FR"/>
        </w:rPr>
        <w:t>DUER</w:t>
      </w:r>
      <w:r w:rsidRPr="00D66962">
        <w:rPr>
          <w:rFonts w:eastAsia="Times New Roman" w:cs="Times New Roman"/>
          <w:lang w:eastAsia="fr-FR"/>
        </w:rPr>
        <w:t>.</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 xml:space="preserve">Pour SPIE Sud-Ouest, le </w:t>
      </w:r>
      <w:r w:rsidRPr="00D66962">
        <w:rPr>
          <w:rFonts w:eastAsia="Times New Roman" w:cs="Times New Roman"/>
          <w:b/>
          <w:lang w:eastAsia="fr-FR"/>
        </w:rPr>
        <w:t>DUER</w:t>
      </w:r>
      <w:r w:rsidRPr="00D66962">
        <w:rPr>
          <w:rFonts w:eastAsia="Times New Roman" w:cs="Times New Roman"/>
          <w:lang w:eastAsia="fr-FR"/>
        </w:rPr>
        <w:t xml:space="preserve"> est non seulement la transposition écrite de l’évaluation des risques mais surtout un guide de travail pour toute la hiérarchie opérationnelle. </w:t>
      </w:r>
    </w:p>
    <w:p w:rsidR="007B49AF" w:rsidRPr="00D66962" w:rsidRDefault="007B49AF" w:rsidP="00D66962">
      <w:pPr>
        <w:spacing w:after="0" w:line="240" w:lineRule="auto"/>
        <w:jc w:val="both"/>
        <w:rPr>
          <w:rFonts w:eastAsia="Times New Roman" w:cs="Times New Roman"/>
          <w:lang w:eastAsia="fr-FR"/>
        </w:rPr>
      </w:pPr>
      <w:r w:rsidRPr="00D66962">
        <w:rPr>
          <w:rFonts w:eastAsia="Times New Roman" w:cs="Times New Roman"/>
          <w:lang w:eastAsia="fr-FR"/>
        </w:rPr>
        <w:t xml:space="preserve">Il est complété par des </w:t>
      </w:r>
      <w:r w:rsidRPr="00D66962">
        <w:rPr>
          <w:rFonts w:eastAsia="Times New Roman" w:cs="Times New Roman"/>
          <w:b/>
          <w:lang w:eastAsia="fr-FR"/>
        </w:rPr>
        <w:t>M</w:t>
      </w:r>
      <w:r w:rsidRPr="00D66962">
        <w:rPr>
          <w:rFonts w:eastAsia="Times New Roman" w:cs="Times New Roman"/>
          <w:lang w:eastAsia="fr-FR"/>
        </w:rPr>
        <w:t xml:space="preserve">odes </w:t>
      </w:r>
      <w:r w:rsidRPr="00D66962">
        <w:rPr>
          <w:rFonts w:eastAsia="Times New Roman" w:cs="Times New Roman"/>
          <w:b/>
          <w:lang w:eastAsia="fr-FR"/>
        </w:rPr>
        <w:t>O</w:t>
      </w:r>
      <w:r w:rsidRPr="00D66962">
        <w:rPr>
          <w:rFonts w:eastAsia="Times New Roman" w:cs="Times New Roman"/>
          <w:lang w:eastAsia="fr-FR"/>
        </w:rPr>
        <w:t xml:space="preserve">pératoires </w:t>
      </w:r>
      <w:r w:rsidRPr="00D66962">
        <w:rPr>
          <w:rFonts w:eastAsia="Times New Roman" w:cs="Times New Roman"/>
          <w:b/>
          <w:lang w:eastAsia="fr-FR"/>
        </w:rPr>
        <w:t>S</w:t>
      </w:r>
      <w:r w:rsidRPr="00D66962">
        <w:rPr>
          <w:rFonts w:eastAsia="Times New Roman" w:cs="Times New Roman"/>
          <w:lang w:eastAsia="fr-FR"/>
        </w:rPr>
        <w:t>écurité (</w:t>
      </w:r>
      <w:r w:rsidRPr="00D66962">
        <w:rPr>
          <w:rFonts w:eastAsia="Times New Roman" w:cs="Times New Roman"/>
          <w:b/>
          <w:lang w:eastAsia="fr-FR"/>
        </w:rPr>
        <w:t>MOS</w:t>
      </w:r>
      <w:r w:rsidRPr="00D66962">
        <w:rPr>
          <w:rFonts w:eastAsia="Times New Roman" w:cs="Times New Roman"/>
          <w:lang w:eastAsia="fr-FR"/>
        </w:rPr>
        <w:t>) traitant chaque risque et qui fournit :</w:t>
      </w:r>
    </w:p>
    <w:p w:rsidR="007B49AF" w:rsidRPr="00D66962" w:rsidRDefault="007B49AF" w:rsidP="00D66962">
      <w:pPr>
        <w:numPr>
          <w:ilvl w:val="0"/>
          <w:numId w:val="252"/>
        </w:numPr>
        <w:spacing w:after="0" w:line="240" w:lineRule="auto"/>
        <w:ind w:right="850"/>
        <w:jc w:val="both"/>
        <w:rPr>
          <w:rFonts w:eastAsia="Times New Roman" w:cs="Times New Roman"/>
          <w:bCs/>
          <w:lang w:eastAsia="fr-FR"/>
        </w:rPr>
      </w:pPr>
      <w:r w:rsidRPr="00D66962">
        <w:rPr>
          <w:rFonts w:eastAsia="Times New Roman" w:cs="Times New Roman"/>
          <w:bCs/>
          <w:lang w:eastAsia="fr-FR"/>
        </w:rPr>
        <w:t>La nature du risque,</w:t>
      </w:r>
    </w:p>
    <w:p w:rsidR="007B49AF" w:rsidRPr="00D66962" w:rsidRDefault="007B49AF" w:rsidP="00D66962">
      <w:pPr>
        <w:numPr>
          <w:ilvl w:val="0"/>
          <w:numId w:val="252"/>
        </w:numPr>
        <w:spacing w:after="0" w:line="240" w:lineRule="auto"/>
        <w:jc w:val="both"/>
        <w:rPr>
          <w:rFonts w:eastAsia="Times New Roman" w:cs="Times New Roman"/>
          <w:bCs/>
          <w:lang w:eastAsia="fr-FR"/>
        </w:rPr>
      </w:pPr>
      <w:r w:rsidRPr="00D66962">
        <w:rPr>
          <w:rFonts w:eastAsia="Times New Roman" w:cs="Times New Roman"/>
          <w:bCs/>
          <w:lang w:eastAsia="fr-FR"/>
        </w:rPr>
        <w:t>Les mesures préconisées au sein de SPIE Sud-Ouest pour maîtriser ces risques.</w:t>
      </w:r>
    </w:p>
    <w:p w:rsidR="007B49AF" w:rsidRPr="00D66962" w:rsidRDefault="007B49AF" w:rsidP="00D66962">
      <w:pPr>
        <w:tabs>
          <w:tab w:val="num" w:pos="993"/>
        </w:tabs>
        <w:spacing w:after="120" w:line="240" w:lineRule="auto"/>
        <w:jc w:val="both"/>
        <w:rPr>
          <w:rFonts w:eastAsia="Times New Roman" w:cs="Times New Roman"/>
          <w:bCs/>
          <w:lang w:eastAsia="fr-FR"/>
        </w:rPr>
      </w:pPr>
      <w:r w:rsidRPr="00D66962">
        <w:rPr>
          <w:rFonts w:eastAsia="Times New Roman" w:cs="Times New Roman"/>
          <w:bCs/>
          <w:lang w:eastAsia="fr-FR"/>
        </w:rPr>
        <w:t>Ces aides mémoires permettent à chacun d’évaluer les risques propres à son activité mais aussi de mettre en œuvre les mesures préventives adaptées.</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Avant le début des travaux, une étude portant sur la sécurité et l’environnement est menée. Elle permet de préparer notre chantier, d’appréhender et de solutionner toutes les difficultés et contraintes liées à la sécurité et l’environnement afin de respecter les délais de réalisation.</w:t>
      </w:r>
    </w:p>
    <w:p w:rsidR="007B49AF" w:rsidRPr="00D66962" w:rsidRDefault="007B49AF" w:rsidP="00D66962">
      <w:pPr>
        <w:spacing w:after="0" w:line="240" w:lineRule="auto"/>
        <w:jc w:val="both"/>
        <w:rPr>
          <w:rFonts w:eastAsia="Times New Roman" w:cs="Times New Roman"/>
          <w:lang w:eastAsia="fr-FR"/>
        </w:rPr>
      </w:pPr>
      <w:r w:rsidRPr="00D66962">
        <w:rPr>
          <w:rFonts w:eastAsia="Times New Roman" w:cs="Times New Roman"/>
          <w:lang w:eastAsia="fr-FR"/>
        </w:rPr>
        <w:t>Elle comporte notamment une étude d’impact sur l’environnement grâce à une analyse environnementale de chantier qui permet d’identifier :</w:t>
      </w:r>
    </w:p>
    <w:p w:rsidR="007B49AF" w:rsidRPr="00D66962" w:rsidRDefault="007B49AF" w:rsidP="00D66962">
      <w:pPr>
        <w:numPr>
          <w:ilvl w:val="0"/>
          <w:numId w:val="253"/>
        </w:numPr>
        <w:spacing w:after="0" w:line="240" w:lineRule="auto"/>
        <w:ind w:right="142"/>
        <w:jc w:val="both"/>
        <w:rPr>
          <w:rFonts w:eastAsia="Times New Roman" w:cs="Times New Roman"/>
          <w:bCs/>
          <w:lang w:eastAsia="fr-FR"/>
        </w:rPr>
      </w:pPr>
      <w:r w:rsidRPr="00D66962">
        <w:rPr>
          <w:rFonts w:eastAsia="Times New Roman" w:cs="Times New Roman"/>
          <w:bCs/>
          <w:lang w:eastAsia="fr-FR"/>
        </w:rPr>
        <w:t>Les nuisances générées par notre activité,</w:t>
      </w:r>
    </w:p>
    <w:p w:rsidR="007B49AF" w:rsidRPr="00D66962" w:rsidRDefault="007B49AF" w:rsidP="00D66962">
      <w:pPr>
        <w:numPr>
          <w:ilvl w:val="0"/>
          <w:numId w:val="253"/>
        </w:numPr>
        <w:spacing w:after="0" w:line="240" w:lineRule="auto"/>
        <w:ind w:right="142"/>
        <w:jc w:val="both"/>
        <w:rPr>
          <w:rFonts w:eastAsia="Times New Roman" w:cs="Times New Roman"/>
          <w:bCs/>
          <w:lang w:eastAsia="fr-FR"/>
        </w:rPr>
      </w:pPr>
      <w:r w:rsidRPr="00D66962">
        <w:rPr>
          <w:rFonts w:eastAsia="Times New Roman" w:cs="Times New Roman"/>
          <w:bCs/>
          <w:lang w:eastAsia="fr-FR"/>
        </w:rPr>
        <w:t>La réglementation en vigueur relative à ces nuisances,</w:t>
      </w:r>
    </w:p>
    <w:p w:rsidR="007B49AF" w:rsidRPr="00D66962" w:rsidRDefault="007B49AF" w:rsidP="00D66962">
      <w:pPr>
        <w:numPr>
          <w:ilvl w:val="0"/>
          <w:numId w:val="253"/>
        </w:numPr>
        <w:spacing w:after="0" w:line="240" w:lineRule="auto"/>
        <w:ind w:right="142"/>
        <w:jc w:val="both"/>
        <w:rPr>
          <w:rFonts w:eastAsia="Times New Roman" w:cs="Times New Roman"/>
          <w:bCs/>
          <w:lang w:eastAsia="fr-FR"/>
        </w:rPr>
      </w:pPr>
      <w:r w:rsidRPr="00D66962">
        <w:rPr>
          <w:rFonts w:eastAsia="Times New Roman" w:cs="Times New Roman"/>
          <w:bCs/>
          <w:lang w:eastAsia="fr-FR"/>
        </w:rPr>
        <w:t>Les moyens de prévention,</w:t>
      </w:r>
    </w:p>
    <w:p w:rsidR="007B49AF" w:rsidRPr="00D66962" w:rsidRDefault="007B49AF" w:rsidP="00D66962">
      <w:pPr>
        <w:numPr>
          <w:ilvl w:val="0"/>
          <w:numId w:val="253"/>
        </w:numPr>
        <w:spacing w:after="0" w:line="240" w:lineRule="auto"/>
        <w:ind w:right="142"/>
        <w:jc w:val="both"/>
        <w:rPr>
          <w:rFonts w:eastAsia="Times New Roman" w:cs="Times New Roman"/>
          <w:bCs/>
          <w:lang w:eastAsia="fr-FR"/>
        </w:rPr>
      </w:pPr>
      <w:r w:rsidRPr="00D66962">
        <w:rPr>
          <w:rFonts w:eastAsia="Times New Roman" w:cs="Times New Roman"/>
          <w:bCs/>
          <w:lang w:eastAsia="fr-FR"/>
        </w:rPr>
        <w:t>Les actions à engager en cas d’incident,</w:t>
      </w:r>
    </w:p>
    <w:p w:rsidR="007B49AF" w:rsidRPr="00D66962" w:rsidRDefault="007B49AF" w:rsidP="00D66962">
      <w:pPr>
        <w:numPr>
          <w:ilvl w:val="0"/>
          <w:numId w:val="253"/>
        </w:numPr>
        <w:spacing w:after="0" w:line="240" w:lineRule="auto"/>
        <w:ind w:right="142"/>
        <w:jc w:val="both"/>
        <w:rPr>
          <w:rFonts w:eastAsia="Times New Roman" w:cs="Times New Roman"/>
          <w:bCs/>
          <w:lang w:eastAsia="fr-FR"/>
        </w:rPr>
      </w:pPr>
      <w:r w:rsidRPr="00D66962">
        <w:rPr>
          <w:rFonts w:eastAsia="Times New Roman" w:cs="Times New Roman"/>
          <w:bCs/>
          <w:lang w:eastAsia="fr-FR"/>
        </w:rPr>
        <w:t>La nature des déchets générés.</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 xml:space="preserve">Au niveau du projet, le Responsable d’Affaires, assisté si nécessaire par le Service QSE, réalise une analyse des risques qui permet de définir les mesures de préventions adaptées au contexte. Elle aboutit à la rédaction du Plan de Prévention avec le client ou d’un </w:t>
      </w:r>
      <w:r w:rsidRPr="00D66962">
        <w:rPr>
          <w:rFonts w:eastAsia="Times New Roman" w:cs="Times New Roman"/>
          <w:b/>
          <w:lang w:eastAsia="fr-FR"/>
        </w:rPr>
        <w:t>P</w:t>
      </w:r>
      <w:r w:rsidRPr="00D66962">
        <w:rPr>
          <w:rFonts w:eastAsia="Times New Roman" w:cs="Times New Roman"/>
          <w:lang w:eastAsia="fr-FR"/>
        </w:rPr>
        <w:t xml:space="preserve">lan </w:t>
      </w:r>
      <w:r w:rsidRPr="00D66962">
        <w:rPr>
          <w:rFonts w:eastAsia="Times New Roman" w:cs="Times New Roman"/>
          <w:b/>
          <w:lang w:eastAsia="fr-FR"/>
        </w:rPr>
        <w:t>P</w:t>
      </w:r>
      <w:r w:rsidRPr="00D66962">
        <w:rPr>
          <w:rFonts w:eastAsia="Times New Roman" w:cs="Times New Roman"/>
          <w:lang w:eastAsia="fr-FR"/>
        </w:rPr>
        <w:t xml:space="preserve">articulier de </w:t>
      </w:r>
      <w:r w:rsidRPr="00D66962">
        <w:rPr>
          <w:rFonts w:eastAsia="Times New Roman" w:cs="Times New Roman"/>
          <w:b/>
          <w:lang w:eastAsia="fr-FR"/>
        </w:rPr>
        <w:t>S</w:t>
      </w:r>
      <w:r w:rsidRPr="00D66962">
        <w:rPr>
          <w:rFonts w:eastAsia="Times New Roman" w:cs="Times New Roman"/>
          <w:lang w:eastAsia="fr-FR"/>
        </w:rPr>
        <w:t xml:space="preserve">écurité et de </w:t>
      </w:r>
      <w:r w:rsidRPr="00D66962">
        <w:rPr>
          <w:rFonts w:eastAsia="Times New Roman" w:cs="Times New Roman"/>
          <w:b/>
          <w:lang w:eastAsia="fr-FR"/>
        </w:rPr>
        <w:t>P</w:t>
      </w:r>
      <w:r w:rsidRPr="00D66962">
        <w:rPr>
          <w:rFonts w:eastAsia="Times New Roman" w:cs="Times New Roman"/>
          <w:lang w:eastAsia="fr-FR"/>
        </w:rPr>
        <w:t xml:space="preserve">rotection de la </w:t>
      </w:r>
      <w:r w:rsidRPr="00D66962">
        <w:rPr>
          <w:rFonts w:eastAsia="Times New Roman" w:cs="Times New Roman"/>
          <w:b/>
          <w:lang w:eastAsia="fr-FR"/>
        </w:rPr>
        <w:t>S</w:t>
      </w:r>
      <w:r w:rsidRPr="00D66962">
        <w:rPr>
          <w:rFonts w:eastAsia="Times New Roman" w:cs="Times New Roman"/>
          <w:lang w:eastAsia="fr-FR"/>
        </w:rPr>
        <w:t>anté (</w:t>
      </w:r>
      <w:r w:rsidRPr="00D66962">
        <w:rPr>
          <w:rFonts w:eastAsia="Times New Roman" w:cs="Times New Roman"/>
          <w:b/>
          <w:lang w:eastAsia="fr-FR"/>
        </w:rPr>
        <w:t>PPSPS</w:t>
      </w:r>
      <w:r w:rsidRPr="00D66962">
        <w:rPr>
          <w:rFonts w:eastAsia="Times New Roman" w:cs="Times New Roman"/>
          <w:lang w:eastAsia="fr-FR"/>
        </w:rPr>
        <w:t xml:space="preserve">), rédigé sur la base du </w:t>
      </w:r>
      <w:r w:rsidRPr="00D66962">
        <w:rPr>
          <w:rFonts w:eastAsia="Times New Roman" w:cs="Times New Roman"/>
          <w:b/>
          <w:lang w:eastAsia="fr-FR"/>
        </w:rPr>
        <w:t>P</w:t>
      </w:r>
      <w:r w:rsidRPr="00D66962">
        <w:rPr>
          <w:rFonts w:eastAsia="Times New Roman" w:cs="Times New Roman"/>
          <w:lang w:eastAsia="fr-FR"/>
        </w:rPr>
        <w:t xml:space="preserve">lan </w:t>
      </w:r>
      <w:r w:rsidRPr="00D66962">
        <w:rPr>
          <w:rFonts w:eastAsia="Times New Roman" w:cs="Times New Roman"/>
          <w:b/>
          <w:lang w:eastAsia="fr-FR"/>
        </w:rPr>
        <w:t>G</w:t>
      </w:r>
      <w:r w:rsidRPr="00D66962">
        <w:rPr>
          <w:rFonts w:eastAsia="Times New Roman" w:cs="Times New Roman"/>
          <w:lang w:eastAsia="fr-FR"/>
        </w:rPr>
        <w:t xml:space="preserve">énéral de </w:t>
      </w:r>
      <w:r w:rsidRPr="00D66962">
        <w:rPr>
          <w:rFonts w:eastAsia="Times New Roman" w:cs="Times New Roman"/>
          <w:b/>
          <w:lang w:eastAsia="fr-FR"/>
        </w:rPr>
        <w:t>C</w:t>
      </w:r>
      <w:r w:rsidRPr="00D66962">
        <w:rPr>
          <w:rFonts w:eastAsia="Times New Roman" w:cs="Times New Roman"/>
          <w:lang w:eastAsia="fr-FR"/>
        </w:rPr>
        <w:t>oordination (</w:t>
      </w:r>
      <w:r w:rsidRPr="00D66962">
        <w:rPr>
          <w:rFonts w:eastAsia="Times New Roman" w:cs="Times New Roman"/>
          <w:b/>
          <w:lang w:eastAsia="fr-FR"/>
        </w:rPr>
        <w:t>PGC</w:t>
      </w:r>
      <w:r w:rsidRPr="00D66962">
        <w:rPr>
          <w:rFonts w:eastAsia="Times New Roman" w:cs="Times New Roman"/>
          <w:lang w:eastAsia="fr-FR"/>
        </w:rPr>
        <w:t>).</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Les documents disponibles pour réaliser les analyses de risques, Plan de prévention ou PPSPSE, sont établis de façon cohérente avec le DUER, en reprenant les différents risques.</w:t>
      </w:r>
    </w:p>
    <w:p w:rsidR="007B49AF" w:rsidRPr="00D66962" w:rsidRDefault="007B49AF" w:rsidP="00D66962">
      <w:pPr>
        <w:spacing w:after="120" w:line="240" w:lineRule="auto"/>
        <w:jc w:val="both"/>
        <w:rPr>
          <w:rFonts w:eastAsia="Times New Roman" w:cs="Times New Roman"/>
          <w:lang w:eastAsia="fr-FR"/>
        </w:rPr>
      </w:pPr>
      <w:r w:rsidRPr="00D66962">
        <w:rPr>
          <w:rFonts w:eastAsia="Times New Roman" w:cs="Times New Roman"/>
          <w:lang w:eastAsia="fr-FR"/>
        </w:rPr>
        <w:t>Ces documents apportent une méthodologie aux Responsables d’Affaires, afin de leur faciliter l’analyse et de les orienter sur les meilleures pratiques.</w:t>
      </w:r>
    </w:p>
    <w:p w:rsidR="007B49AF" w:rsidRPr="00D66962" w:rsidRDefault="007B49AF" w:rsidP="00F57CE7">
      <w:pPr>
        <w:pStyle w:val="Titre4"/>
      </w:pPr>
      <w:r w:rsidRPr="00D66962">
        <w:t xml:space="preserve">Dossier exécution </w:t>
      </w:r>
    </w:p>
    <w:p w:rsidR="007B49AF" w:rsidRPr="00D66962" w:rsidRDefault="007B49AF" w:rsidP="00D66962">
      <w:pPr>
        <w:spacing w:after="0" w:line="240" w:lineRule="auto"/>
        <w:jc w:val="both"/>
        <w:rPr>
          <w:rFonts w:eastAsia="Times New Roman" w:cs="Times New Roman"/>
          <w:lang w:eastAsia="fr-FR"/>
        </w:rPr>
      </w:pPr>
      <w:r w:rsidRPr="00D66962">
        <w:rPr>
          <w:rFonts w:eastAsia="Times New Roman" w:cs="Times New Roman"/>
          <w:lang w:eastAsia="fr-FR"/>
        </w:rPr>
        <w:t>La préparation du contrat de maintenance est formalisée à l’aide d’un dossier exécution  qui contient tous les documents nécessaires à la bonne réalisation du contrat.</w:t>
      </w:r>
    </w:p>
    <w:p w:rsidR="007B49AF" w:rsidRPr="00D66962" w:rsidRDefault="007B49AF" w:rsidP="00D66962">
      <w:pPr>
        <w:spacing w:after="0" w:line="240" w:lineRule="auto"/>
        <w:jc w:val="both"/>
        <w:rPr>
          <w:rFonts w:eastAsia="Times New Roman" w:cs="Times New Roman"/>
          <w:lang w:eastAsia="fr-FR"/>
        </w:rPr>
      </w:pPr>
      <w:r w:rsidRPr="00D66962">
        <w:rPr>
          <w:rFonts w:eastAsia="Times New Roman" w:cs="Times New Roman"/>
          <w:lang w:eastAsia="fr-FR"/>
        </w:rPr>
        <w:t>Il permet le passage d’informations du Responsable d’Affaire au Responsable de Chantier ainsi qu’a son équipe concernant :</w:t>
      </w:r>
    </w:p>
    <w:p w:rsidR="007B49AF" w:rsidRPr="00D66962" w:rsidRDefault="007B49AF" w:rsidP="00D66962">
      <w:pPr>
        <w:widowControl w:val="0"/>
        <w:numPr>
          <w:ilvl w:val="0"/>
          <w:numId w:val="92"/>
        </w:numPr>
        <w:spacing w:after="0" w:line="240" w:lineRule="auto"/>
        <w:jc w:val="both"/>
        <w:rPr>
          <w:rFonts w:eastAsia="Times New Roman" w:cs="Times New Roman"/>
          <w:lang w:eastAsia="fr-FR"/>
        </w:rPr>
      </w:pPr>
      <w:r w:rsidRPr="00D66962">
        <w:rPr>
          <w:rFonts w:eastAsia="Times New Roman" w:cs="Times New Roman"/>
          <w:lang w:eastAsia="fr-FR"/>
        </w:rPr>
        <w:t>L’affaire : Spécification technique, plan de contrôle, instruction de travail, plans d’exécution…</w:t>
      </w:r>
    </w:p>
    <w:p w:rsidR="007B49AF" w:rsidRPr="00D66962" w:rsidRDefault="007B49AF" w:rsidP="00D66962">
      <w:pPr>
        <w:widowControl w:val="0"/>
        <w:numPr>
          <w:ilvl w:val="0"/>
          <w:numId w:val="92"/>
        </w:numPr>
        <w:spacing w:after="0" w:line="240" w:lineRule="auto"/>
        <w:jc w:val="both"/>
        <w:rPr>
          <w:rFonts w:eastAsia="Times New Roman" w:cs="Times New Roman"/>
          <w:lang w:eastAsia="fr-FR"/>
        </w:rPr>
      </w:pPr>
      <w:r w:rsidRPr="00D66962">
        <w:rPr>
          <w:rFonts w:eastAsia="Times New Roman" w:cs="Times New Roman"/>
          <w:lang w:eastAsia="fr-FR"/>
        </w:rPr>
        <w:t>La documentation QSE : Registre de sécurité, analyse des risques, numéro d’urgence…</w:t>
      </w:r>
    </w:p>
    <w:p w:rsidR="007B49AF" w:rsidRPr="00D66962" w:rsidRDefault="007B49AF" w:rsidP="007B49AF">
      <w:pPr>
        <w:shd w:val="clear" w:color="auto" w:fill="FFFFFF"/>
        <w:spacing w:after="0" w:line="240" w:lineRule="auto"/>
        <w:ind w:right="-55"/>
        <w:jc w:val="both"/>
        <w:rPr>
          <w:rFonts w:eastAsia="Times New Roman" w:cs="Times New Roman"/>
          <w:b/>
          <w:szCs w:val="24"/>
          <w:lang w:eastAsia="fr-FR"/>
        </w:rPr>
      </w:pPr>
    </w:p>
    <w:p w:rsidR="007B49AF" w:rsidRPr="00D66962" w:rsidRDefault="007B49AF" w:rsidP="00F57CE7">
      <w:pPr>
        <w:pStyle w:val="Titre4"/>
      </w:pPr>
      <w:r w:rsidRPr="00D66962">
        <w:t>Accueil sur chantier</w:t>
      </w:r>
    </w:p>
    <w:p w:rsidR="007B49AF" w:rsidRPr="00D66962" w:rsidRDefault="007B49AF" w:rsidP="00D66962">
      <w:pPr>
        <w:jc w:val="both"/>
        <w:rPr>
          <w:rFonts w:cs="Times New Roman"/>
        </w:rPr>
      </w:pPr>
      <w:r w:rsidRPr="00D66962">
        <w:rPr>
          <w:rFonts w:eastAsia="Times New Roman" w:cs="Times New Roman"/>
          <w:lang w:eastAsia="fr-FR"/>
        </w:rPr>
        <w:t>Les risques sont également identifiés pour permettre une présentation du contexte du chantier à tout nouvel arrivant ou personnel affecté sur site, ainsi qu'aux sous-traitants. SPIE formalise la retranscription de ces exigences vers son personnel ainsi que vers ses sous-traitants au travers l’accueil de son personnel (embauchés et intérimaires) et la signature d’un « Engagement chantier sous-traitant » pour ses sous-traitants.</w:t>
      </w:r>
      <w:r w:rsidRPr="00D66962">
        <w:rPr>
          <w:rFonts w:cs="Times New Roman"/>
        </w:rPr>
        <w:t xml:space="preserve"> Nos collaborateurs sont accueillis une fois par an sur les tous chantiers dans lesquels ils interviennent.</w:t>
      </w:r>
    </w:p>
    <w:p w:rsidR="007B49AF" w:rsidRPr="00D66962" w:rsidRDefault="007B49AF" w:rsidP="007B49AF">
      <w:pPr>
        <w:spacing w:after="0" w:line="240" w:lineRule="auto"/>
        <w:jc w:val="both"/>
        <w:rPr>
          <w:rFonts w:eastAsia="Times New Roman" w:cs="Times New Roman"/>
          <w:lang w:eastAsia="fr-FR"/>
        </w:rPr>
      </w:pPr>
      <w:r w:rsidRPr="00D66962">
        <w:rPr>
          <w:rFonts w:eastAsia="Times New Roman" w:cs="Times New Roman"/>
          <w:lang w:eastAsia="fr-FR"/>
        </w:rPr>
        <w:t>Cet accueil permet de :</w:t>
      </w:r>
    </w:p>
    <w:p w:rsidR="007B49AF" w:rsidRPr="00D66962" w:rsidRDefault="007B49AF" w:rsidP="007B49AF">
      <w:pPr>
        <w:numPr>
          <w:ilvl w:val="0"/>
          <w:numId w:val="91"/>
        </w:numPr>
        <w:spacing w:after="0" w:line="240" w:lineRule="auto"/>
        <w:ind w:right="141"/>
        <w:jc w:val="both"/>
        <w:rPr>
          <w:rFonts w:eastAsia="Times New Roman" w:cs="Times New Roman"/>
          <w:bCs/>
          <w:lang w:eastAsia="fr-FR"/>
        </w:rPr>
      </w:pPr>
      <w:r w:rsidRPr="00D66962">
        <w:rPr>
          <w:rFonts w:eastAsia="Times New Roman" w:cs="Times New Roman"/>
          <w:bCs/>
          <w:noProof/>
          <w:lang w:eastAsia="fr-FR"/>
        </w:rPr>
        <w:drawing>
          <wp:anchor distT="0" distB="0" distL="114300" distR="114300" simplePos="0" relativeHeight="251648000" behindDoc="0" locked="0" layoutInCell="1" allowOverlap="1" wp14:anchorId="2EBFCB0C" wp14:editId="0EDD5565">
            <wp:simplePos x="0" y="0"/>
            <wp:positionH relativeFrom="column">
              <wp:posOffset>5490210</wp:posOffset>
            </wp:positionH>
            <wp:positionV relativeFrom="paragraph">
              <wp:posOffset>144780</wp:posOffset>
            </wp:positionV>
            <wp:extent cx="907415" cy="1569085"/>
            <wp:effectExtent l="0" t="0" r="6985"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07415" cy="15690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D66962">
        <w:rPr>
          <w:rFonts w:eastAsia="Times New Roman" w:cs="Times New Roman"/>
          <w:bCs/>
          <w:lang w:eastAsia="fr-FR"/>
        </w:rPr>
        <w:t>Vérifier les habilitations et autres autorisations, au travers des attestations de formation ou du « Passeport Formation »,</w:t>
      </w:r>
    </w:p>
    <w:p w:rsidR="007B49AF" w:rsidRPr="00D66962" w:rsidRDefault="007B49AF" w:rsidP="007B49AF">
      <w:pPr>
        <w:numPr>
          <w:ilvl w:val="0"/>
          <w:numId w:val="91"/>
        </w:numPr>
        <w:spacing w:after="0" w:line="240" w:lineRule="auto"/>
        <w:ind w:right="141"/>
        <w:jc w:val="both"/>
        <w:rPr>
          <w:rFonts w:eastAsia="Times New Roman" w:cs="Times New Roman"/>
          <w:bCs/>
          <w:lang w:eastAsia="fr-FR"/>
        </w:rPr>
      </w:pPr>
      <w:r w:rsidRPr="00D66962">
        <w:rPr>
          <w:rFonts w:eastAsia="Times New Roman" w:cs="Times New Roman"/>
          <w:bCs/>
          <w:lang w:eastAsia="fr-FR"/>
        </w:rPr>
        <w:t>Vérifier l’aptitude médicale de l’intervenant, et prendre en compte ses éventuelles restrictions,</w:t>
      </w:r>
    </w:p>
    <w:p w:rsidR="007B49AF" w:rsidRPr="00D66962" w:rsidRDefault="007B49AF" w:rsidP="007B49AF">
      <w:pPr>
        <w:numPr>
          <w:ilvl w:val="0"/>
          <w:numId w:val="91"/>
        </w:numPr>
        <w:spacing w:after="0" w:line="240" w:lineRule="auto"/>
        <w:ind w:right="141"/>
        <w:jc w:val="both"/>
        <w:rPr>
          <w:rFonts w:eastAsia="Times New Roman" w:cs="Times New Roman"/>
          <w:bCs/>
          <w:lang w:eastAsia="fr-FR"/>
        </w:rPr>
      </w:pPr>
      <w:r w:rsidRPr="00D66962">
        <w:rPr>
          <w:rFonts w:eastAsia="Times New Roman" w:cs="Times New Roman"/>
          <w:bCs/>
          <w:lang w:eastAsia="fr-FR"/>
        </w:rPr>
        <w:t>Vérifier qu’il dispose des équipements de protection collective adaptés aux risques, et/ou lui remettre les équipements complémentaires si nécessaire,</w:t>
      </w:r>
    </w:p>
    <w:p w:rsidR="007B49AF" w:rsidRPr="00D66962" w:rsidRDefault="007B49AF" w:rsidP="007B49AF">
      <w:pPr>
        <w:numPr>
          <w:ilvl w:val="0"/>
          <w:numId w:val="91"/>
        </w:numPr>
        <w:spacing w:after="0" w:line="240" w:lineRule="auto"/>
        <w:ind w:right="141"/>
        <w:jc w:val="both"/>
        <w:rPr>
          <w:rFonts w:eastAsia="Times New Roman" w:cs="Times New Roman"/>
          <w:bCs/>
          <w:lang w:eastAsia="fr-FR"/>
        </w:rPr>
      </w:pPr>
      <w:r w:rsidRPr="00D66962">
        <w:rPr>
          <w:rFonts w:eastAsia="Times New Roman" w:cs="Times New Roman"/>
          <w:bCs/>
          <w:lang w:eastAsia="fr-FR"/>
        </w:rPr>
        <w:t>Présenter les tâches à réaliser,</w:t>
      </w:r>
    </w:p>
    <w:p w:rsidR="007B49AF" w:rsidRPr="00D66962" w:rsidRDefault="007B49AF" w:rsidP="007B49AF">
      <w:pPr>
        <w:numPr>
          <w:ilvl w:val="0"/>
          <w:numId w:val="91"/>
        </w:numPr>
        <w:spacing w:after="0" w:line="240" w:lineRule="auto"/>
        <w:ind w:right="141"/>
        <w:jc w:val="both"/>
        <w:rPr>
          <w:rFonts w:eastAsia="Times New Roman" w:cs="Times New Roman"/>
          <w:bCs/>
          <w:lang w:eastAsia="fr-FR"/>
        </w:rPr>
      </w:pPr>
      <w:r w:rsidRPr="00D66962">
        <w:rPr>
          <w:rFonts w:eastAsia="Times New Roman" w:cs="Times New Roman"/>
          <w:bCs/>
          <w:lang w:eastAsia="fr-FR"/>
        </w:rPr>
        <w:t>Présenter les consignes à appliquer en sécurité et environnement,</w:t>
      </w:r>
    </w:p>
    <w:p w:rsidR="007B49AF" w:rsidRPr="00D66962" w:rsidRDefault="007B49AF" w:rsidP="007B49AF">
      <w:pPr>
        <w:numPr>
          <w:ilvl w:val="0"/>
          <w:numId w:val="91"/>
        </w:numPr>
        <w:spacing w:after="0" w:line="240" w:lineRule="auto"/>
        <w:ind w:right="141"/>
        <w:jc w:val="both"/>
        <w:rPr>
          <w:rFonts w:eastAsia="Times New Roman" w:cs="Times New Roman"/>
          <w:lang w:eastAsia="fr-FR"/>
        </w:rPr>
      </w:pPr>
      <w:r w:rsidRPr="00D66962">
        <w:rPr>
          <w:rFonts w:eastAsia="Times New Roman" w:cs="Times New Roman"/>
          <w:bCs/>
          <w:lang w:eastAsia="fr-FR"/>
        </w:rPr>
        <w:t>Expliquer les risques spécifiques au travail à effectuer</w:t>
      </w:r>
      <w:r w:rsidRPr="00D66962">
        <w:rPr>
          <w:rFonts w:eastAsia="Times New Roman" w:cs="Times New Roman"/>
          <w:lang w:eastAsia="fr-FR"/>
        </w:rPr>
        <w:t>, notamment au travers de la lecture commentée du PPSPS ou de l’analyse de risques.</w:t>
      </w:r>
    </w:p>
    <w:p w:rsidR="007B49AF" w:rsidRPr="00D66962" w:rsidRDefault="007B49AF" w:rsidP="007B49AF">
      <w:pPr>
        <w:spacing w:after="0" w:line="240" w:lineRule="auto"/>
        <w:jc w:val="both"/>
        <w:rPr>
          <w:rFonts w:eastAsia="Times New Roman" w:cs="Times New Roman"/>
          <w:lang w:eastAsia="fr-FR"/>
        </w:rPr>
      </w:pPr>
      <w:r w:rsidRPr="00D66962">
        <w:rPr>
          <w:rFonts w:eastAsia="Times New Roman" w:cs="Times New Roman"/>
          <w:lang w:eastAsia="fr-FR"/>
        </w:rPr>
        <w:t>De plus, les connaissances du personnel intérimaire sont évaluées avant la prise de poste à l’aide d’un questionnaire à choix multiple concernant les prescriptions de sécurité d’ordre électrique.</w:t>
      </w:r>
    </w:p>
    <w:p w:rsidR="00F57CE7" w:rsidRPr="00D66962" w:rsidRDefault="00F57CE7" w:rsidP="007B49AF">
      <w:pPr>
        <w:spacing w:after="0" w:line="240" w:lineRule="auto"/>
        <w:jc w:val="both"/>
        <w:rPr>
          <w:rFonts w:eastAsia="Times New Roman" w:cs="Times New Roman"/>
          <w:lang w:eastAsia="fr-FR"/>
        </w:rPr>
      </w:pPr>
      <w:r w:rsidRPr="00D66962">
        <w:rPr>
          <w:rFonts w:eastAsia="Times New Roman" w:cs="Times New Roman"/>
          <w:noProof/>
          <w:lang w:eastAsia="fr-FR"/>
        </w:rPr>
        <mc:AlternateContent>
          <mc:Choice Requires="wpg">
            <w:drawing>
              <wp:anchor distT="0" distB="0" distL="114300" distR="114300" simplePos="0" relativeHeight="251646976" behindDoc="0" locked="0" layoutInCell="1" allowOverlap="1" wp14:anchorId="5C21B0DF" wp14:editId="138B4929">
                <wp:simplePos x="0" y="0"/>
                <wp:positionH relativeFrom="column">
                  <wp:posOffset>-548005</wp:posOffset>
                </wp:positionH>
                <wp:positionV relativeFrom="paragraph">
                  <wp:posOffset>43180</wp:posOffset>
                </wp:positionV>
                <wp:extent cx="523875" cy="523875"/>
                <wp:effectExtent l="0" t="0" r="9525" b="9525"/>
                <wp:wrapNone/>
                <wp:docPr id="2"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523875"/>
                          <a:chOff x="2011" y="6290"/>
                          <a:chExt cx="4500" cy="4500"/>
                        </a:xfrm>
                      </wpg:grpSpPr>
                      <pic:pic xmlns:pic="http://schemas.openxmlformats.org/drawingml/2006/picture">
                        <pic:nvPicPr>
                          <pic:cNvPr id="5"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2011" y="6290"/>
                            <a:ext cx="4500" cy="4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3129" y="7547"/>
                            <a:ext cx="2553" cy="1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e 2" o:spid="_x0000_s1026" style="position:absolute;margin-left:-43.15pt;margin-top:3.4pt;width:41.25pt;height:41.25pt;z-index:251908608" coordorigin="2011,6290" coordsize="4500,4500"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">
                <v:shape id="Picture 8" o:spid="_x0000_s1027" type="#_x0000_t75" style="position:absolute;left:2011;top:6290;width:4500;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MTuXBAAAA2gAAAA8AAABkcnMvZG93bnJldi54bWxEj0FrwkAUhO8F/8PyBG91o5ii0VWCpbQe&#10;qyIeH9nnJph9G7KrSf99VxA8DjPzDbPa9LYWd2p95VjBZJyAIC6crtgoOB6+3ucgfEDWWDsmBX/k&#10;YbMevK0w067jX7rvgxERwj5DBWUITSalL0qy6MeuIY7exbUWQ5StkbrFLsJtLadJ8iEtVhwXSmxo&#10;W1Jx3d+sgs/CmFsyS9PFiZvuUJ3znfvOlRoN+3wJIlAfXuFn+0crSOFxJd4A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MTuXBAAAA2gAAAA8AAAAAAAAAAAAAAAAAnwIA&#10;AGRycy9kb3ducmV2LnhtbFBLBQYAAAAABAAEAPcAAACNAwAAAAA=&#10;">
                  <v:imagedata r:id="rId168" o:title=""/>
                </v:shape>
                <v:shape id="Picture 9" o:spid="_x0000_s1028" type="#_x0000_t75" style="position:absolute;left:3129;top:7547;width:2553;height:1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e5ELCAAAA2gAAAA8AAABkcnMvZG93bnJldi54bWxEj8FqwzAQRO+B/oPYQm+x3Bya4FoJpWlC&#10;CfRgJx+wWFvZibUykpy4fx8VCj0OM/OGKTeT7cWVfOgcK3jOchDEjdMdGwWn426+AhEissbeMSn4&#10;oQCb9cOsxEK7G1d0raMRCcKhQAVtjEMhZWhashgyNxAn79t5izFJb6T2eEtw28tFnr9Iix2nhRYH&#10;em+pudSjVTAezN7xwmwPOFZYVx/nr7DaKvX0OL29gog0xf/wX/tTK1jC75V0A+T6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3uRCwgAAANoAAAAPAAAAAAAAAAAAAAAAAJ8C&#10;AABkcnMvZG93bnJldi54bWxQSwUGAAAAAAQABAD3AAAAjgMAAAAA&#10;">
                  <v:imagedata r:id="rId169" o:title=""/>
                </v:shape>
              </v:group>
            </w:pict>
          </mc:Fallback>
        </mc:AlternateContent>
      </w:r>
    </w:p>
    <w:p w:rsidR="00F57CE7" w:rsidRPr="00D66962" w:rsidRDefault="00F57CE7" w:rsidP="007B49AF">
      <w:pPr>
        <w:spacing w:after="0" w:line="240" w:lineRule="auto"/>
        <w:jc w:val="both"/>
        <w:rPr>
          <w:rFonts w:eastAsia="Times New Roman" w:cs="Times New Roman"/>
          <w:lang w:eastAsia="fr-FR"/>
        </w:rPr>
      </w:pPr>
      <w:r w:rsidRPr="00D66962">
        <w:rPr>
          <w:rFonts w:cs="Times New Roman"/>
          <w:noProof/>
          <w:lang w:eastAsia="fr-FR"/>
        </w:rPr>
        <mc:AlternateContent>
          <mc:Choice Requires="wps">
            <w:drawing>
              <wp:anchor distT="0" distB="0" distL="114300" distR="114300" simplePos="0" relativeHeight="251670528" behindDoc="1" locked="0" layoutInCell="1" allowOverlap="1" wp14:anchorId="61825DD1" wp14:editId="61561668">
                <wp:simplePos x="0" y="0"/>
                <wp:positionH relativeFrom="column">
                  <wp:posOffset>-223520</wp:posOffset>
                </wp:positionH>
                <wp:positionV relativeFrom="paragraph">
                  <wp:posOffset>100330</wp:posOffset>
                </wp:positionV>
                <wp:extent cx="6534150" cy="619125"/>
                <wp:effectExtent l="57150" t="38100" r="76200" b="104775"/>
                <wp:wrapNone/>
                <wp:docPr id="23" name="Rectangle à coins arrondis 23"/>
                <wp:cNvGraphicFramePr/>
                <a:graphic xmlns:a="http://schemas.openxmlformats.org/drawingml/2006/main">
                  <a:graphicData uri="http://schemas.microsoft.com/office/word/2010/wordprocessingShape">
                    <wps:wsp>
                      <wps:cNvSpPr/>
                      <wps:spPr>
                        <a:xfrm>
                          <a:off x="0" y="0"/>
                          <a:ext cx="6534150" cy="619125"/>
                        </a:xfrm>
                        <a:prstGeom prst="round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813475" w:rsidRDefault="00813475" w:rsidP="00F57CE7">
                            <w:pPr>
                              <w:jc w:val="center"/>
                            </w:pPr>
                            <w:r w:rsidRPr="00C9118E">
                              <w:rPr>
                                <w:rFonts w:eastAsia="Times New Roman" w:cs="Times New Roman"/>
                                <w:lang w:eastAsia="fr-FR"/>
                              </w:rPr>
                              <w:t>Afin d’assurer une mise en œuvre dans de bonnes conditions et dans le respect des règles de l’art, l’ensemble du personnel est tenu informé des mesures sécurité et environnement et est tenu de les respecter.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23" o:spid="_x0000_s1069" style="position:absolute;left:0;text-align:left;margin-left:-17.6pt;margin-top:7.9pt;width:514.5pt;height:48.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" fillcolor="#a3c4ff" strokecolor="#4a7ebb">
                <v:fill color2="#e5eeff" rotate="t" angle="180" colors="0 #a3c4ff;22938f #bfd5ff;1 #e5eeff" focus="100%" type="gradient"/>
                <v:shadow on="t" color="black" opacity="24903f" origin=",.5" offset="0,.55556mm"/>
                <v:textbox>
                  <w:txbxContent>
                    <w:p w:rsidR="00813475" w:rsidRDefault="00813475" w:rsidP="00F57CE7">
                      <w:pPr>
                        <w:jc w:val="center"/>
                      </w:pPr>
                      <w:r w:rsidRPr="00C9118E">
                        <w:rPr>
                          <w:rFonts w:eastAsia="Times New Roman" w:cs="Times New Roman"/>
                          <w:lang w:eastAsia="fr-FR"/>
                        </w:rPr>
                        <w:t>Afin d’assurer une mise en œuvre dans de bonnes conditions et dans le respect des règles de l’art, l’ensemble du personnel est tenu informé des mesures sécurité et environnement et est tenu de les respecter.</w:t>
                      </w:r>
                    </w:p>
                  </w:txbxContent>
                </v:textbox>
              </v:roundrect>
            </w:pict>
          </mc:Fallback>
        </mc:AlternateContent>
      </w:r>
    </w:p>
    <w:p w:rsidR="00F57CE7" w:rsidRPr="00D66962" w:rsidRDefault="00F57CE7" w:rsidP="007B49AF">
      <w:pPr>
        <w:spacing w:after="0" w:line="240" w:lineRule="auto"/>
        <w:jc w:val="both"/>
        <w:rPr>
          <w:rFonts w:eastAsia="Times New Roman" w:cs="Times New Roman"/>
          <w:lang w:eastAsia="fr-FR"/>
        </w:rPr>
      </w:pPr>
    </w:p>
    <w:p w:rsidR="00F57CE7" w:rsidRPr="00D66962" w:rsidRDefault="00F57CE7" w:rsidP="007B49AF">
      <w:pPr>
        <w:spacing w:after="0" w:line="240" w:lineRule="auto"/>
        <w:jc w:val="both"/>
        <w:rPr>
          <w:rFonts w:eastAsia="Times New Roman" w:cs="Times New Roman"/>
          <w:lang w:eastAsia="fr-FR"/>
        </w:rPr>
      </w:pPr>
    </w:p>
    <w:p w:rsidR="00F57CE7" w:rsidRPr="00D66962" w:rsidRDefault="00F57CE7" w:rsidP="007B49AF">
      <w:pPr>
        <w:spacing w:after="0" w:line="240" w:lineRule="auto"/>
        <w:jc w:val="both"/>
        <w:rPr>
          <w:rFonts w:eastAsia="Times New Roman" w:cs="Times New Roman"/>
          <w:lang w:eastAsia="fr-FR"/>
        </w:rPr>
      </w:pPr>
    </w:p>
    <w:p w:rsidR="00F57CE7" w:rsidRPr="00D66962" w:rsidRDefault="00F57CE7" w:rsidP="007B49AF">
      <w:pPr>
        <w:spacing w:after="0" w:line="240" w:lineRule="auto"/>
        <w:jc w:val="both"/>
        <w:rPr>
          <w:rFonts w:eastAsia="Times New Roman" w:cs="Times New Roman"/>
          <w:lang w:eastAsia="fr-FR"/>
        </w:rPr>
      </w:pPr>
    </w:p>
    <w:p w:rsidR="00F57CE7" w:rsidRPr="00D66962" w:rsidRDefault="00F57CE7" w:rsidP="007B49AF">
      <w:pPr>
        <w:spacing w:after="0" w:line="240" w:lineRule="auto"/>
        <w:jc w:val="both"/>
        <w:rPr>
          <w:rFonts w:eastAsia="Times New Roman" w:cs="Times New Roman"/>
          <w:lang w:eastAsia="fr-FR"/>
        </w:rPr>
      </w:pPr>
    </w:p>
    <w:p w:rsidR="007B49AF" w:rsidRPr="00D66962" w:rsidRDefault="007B49AF" w:rsidP="007B49AF">
      <w:pPr>
        <w:autoSpaceDE w:val="0"/>
        <w:autoSpaceDN w:val="0"/>
        <w:adjustRightInd w:val="0"/>
        <w:spacing w:after="0" w:line="240" w:lineRule="auto"/>
        <w:rPr>
          <w:rFonts w:cs="Times New Roman"/>
          <w:b/>
          <w:u w:val="single"/>
        </w:rPr>
      </w:pPr>
      <w:r w:rsidRPr="00D66962">
        <w:rPr>
          <w:rFonts w:cs="Times New Roman"/>
          <w:b/>
          <w:u w:val="single"/>
        </w:rPr>
        <w:t>Voir annexe FICHE ACCUEIL</w:t>
      </w:r>
    </w:p>
    <w:p w:rsidR="007B49AF" w:rsidRPr="00D66962" w:rsidRDefault="007B49AF" w:rsidP="007B49AF">
      <w:pPr>
        <w:autoSpaceDE w:val="0"/>
        <w:autoSpaceDN w:val="0"/>
        <w:adjustRightInd w:val="0"/>
        <w:spacing w:after="0" w:line="240" w:lineRule="auto"/>
        <w:rPr>
          <w:rFonts w:cs="Times New Roman"/>
          <w:b/>
          <w:u w:val="single"/>
        </w:rPr>
      </w:pPr>
    </w:p>
    <w:p w:rsidR="007B49AF" w:rsidRPr="00D66962" w:rsidRDefault="007B49AF" w:rsidP="009152B8">
      <w:pPr>
        <w:pStyle w:val="Titre3"/>
      </w:pPr>
      <w:bookmarkStart w:id="1266" w:name="_Toc456964091"/>
      <w:bookmarkStart w:id="1267" w:name="_Toc456972052"/>
      <w:r w:rsidRPr="00D66962">
        <w:t>FC2 / Mettre en place l'organisation pour répondre à la prestation</w:t>
      </w:r>
      <w:bookmarkEnd w:id="1266"/>
      <w:bookmarkEnd w:id="1267"/>
    </w:p>
    <w:p w:rsidR="007B49AF" w:rsidRPr="00D66962" w:rsidRDefault="007B49AF" w:rsidP="00D66962">
      <w:pPr>
        <w:jc w:val="both"/>
        <w:rPr>
          <w:rFonts w:cs="Times New Roman"/>
        </w:rPr>
      </w:pPr>
      <w:r w:rsidRPr="00D66962">
        <w:rPr>
          <w:rFonts w:cs="Times New Roman"/>
        </w:rPr>
        <w:t>Nous avons détaillé dans ce mémoire chapitre 2 l’ensemble de l’organisation que nous mettrons en œuvre</w:t>
      </w:r>
      <w:r w:rsidR="00FC54EF" w:rsidRPr="00D66962">
        <w:rPr>
          <w:rFonts w:cs="Times New Roman"/>
        </w:rPr>
        <w:t>.</w:t>
      </w:r>
    </w:p>
    <w:p w:rsidR="007B49AF" w:rsidRPr="00D66962" w:rsidRDefault="007B49AF" w:rsidP="009152B8">
      <w:pPr>
        <w:pStyle w:val="Titre3"/>
      </w:pPr>
      <w:bookmarkStart w:id="1268" w:name="_Toc456964092"/>
      <w:bookmarkStart w:id="1269" w:name="_Toc456972053"/>
      <w:r w:rsidRPr="00D66962">
        <w:t>FC3 / Justifier des habilitations et compétences requises pour assurer  la maintenance</w:t>
      </w:r>
      <w:bookmarkEnd w:id="1268"/>
      <w:bookmarkEnd w:id="1269"/>
    </w:p>
    <w:p w:rsidR="00FC54EF" w:rsidRPr="00D66962" w:rsidRDefault="00FC54EF" w:rsidP="00D66962">
      <w:pPr>
        <w:jc w:val="both"/>
        <w:rPr>
          <w:rFonts w:cs="Times New Roman"/>
        </w:rPr>
      </w:pPr>
      <w:r w:rsidRPr="00D66962">
        <w:rPr>
          <w:rFonts w:cs="Times New Roman"/>
        </w:rPr>
        <w:t>Nous avons détaillé dans ce mémoire chapitre 2 l’ensemble des profils techniciens que nous mettrons en place.</w:t>
      </w:r>
    </w:p>
    <w:p w:rsidR="007B49AF" w:rsidRPr="00D66962" w:rsidRDefault="007B49AF" w:rsidP="009152B8">
      <w:pPr>
        <w:pStyle w:val="Titre3"/>
      </w:pPr>
      <w:bookmarkStart w:id="1270" w:name="_Toc456964093"/>
      <w:bookmarkStart w:id="1271" w:name="_Toc456972054"/>
      <w:r w:rsidRPr="00D66962">
        <w:t>FC4 / S'adapter aux outils de traçabilité, gestion, etc.</w:t>
      </w:r>
      <w:bookmarkEnd w:id="1270"/>
      <w:bookmarkEnd w:id="1271"/>
    </w:p>
    <w:p w:rsidR="007B49AF" w:rsidRPr="00D66962" w:rsidRDefault="007B49AF" w:rsidP="00D66962">
      <w:pPr>
        <w:autoSpaceDE w:val="0"/>
        <w:autoSpaceDN w:val="0"/>
        <w:adjustRightInd w:val="0"/>
        <w:spacing w:after="0" w:line="240" w:lineRule="auto"/>
        <w:jc w:val="both"/>
        <w:rPr>
          <w:rFonts w:cs="Times New Roman"/>
        </w:rPr>
      </w:pPr>
      <w:r w:rsidRPr="00D66962">
        <w:rPr>
          <w:rFonts w:cs="Times New Roman"/>
        </w:rPr>
        <w:t>Nos ingénieurs méthodes connaissant parfaitement SAP et assurerons la formation à nos compagnons.</w:t>
      </w:r>
    </w:p>
    <w:p w:rsidR="007B49AF" w:rsidRPr="00D66962" w:rsidRDefault="007B49AF" w:rsidP="00D66962">
      <w:pPr>
        <w:autoSpaceDE w:val="0"/>
        <w:autoSpaceDN w:val="0"/>
        <w:adjustRightInd w:val="0"/>
        <w:spacing w:after="0" w:line="240" w:lineRule="auto"/>
        <w:jc w:val="both"/>
        <w:rPr>
          <w:rFonts w:cs="Times New Roman"/>
        </w:rPr>
      </w:pPr>
      <w:r w:rsidRPr="00D66962">
        <w:rPr>
          <w:rFonts w:cs="Times New Roman"/>
        </w:rPr>
        <w:t>Nous utiliserons après une formatio</w:t>
      </w:r>
      <w:r w:rsidR="00FC54EF" w:rsidRPr="00D66962">
        <w:rPr>
          <w:rFonts w:cs="Times New Roman"/>
        </w:rPr>
        <w:t>n</w:t>
      </w:r>
      <w:r w:rsidRPr="00D66962">
        <w:rPr>
          <w:rFonts w:cs="Times New Roman"/>
        </w:rPr>
        <w:t xml:space="preserve"> </w:t>
      </w:r>
      <w:r w:rsidR="00FC54EF" w:rsidRPr="00D66962">
        <w:rPr>
          <w:rFonts w:cs="Times New Roman"/>
        </w:rPr>
        <w:t xml:space="preserve">de </w:t>
      </w:r>
      <w:r w:rsidRPr="00D66962">
        <w:rPr>
          <w:rFonts w:cs="Times New Roman"/>
        </w:rPr>
        <w:t>la GTB en place. Nous vous proposerons au besoin des modifications de ces applications pour avoir un rendu, une remontée d’informations plus adpatés à nos besoins.</w:t>
      </w:r>
    </w:p>
    <w:p w:rsidR="007B49AF" w:rsidRPr="00D66962" w:rsidRDefault="007B49AF" w:rsidP="007B49AF">
      <w:pPr>
        <w:autoSpaceDE w:val="0"/>
        <w:autoSpaceDN w:val="0"/>
        <w:adjustRightInd w:val="0"/>
        <w:spacing w:after="0" w:line="240" w:lineRule="auto"/>
        <w:rPr>
          <w:rFonts w:cs="Times New Roman"/>
          <w:color w:val="FF0000"/>
        </w:rPr>
      </w:pPr>
    </w:p>
    <w:p w:rsidR="007B49AF" w:rsidRPr="00D66962" w:rsidRDefault="007B49AF" w:rsidP="007B49AF">
      <w:pPr>
        <w:autoSpaceDE w:val="0"/>
        <w:autoSpaceDN w:val="0"/>
        <w:adjustRightInd w:val="0"/>
        <w:spacing w:after="0" w:line="240" w:lineRule="auto"/>
        <w:rPr>
          <w:rFonts w:cs="Times New Roman"/>
          <w:b/>
          <w:color w:val="000000" w:themeColor="text1"/>
          <w:u w:val="single"/>
        </w:rPr>
      </w:pPr>
      <w:r w:rsidRPr="00D66962">
        <w:rPr>
          <w:rFonts w:cs="Times New Roman"/>
          <w:b/>
          <w:color w:val="000000" w:themeColor="text1"/>
          <w:u w:val="single"/>
        </w:rPr>
        <w:t>Voir annexe PRESENTATION ACTIVITE AUTOMATISME SPIE</w:t>
      </w: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9152B8">
      <w:pPr>
        <w:pStyle w:val="Titre3"/>
      </w:pPr>
      <w:bookmarkStart w:id="1272" w:name="_Toc456964094"/>
      <w:bookmarkStart w:id="1273" w:name="_Toc456972055"/>
      <w:r w:rsidRPr="00C9118E">
        <w:t xml:space="preserve">FC5 /  Respecter les procédures de </w:t>
      </w:r>
      <w:r w:rsidR="000026DB">
        <w:t>FINAERO</w:t>
      </w:r>
      <w:bookmarkEnd w:id="1272"/>
      <w:bookmarkEnd w:id="1273"/>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Les procédures à prendre en compte seront listées dans le PAQ et rappeler lors de l’accueil de nos compagnons et sous traitants.</w:t>
      </w:r>
    </w:p>
    <w:p w:rsidR="007B49AF" w:rsidRPr="00C9118E" w:rsidRDefault="007B49AF" w:rsidP="00D66962">
      <w:pPr>
        <w:spacing w:after="0" w:line="240" w:lineRule="auto"/>
        <w:jc w:val="both"/>
        <w:rPr>
          <w:rFonts w:eastAsia="Times New Roman" w:cs="Times New Roman"/>
          <w:lang w:eastAsia="fr-FR"/>
        </w:rPr>
      </w:pPr>
      <w:r w:rsidRPr="00C9118E">
        <w:rPr>
          <w:rFonts w:eastAsia="Times New Roman" w:cs="Times New Roman"/>
          <w:lang w:eastAsia="fr-FR"/>
        </w:rPr>
        <w:t xml:space="preserve">Au cours de la phase de démarrage des prestations du marché, SPIE Sud-Ouest rédigera et présentera à </w:t>
      </w:r>
      <w:r w:rsidR="000026DB">
        <w:rPr>
          <w:rFonts w:eastAsia="Times New Roman" w:cs="Times New Roman"/>
          <w:lang w:eastAsia="fr-FR"/>
        </w:rPr>
        <w:t>FINAERO</w:t>
      </w:r>
      <w:r w:rsidRPr="00C9118E">
        <w:rPr>
          <w:rFonts w:eastAsia="Times New Roman" w:cs="Times New Roman"/>
          <w:lang w:eastAsia="fr-FR"/>
        </w:rPr>
        <w:t xml:space="preserve"> un Plan d’Assurance Qualité (PAQ) spécifique.</w:t>
      </w:r>
    </w:p>
    <w:p w:rsidR="007B49AF" w:rsidRPr="00C9118E" w:rsidRDefault="007B49AF" w:rsidP="00D66962">
      <w:pPr>
        <w:spacing w:after="0" w:line="240" w:lineRule="auto"/>
        <w:ind w:left="360"/>
        <w:jc w:val="both"/>
        <w:rPr>
          <w:rFonts w:eastAsia="Times New Roman" w:cs="Times New Roman"/>
          <w:lang w:eastAsia="fr-FR"/>
        </w:rPr>
      </w:pPr>
    </w:p>
    <w:p w:rsidR="007B49AF" w:rsidRPr="00C9118E" w:rsidRDefault="007B49AF" w:rsidP="00D66962">
      <w:pPr>
        <w:spacing w:after="0" w:line="240" w:lineRule="auto"/>
        <w:jc w:val="both"/>
        <w:rPr>
          <w:rFonts w:eastAsia="Times New Roman" w:cs="Times New Roman"/>
          <w:lang w:eastAsia="fr-FR"/>
        </w:rPr>
      </w:pPr>
      <w:r w:rsidRPr="00C9118E">
        <w:rPr>
          <w:rFonts w:eastAsia="Times New Roman" w:cs="Times New Roman"/>
          <w:lang w:eastAsia="fr-FR"/>
        </w:rPr>
        <w:t>Ce document décrira les différentes normes, méthodes et procédures concernant l’organisation et les processus mises en œuvre dans le cadre de ce marché. En particulier, il détaillera les différentes mesures prises et engagements permettant d’assurer :</w:t>
      </w:r>
    </w:p>
    <w:p w:rsidR="007B49AF" w:rsidRDefault="007B49AF" w:rsidP="00D66962">
      <w:pPr>
        <w:widowControl w:val="0"/>
        <w:numPr>
          <w:ilvl w:val="0"/>
          <w:numId w:val="254"/>
        </w:numPr>
        <w:spacing w:before="120" w:after="0" w:line="240" w:lineRule="auto"/>
        <w:jc w:val="both"/>
        <w:rPr>
          <w:rFonts w:eastAsia="Times New Roman" w:cs="Times New Roman"/>
          <w:lang w:eastAsia="fr-FR"/>
        </w:rPr>
      </w:pPr>
      <w:r>
        <w:rPr>
          <w:rFonts w:eastAsia="Times New Roman" w:cs="Times New Roman"/>
          <w:lang w:eastAsia="fr-FR"/>
        </w:rPr>
        <w:t>Les demandes d’accés en respectant les délais et les consignes de sécurité de la zone aéronautique</w:t>
      </w:r>
    </w:p>
    <w:p w:rsidR="007B49AF" w:rsidRDefault="007B49AF" w:rsidP="00D66962">
      <w:pPr>
        <w:widowControl w:val="0"/>
        <w:numPr>
          <w:ilvl w:val="0"/>
          <w:numId w:val="254"/>
        </w:numPr>
        <w:spacing w:before="120" w:after="0" w:line="240" w:lineRule="auto"/>
        <w:jc w:val="both"/>
        <w:rPr>
          <w:rFonts w:eastAsia="Times New Roman" w:cs="Times New Roman"/>
          <w:lang w:eastAsia="fr-FR"/>
        </w:rPr>
      </w:pPr>
      <w:r>
        <w:rPr>
          <w:rFonts w:eastAsia="Times New Roman" w:cs="Times New Roman"/>
          <w:lang w:eastAsia="fr-FR"/>
        </w:rPr>
        <w:t xml:space="preserve">Les procédures internes </w:t>
      </w:r>
      <w:r w:rsidR="000026DB">
        <w:rPr>
          <w:rFonts w:eastAsia="Times New Roman" w:cs="Times New Roman"/>
          <w:lang w:eastAsia="fr-FR"/>
        </w:rPr>
        <w:t>FINAERO</w:t>
      </w:r>
    </w:p>
    <w:p w:rsidR="007B49AF" w:rsidRPr="00C9118E" w:rsidRDefault="007B49AF" w:rsidP="00D66962">
      <w:pPr>
        <w:widowControl w:val="0"/>
        <w:numPr>
          <w:ilvl w:val="0"/>
          <w:numId w:val="254"/>
        </w:numPr>
        <w:spacing w:before="120" w:after="0" w:line="240" w:lineRule="auto"/>
        <w:jc w:val="both"/>
        <w:rPr>
          <w:rFonts w:eastAsia="Times New Roman" w:cs="Times New Roman"/>
          <w:lang w:eastAsia="fr-FR"/>
        </w:rPr>
      </w:pPr>
      <w:r w:rsidRPr="00C9118E">
        <w:rPr>
          <w:rFonts w:eastAsia="Times New Roman" w:cs="Times New Roman"/>
          <w:lang w:eastAsia="fr-FR"/>
        </w:rPr>
        <w:t>Le management de la Qualité,</w:t>
      </w:r>
    </w:p>
    <w:p w:rsidR="007B49AF" w:rsidRPr="00C9118E" w:rsidRDefault="007B49AF" w:rsidP="00D66962">
      <w:pPr>
        <w:widowControl w:val="0"/>
        <w:numPr>
          <w:ilvl w:val="0"/>
          <w:numId w:val="254"/>
        </w:numPr>
        <w:spacing w:before="120" w:after="0" w:line="240" w:lineRule="auto"/>
        <w:jc w:val="both"/>
        <w:rPr>
          <w:rFonts w:eastAsia="Times New Roman" w:cs="Times New Roman"/>
          <w:lang w:eastAsia="fr-FR"/>
        </w:rPr>
      </w:pPr>
      <w:r w:rsidRPr="00C9118E">
        <w:rPr>
          <w:rFonts w:eastAsia="Times New Roman" w:cs="Times New Roman"/>
          <w:lang w:eastAsia="fr-FR"/>
        </w:rPr>
        <w:t>La réalisation de la prestation,</w:t>
      </w:r>
    </w:p>
    <w:p w:rsidR="007B49AF" w:rsidRPr="00C9118E" w:rsidRDefault="007B49AF" w:rsidP="00D66962">
      <w:pPr>
        <w:widowControl w:val="0"/>
        <w:numPr>
          <w:ilvl w:val="0"/>
          <w:numId w:val="254"/>
        </w:numPr>
        <w:spacing w:before="120" w:after="0" w:line="240" w:lineRule="auto"/>
        <w:jc w:val="both"/>
        <w:rPr>
          <w:rFonts w:eastAsia="Times New Roman" w:cs="Times New Roman"/>
          <w:lang w:eastAsia="fr-FR"/>
        </w:rPr>
      </w:pPr>
      <w:r w:rsidRPr="00C9118E">
        <w:rPr>
          <w:rFonts w:eastAsia="Times New Roman" w:cs="Times New Roman"/>
          <w:lang w:eastAsia="fr-FR"/>
        </w:rPr>
        <w:t xml:space="preserve">La Responsabilité Sociétale et Environnementale (Comportement Ethique, Démarche Sécurité, Démarche Environnement, Politique d’Achats, Engagement Social, etc.). </w:t>
      </w:r>
    </w:p>
    <w:p w:rsidR="007B49AF" w:rsidRPr="00C9118E" w:rsidRDefault="007B49AF" w:rsidP="007B49AF">
      <w:pPr>
        <w:widowControl w:val="0"/>
        <w:spacing w:before="120" w:after="0" w:line="240" w:lineRule="auto"/>
        <w:ind w:left="1069"/>
        <w:rPr>
          <w:rFonts w:eastAsia="Times New Roman" w:cs="Arial"/>
          <w:lang w:eastAsia="fr-FR"/>
        </w:rPr>
      </w:pPr>
      <w:r w:rsidRPr="00C9118E">
        <w:rPr>
          <w:rFonts w:eastAsia="Times New Roman" w:cs="Times New Roman"/>
          <w:noProof/>
          <w:color w:val="333333"/>
          <w:szCs w:val="24"/>
          <w:lang w:eastAsia="fr-FR"/>
        </w:rPr>
        <w:drawing>
          <wp:anchor distT="0" distB="0" distL="114300" distR="114300" simplePos="0" relativeHeight="251655168" behindDoc="1" locked="0" layoutInCell="1" allowOverlap="1" wp14:anchorId="53DB6071" wp14:editId="220FC2AB">
            <wp:simplePos x="0" y="0"/>
            <wp:positionH relativeFrom="column">
              <wp:align>center</wp:align>
            </wp:positionH>
            <wp:positionV relativeFrom="paragraph">
              <wp:posOffset>163195</wp:posOffset>
            </wp:positionV>
            <wp:extent cx="4456430" cy="2447925"/>
            <wp:effectExtent l="0" t="0" r="1270" b="9525"/>
            <wp:wrapTight wrapText="bothSides">
              <wp:wrapPolygon edited="0">
                <wp:start x="0" y="0"/>
                <wp:lineTo x="0" y="20003"/>
                <wp:lineTo x="13758" y="21516"/>
                <wp:lineTo x="21514" y="21516"/>
                <wp:lineTo x="21514" y="1681"/>
                <wp:lineTo x="7664" y="0"/>
                <wp:lineTo x="0" y="0"/>
              </wp:wrapPolygon>
            </wp:wrapTight>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56430" cy="2447925"/>
                    </a:xfrm>
                    <a:prstGeom prst="rect">
                      <a:avLst/>
                    </a:prstGeom>
                    <a:noFill/>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ind w:left="4471" w:hanging="283"/>
        <w:jc w:val="both"/>
        <w:rPr>
          <w:rFonts w:eastAsia="Times New Roman" w:cs="Times New Roman"/>
          <w:color w:val="333333"/>
          <w:szCs w:val="24"/>
          <w:lang w:eastAsia="fr-FR"/>
        </w:rPr>
      </w:pPr>
      <w:r w:rsidRPr="00C9118E">
        <w:rPr>
          <w:rFonts w:eastAsia="Times New Roman" w:cs="Times New Roman"/>
          <w:noProof/>
          <w:color w:val="333333"/>
          <w:szCs w:val="24"/>
          <w:lang w:eastAsia="fr-FR"/>
        </w:rPr>
        <mc:AlternateContent>
          <mc:Choice Requires="wpg">
            <w:drawing>
              <wp:anchor distT="0" distB="0" distL="114300" distR="114300" simplePos="0" relativeHeight="251654144" behindDoc="0" locked="0" layoutInCell="1" allowOverlap="1" wp14:anchorId="51ABD803" wp14:editId="488AC647">
                <wp:simplePos x="0" y="0"/>
                <wp:positionH relativeFrom="column">
                  <wp:posOffset>1626870</wp:posOffset>
                </wp:positionH>
                <wp:positionV relativeFrom="paragraph">
                  <wp:posOffset>7077075</wp:posOffset>
                </wp:positionV>
                <wp:extent cx="3681095" cy="2018665"/>
                <wp:effectExtent l="19050" t="19050" r="14605" b="19685"/>
                <wp:wrapNone/>
                <wp:docPr id="371" name="Groupe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1095" cy="2018665"/>
                          <a:chOff x="0" y="0"/>
                          <a:chExt cx="3681351" cy="2018805"/>
                        </a:xfrm>
                      </wpg:grpSpPr>
                      <pic:pic xmlns:pic="http://schemas.openxmlformats.org/drawingml/2006/picture">
                        <pic:nvPicPr>
                          <pic:cNvPr id="372" name="Image 1"/>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2398816" y="213755"/>
                            <a:ext cx="1282535" cy="1805050"/>
                          </a:xfrm>
                          <a:prstGeom prst="rect">
                            <a:avLst/>
                          </a:prstGeom>
                          <a:noFill/>
                          <a:ln w="6350">
                            <a:solidFill>
                              <a:srgbClr val="D8D8D8"/>
                            </a:solidFill>
                            <a:miter lim="800000"/>
                            <a:headEnd/>
                            <a:tailEnd/>
                          </a:ln>
                          <a:effectLst/>
                        </pic:spPr>
                      </pic:pic>
                      <pic:pic xmlns:pic="http://schemas.openxmlformats.org/drawingml/2006/picture">
                        <pic:nvPicPr>
                          <pic:cNvPr id="373" name="Image 2"/>
                          <pic:cNvPicPr>
                            <a:picLocks noChangeAspect="1"/>
                          </pic:cNvPicPr>
                        </pic:nvPicPr>
                        <pic:blipFill>
                          <a:blip r:embed="rId173">
                            <a:extLst>
                              <a:ext uri="{28A0092B-C50C-407E-A947-70E740481C1C}">
                                <a14:useLocalDpi xmlns:a14="http://schemas.microsoft.com/office/drawing/2010/main" val="0"/>
                              </a:ext>
                            </a:extLst>
                          </a:blip>
                          <a:srcRect/>
                          <a:stretch>
                            <a:fillRect/>
                          </a:stretch>
                        </pic:blipFill>
                        <pic:spPr bwMode="auto">
                          <a:xfrm>
                            <a:off x="1223159" y="118753"/>
                            <a:ext cx="1270660" cy="1805049"/>
                          </a:xfrm>
                          <a:prstGeom prst="rect">
                            <a:avLst/>
                          </a:prstGeom>
                          <a:noFill/>
                          <a:ln w="9525">
                            <a:solidFill>
                              <a:srgbClr val="D8D8D8"/>
                            </a:solidFill>
                            <a:miter lim="800000"/>
                            <a:headEnd/>
                            <a:tailEnd/>
                          </a:ln>
                        </pic:spPr>
                      </pic:pic>
                      <pic:pic xmlns:pic="http://schemas.openxmlformats.org/drawingml/2006/picture">
                        <pic:nvPicPr>
                          <pic:cNvPr id="374" name="Image 3"/>
                          <pic:cNvPicPr>
                            <a:picLocks noChangeAspect="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70660" cy="1805049"/>
                          </a:xfrm>
                          <a:prstGeom prst="rect">
                            <a:avLst/>
                          </a:prstGeom>
                          <a:noFill/>
                          <a:ln w="6350">
                            <a:solidFill>
                              <a:srgbClr val="D8D8D8"/>
                            </a:solidFill>
                            <a:miter lim="800000"/>
                            <a:headEnd/>
                            <a:tailEnd/>
                          </a:ln>
                          <a:effectLst/>
                        </pic:spPr>
                      </pic:pic>
                    </wpg:wgp>
                  </a:graphicData>
                </a:graphic>
                <wp14:sizeRelH relativeFrom="margin">
                  <wp14:pctWidth>0</wp14:pctWidth>
                </wp14:sizeRelH>
                <wp14:sizeRelV relativeFrom="margin">
                  <wp14:pctHeight>0</wp14:pctHeight>
                </wp14:sizeRelV>
              </wp:anchor>
            </w:drawing>
          </mc:Choice>
          <mc:Fallback>
            <w:pict>
              <v:group id="Groupe 371" o:spid="_x0000_s1026" style="position:absolute;margin-left:128.1pt;margin-top:557.25pt;width:289.85pt;height:158.95pt;z-index:251919872;mso-width-relative:margin;mso-height-relative:margin" coordsize="36813,2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">
                <v:shape id="Image 1" o:spid="_x0000_s1027" type="#_x0000_t75" style="position:absolute;left:23988;top:2137;width:12825;height:18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LnoHEAAAA3AAAAA8AAABkcnMvZG93bnJldi54bWxEj91qAjEUhO8LvkM4gjelZmupla1RpCBY&#10;CgV/9v6QnG4WNydLEnV9e1MQvBxm5htmvuxdK84UYuNZweu4AEGsvWm4VnDYr19mIGJCNth6JgVX&#10;irBcDJ7mWBp/4S2dd6kWGcKxRAU2pa6UMmpLDuPYd8TZ+/PBYcoy1NIEvGS4a+WkKKbSYcN5wWJH&#10;X5b0cXdyClz1rk+x6uzv7HlaV3oTvl34UWo07FefIBL16RG+tzdGwdvHBP7P5CM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LnoHEAAAA3AAAAA8AAAAAAAAAAAAAAAAA&#10;nwIAAGRycy9kb3ducmV2LnhtbFBLBQYAAAAABAAEAPcAAACQAwAAAAA=&#10;" stroked="t" strokecolor="#d8d8d8" strokeweight=".5pt">
                  <v:imagedata r:id="rId175" o:title=""/>
                  <v:path arrowok="t"/>
                </v:shape>
                <v:shape id="Image 2" o:spid="_x0000_s1028" type="#_x0000_t75" style="position:absolute;left:12231;top:1187;width:12707;height:18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86bFAAAA3AAAAA8AAABkcnMvZG93bnJldi54bWxEj1FrwkAQhN8F/8Oxgm/1opa0pJ4igiCi&#10;har4vOS2SWhuL96dmvTXe4WCj8PsfLMzW7SmFjdyvrKsYDxKQBDnVldcKDgd1y/vIHxA1lhbJgUd&#10;eVjM+70ZZtre+Ytuh1CICGGfoYIyhCaT0uclGfQj2xBH79s6gyFKV0jt8B7hppaTJEmlwYpjQ4kN&#10;rUrKfw5XE99I1+d991nsfi/V2S9lt0nd9lWp4aBdfoAI1Ibn8X96oxVM36bwNyYSQM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KPOmxQAAANwAAAAPAAAAAAAAAAAAAAAA&#10;AJ8CAABkcnMvZG93bnJldi54bWxQSwUGAAAAAAQABAD3AAAAkQMAAAAA&#10;" stroked="t" strokecolor="#d8d8d8">
                  <v:imagedata r:id="rId176" o:title=""/>
                  <v:path arrowok="t"/>
                </v:shape>
                <v:shape id="Image 3" o:spid="_x0000_s1029" type="#_x0000_t75" style="position:absolute;width:12706;height:18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NAPnFAAAA3AAAAA8AAABkcnMvZG93bnJldi54bWxEj81uwjAQhO+VeAdrkbig4vBbFDAIoRZx&#10;4ABpH2CJlyQQr6PYkPD2dSWkHkcz841muW5NKR5Uu8KyguEgAkGcWl1wpuDn++t9DsJ5ZI2lZVLw&#10;JAfrVedtibG2DZ/okfhMBAi7GBXk3lexlC7NyaAb2Io4eBdbG/RB1pnUNTYBbko5iqKZNFhwWMix&#10;om1O6S25GwX9Q3KdZLuhLD+nyd7s8NicaaNUr9tuFiA8tf4//GrvtYLxxwT+zoQj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jQD5xQAAANwAAAAPAAAAAAAAAAAAAAAA&#10;AJ8CAABkcnMvZG93bnJldi54bWxQSwUGAAAAAAQABAD3AAAAkQMAAAAA&#10;" stroked="t" strokecolor="#d8d8d8" strokeweight=".5pt">
                  <v:imagedata r:id="rId177" o:title=""/>
                  <v:path arrowok="t"/>
                </v:shape>
              </v:group>
            </w:pict>
          </mc:Fallback>
        </mc:AlternateContent>
      </w: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spacing w:after="0" w:line="240" w:lineRule="auto"/>
        <w:ind w:left="360"/>
        <w:jc w:val="both"/>
        <w:rPr>
          <w:rFonts w:eastAsia="Times New Roman" w:cs="Times New Roman"/>
          <w:color w:val="333333"/>
          <w:szCs w:val="24"/>
          <w:lang w:eastAsia="fr-FR"/>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9152B8">
      <w:pPr>
        <w:pStyle w:val="Titre3"/>
      </w:pPr>
      <w:bookmarkStart w:id="1274" w:name="_Toc456964095"/>
      <w:bookmarkStart w:id="1275" w:name="_Toc456972056"/>
      <w:r w:rsidRPr="00C9118E">
        <w:t>FC6  / Respecter les délais d'interventions et de traitement</w:t>
      </w:r>
      <w:bookmarkEnd w:id="1274"/>
      <w:bookmarkEnd w:id="1275"/>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Nous avons bien pris en compte que toute intervention curative sera réalisée dans le délai compatible avec la criticité de l’équipement ou de la priorité de la demande d’intervention</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Le prestataire s’engage à respecter les objectifs suivants :</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u w:val="single"/>
        </w:rPr>
        <w:t>Temps de réponse en horaire ouvrée</w:t>
      </w:r>
      <w:r w:rsidRPr="00C9118E">
        <w:rPr>
          <w:rFonts w:cs="Times New Roman"/>
        </w:rPr>
        <w:t xml:space="preserve"> (temps d’arrivée sur équipement à partir du moment où STAT aura déclaré au prestataire le dysfonctionnement par appel téléphonique)</w:t>
      </w:r>
    </w:p>
    <w:p w:rsidR="007B49AF" w:rsidRPr="00F57CE7" w:rsidRDefault="007B49AF" w:rsidP="00D66962">
      <w:pPr>
        <w:pStyle w:val="Paragraphedeliste"/>
        <w:numPr>
          <w:ilvl w:val="0"/>
          <w:numId w:val="255"/>
        </w:numPr>
        <w:autoSpaceDE w:val="0"/>
        <w:autoSpaceDN w:val="0"/>
        <w:adjustRightInd w:val="0"/>
        <w:spacing w:after="0" w:line="240" w:lineRule="auto"/>
        <w:jc w:val="both"/>
        <w:rPr>
          <w:rFonts w:cs="Times New Roman"/>
        </w:rPr>
      </w:pPr>
      <w:r w:rsidRPr="00F57CE7">
        <w:rPr>
          <w:rFonts w:cs="Times New Roman"/>
        </w:rPr>
        <w:t>Equipement de Criticité 1 : 15 minutes max</w:t>
      </w:r>
    </w:p>
    <w:p w:rsidR="007B49AF" w:rsidRPr="00F57CE7" w:rsidRDefault="007B49AF" w:rsidP="00D66962">
      <w:pPr>
        <w:pStyle w:val="Paragraphedeliste"/>
        <w:numPr>
          <w:ilvl w:val="0"/>
          <w:numId w:val="255"/>
        </w:numPr>
        <w:autoSpaceDE w:val="0"/>
        <w:autoSpaceDN w:val="0"/>
        <w:adjustRightInd w:val="0"/>
        <w:spacing w:after="0" w:line="240" w:lineRule="auto"/>
        <w:jc w:val="both"/>
        <w:rPr>
          <w:rFonts w:cs="Times New Roman"/>
        </w:rPr>
      </w:pPr>
      <w:r w:rsidRPr="00F57CE7">
        <w:rPr>
          <w:rFonts w:cs="Times New Roman"/>
        </w:rPr>
        <w:t>Equipement de Criticité 2 ou intervention de priorité 1: intervention sous 1 H max</w:t>
      </w:r>
    </w:p>
    <w:p w:rsidR="007B49AF" w:rsidRPr="00F57CE7" w:rsidRDefault="007B49AF" w:rsidP="00D66962">
      <w:pPr>
        <w:pStyle w:val="Paragraphedeliste"/>
        <w:numPr>
          <w:ilvl w:val="0"/>
          <w:numId w:val="255"/>
        </w:numPr>
        <w:autoSpaceDE w:val="0"/>
        <w:autoSpaceDN w:val="0"/>
        <w:adjustRightInd w:val="0"/>
        <w:spacing w:after="0" w:line="240" w:lineRule="auto"/>
        <w:jc w:val="both"/>
        <w:rPr>
          <w:rFonts w:cs="Times New Roman"/>
        </w:rPr>
      </w:pPr>
      <w:r w:rsidRPr="00F57CE7">
        <w:rPr>
          <w:rFonts w:cs="Times New Roman"/>
        </w:rPr>
        <w:t>Equipement de Criticité 3 ou intervention de priorité 0: intervention sous 8H</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u w:val="single"/>
        </w:rPr>
        <w:t>Temps de remise en fonction</w:t>
      </w:r>
      <w:r w:rsidRPr="00C9118E">
        <w:rPr>
          <w:rFonts w:cs="Times New Roman"/>
        </w:rPr>
        <w:t xml:space="preserve"> (solution palliative et ou définitive)</w:t>
      </w:r>
    </w:p>
    <w:p w:rsidR="007B49AF" w:rsidRPr="00F57CE7" w:rsidRDefault="007B49AF" w:rsidP="00D66962">
      <w:pPr>
        <w:pStyle w:val="Paragraphedeliste"/>
        <w:numPr>
          <w:ilvl w:val="0"/>
          <w:numId w:val="257"/>
        </w:numPr>
        <w:tabs>
          <w:tab w:val="left" w:pos="3669"/>
        </w:tabs>
        <w:jc w:val="both"/>
        <w:rPr>
          <w:rFonts w:cs="Times New Roman"/>
        </w:rPr>
      </w:pPr>
      <w:r w:rsidRPr="00F57CE7">
        <w:rPr>
          <w:rFonts w:cs="Times New Roman"/>
        </w:rPr>
        <w:t>Equipement de Criticité 1 : 1 h max</w:t>
      </w:r>
      <w:r w:rsidRPr="00F57CE7">
        <w:rPr>
          <w:rFonts w:cs="Times New Roman"/>
        </w:rPr>
        <w:tab/>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Equipement de Criticité 2 et 3: 8 h max</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u w:val="single"/>
        </w:rPr>
        <w:t>Temps de réparation</w:t>
      </w:r>
      <w:r w:rsidRPr="00C9118E">
        <w:rPr>
          <w:rFonts w:cs="Times New Roman"/>
        </w:rPr>
        <w:t xml:space="preserve"> :</w:t>
      </w:r>
    </w:p>
    <w:p w:rsidR="007B49AF" w:rsidRPr="00F57CE7" w:rsidRDefault="007B49AF" w:rsidP="00D66962">
      <w:pPr>
        <w:pStyle w:val="Paragraphedeliste"/>
        <w:numPr>
          <w:ilvl w:val="0"/>
          <w:numId w:val="258"/>
        </w:numPr>
        <w:autoSpaceDE w:val="0"/>
        <w:autoSpaceDN w:val="0"/>
        <w:adjustRightInd w:val="0"/>
        <w:spacing w:after="0" w:line="240" w:lineRule="auto"/>
        <w:jc w:val="both"/>
        <w:rPr>
          <w:rFonts w:cs="Times New Roman"/>
        </w:rPr>
      </w:pPr>
      <w:r w:rsidRPr="00F57CE7">
        <w:rPr>
          <w:rFonts w:cs="Times New Roman"/>
        </w:rPr>
        <w:t>Equipement de Criticité 1, 2 et 3 ou intervention de priorités 1 et 2 : Idéalement 24h avec un maximum de 5 jours. (Hors OT en attente de pièces spécifiques ou attente arrêt production)</w:t>
      </w:r>
    </w:p>
    <w:p w:rsidR="007B49AF" w:rsidRPr="00C9118E" w:rsidRDefault="007B49AF" w:rsidP="00D66962">
      <w:pPr>
        <w:autoSpaceDE w:val="0"/>
        <w:autoSpaceDN w:val="0"/>
        <w:adjustRightInd w:val="0"/>
        <w:spacing w:after="0" w:line="240" w:lineRule="auto"/>
        <w:jc w:val="both"/>
        <w:rPr>
          <w:rFonts w:cs="Times New Roman"/>
          <w:b/>
          <w:bCs/>
          <w:sz w:val="18"/>
          <w:szCs w:val="18"/>
        </w:rPr>
      </w:pPr>
    </w:p>
    <w:p w:rsidR="007B49AF" w:rsidRPr="00C9118E" w:rsidRDefault="007B49AF" w:rsidP="00D66962">
      <w:pPr>
        <w:autoSpaceDE w:val="0"/>
        <w:autoSpaceDN w:val="0"/>
        <w:adjustRightInd w:val="0"/>
        <w:spacing w:after="0" w:line="240" w:lineRule="auto"/>
        <w:jc w:val="both"/>
        <w:rPr>
          <w:rFonts w:cs="Times New Roman"/>
          <w:b/>
          <w:bCs/>
          <w:i/>
        </w:rPr>
      </w:pPr>
      <w:r w:rsidRPr="00C9118E">
        <w:rPr>
          <w:rFonts w:cs="Times New Roman"/>
          <w:b/>
          <w:bCs/>
          <w:i/>
        </w:rPr>
        <w:t>Pour le lot : LR : LS07, LS08, LS09 : le prestataire respectera les exigences suivantes :</w:t>
      </w:r>
    </w:p>
    <w:p w:rsidR="007B49AF" w:rsidRPr="00C9118E" w:rsidRDefault="007B49AF" w:rsidP="00D66962">
      <w:pPr>
        <w:autoSpaceDE w:val="0"/>
        <w:autoSpaceDN w:val="0"/>
        <w:adjustRightInd w:val="0"/>
        <w:spacing w:after="0" w:line="240" w:lineRule="auto"/>
        <w:jc w:val="both"/>
        <w:rPr>
          <w:rFonts w:cs="Times New Roman"/>
          <w:i/>
        </w:rPr>
      </w:pPr>
      <w:r w:rsidRPr="00C9118E">
        <w:rPr>
          <w:rFonts w:cs="Times New Roman"/>
          <w:i/>
        </w:rPr>
        <w:t xml:space="preserve">- Il est demandé une </w:t>
      </w:r>
      <w:r w:rsidRPr="00C9118E">
        <w:rPr>
          <w:rFonts w:cs="Times New Roman"/>
          <w:b/>
          <w:bCs/>
          <w:i/>
        </w:rPr>
        <w:t xml:space="preserve">présence obligatoire sur les sites durant les phases d’application peinture conséquentes </w:t>
      </w:r>
      <w:r w:rsidRPr="00C9118E">
        <w:rPr>
          <w:rFonts w:cs="Times New Roman"/>
          <w:i/>
        </w:rPr>
        <w:t>(au sens du process peinture) : application complets wash, primaire, finition et vernis. La planification de ces temps de présence obligatoires devra être validée pour chaque avion avec les responsables de production du site.</w:t>
      </w:r>
    </w:p>
    <w:p w:rsidR="007B49AF" w:rsidRPr="00C9118E" w:rsidRDefault="007B49AF" w:rsidP="00D66962">
      <w:pPr>
        <w:autoSpaceDE w:val="0"/>
        <w:autoSpaceDN w:val="0"/>
        <w:adjustRightInd w:val="0"/>
        <w:spacing w:after="0" w:line="240" w:lineRule="auto"/>
        <w:jc w:val="both"/>
        <w:rPr>
          <w:rFonts w:cs="Times New Roman"/>
          <w:b/>
          <w:bCs/>
          <w:i/>
        </w:rPr>
      </w:pPr>
      <w:r w:rsidRPr="00C9118E">
        <w:rPr>
          <w:rFonts w:cs="Times New Roman"/>
          <w:i/>
        </w:rPr>
        <w:t xml:space="preserve">- Lors de ces permanences et lors des temps de présence sur le site pour la réalisation des travaux inclus dans la prestation contractuelle,le délai d’intervention en cas de dysfonctionnement sera </w:t>
      </w:r>
      <w:r w:rsidRPr="00C9118E">
        <w:rPr>
          <w:rFonts w:cs="Times New Roman"/>
          <w:b/>
          <w:bCs/>
          <w:i/>
        </w:rPr>
        <w:t>immédiat.</w:t>
      </w:r>
    </w:p>
    <w:p w:rsidR="007B49AF" w:rsidRPr="00C9118E" w:rsidRDefault="007B49AF" w:rsidP="00D66962">
      <w:pPr>
        <w:autoSpaceDE w:val="0"/>
        <w:autoSpaceDN w:val="0"/>
        <w:adjustRightInd w:val="0"/>
        <w:spacing w:after="0" w:line="240" w:lineRule="auto"/>
        <w:jc w:val="both"/>
        <w:rPr>
          <w:rFonts w:cs="Times New Roman"/>
          <w:i/>
        </w:rPr>
      </w:pPr>
      <w:r w:rsidRPr="00C9118E">
        <w:rPr>
          <w:rFonts w:cs="Times New Roman"/>
          <w:i/>
        </w:rPr>
        <w:t xml:space="preserve">Les interventions liées à l’amélioration du fonctionnement global des bâtiments (exemple : intervention demandé par le système de suivi du comportement technique du bâtiment LS07 : DABO) et notamment à la performance énergétique doivent être prises en compte rapidement et dans le respect des délais fixés par </w:t>
      </w:r>
      <w:r w:rsidR="000026DB">
        <w:rPr>
          <w:rFonts w:cs="Times New Roman"/>
          <w:i/>
        </w:rPr>
        <w:t>FINAERO</w:t>
      </w:r>
      <w:r w:rsidRPr="00C9118E">
        <w:rPr>
          <w:rFonts w:cs="Times New Roman"/>
          <w:i/>
        </w:rPr>
        <w:t>.</w:t>
      </w:r>
    </w:p>
    <w:p w:rsidR="007B49AF" w:rsidRPr="00C9118E" w:rsidRDefault="007B49AF" w:rsidP="00D66962">
      <w:pPr>
        <w:autoSpaceDE w:val="0"/>
        <w:autoSpaceDN w:val="0"/>
        <w:adjustRightInd w:val="0"/>
        <w:spacing w:after="0" w:line="240" w:lineRule="auto"/>
        <w:jc w:val="both"/>
        <w:rPr>
          <w:rFonts w:cs="Times New Roman"/>
        </w:rPr>
      </w:pP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Avec pour objectifs :</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- 80% des OT classés majeurs (Criticité 1 et/ou priorité 1) réalisés dans les délais fixés ci-dessus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 temps moyen d’avance/retard par rapport aux délais </w:t>
      </w:r>
      <w:r w:rsidRPr="00C9118E">
        <w:rPr>
          <w:rFonts w:eastAsia="TimesNewRoman" w:cs="Times New Roman"/>
        </w:rPr>
        <w:t xml:space="preserve">≤ </w:t>
      </w:r>
      <w:r w:rsidRPr="00C9118E">
        <w:rPr>
          <w:rFonts w:cs="Times New Roman"/>
        </w:rPr>
        <w:t>0 jour pour les interventions dites majeures,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 temps moyen d’avance/retard par rapport aux délais </w:t>
      </w:r>
      <w:r w:rsidRPr="00C9118E">
        <w:rPr>
          <w:rFonts w:eastAsia="TimesNewRoman" w:cs="Times New Roman"/>
        </w:rPr>
        <w:t xml:space="preserve">≤ </w:t>
      </w:r>
      <w:r w:rsidRPr="00C9118E">
        <w:rPr>
          <w:rFonts w:cs="Times New Roman"/>
        </w:rPr>
        <w:t>10 jours pour les interventions dites mineures.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Critères de contrôle :</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Interventions majeures : Aucun dépassement des délais contractuels</w:t>
      </w:r>
    </w:p>
    <w:p w:rsidR="007B49AF" w:rsidRPr="00C9118E" w:rsidRDefault="007B49AF" w:rsidP="00D66962">
      <w:pPr>
        <w:tabs>
          <w:tab w:val="left" w:pos="3669"/>
        </w:tabs>
        <w:jc w:val="both"/>
        <w:rPr>
          <w:rFonts w:cs="Times New Roman"/>
          <w:b/>
        </w:rPr>
      </w:pPr>
      <w:r w:rsidRPr="00C9118E">
        <w:rPr>
          <w:rFonts w:cs="Times New Roman"/>
        </w:rPr>
        <w:t>- Toutes les interventions : Aucun OT hors des délais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En pratique nous prévoyons une organisation sur place qui permettra l’atteinte de ces indicateurs en complément nous appuierons sur nos bases arrières et nos équipes mobiles d’intervention. </w:t>
      </w:r>
    </w:p>
    <w:p w:rsidR="007B49AF" w:rsidRPr="00C9118E" w:rsidRDefault="007B49AF" w:rsidP="007B49AF">
      <w:pPr>
        <w:autoSpaceDE w:val="0"/>
        <w:autoSpaceDN w:val="0"/>
        <w:adjustRightInd w:val="0"/>
        <w:spacing w:after="0" w:line="240" w:lineRule="auto"/>
        <w:rPr>
          <w:rFonts w:cs="Times New Roman"/>
          <w:b/>
        </w:rPr>
      </w:pPr>
    </w:p>
    <w:p w:rsidR="007B49AF" w:rsidRPr="00C9118E" w:rsidRDefault="007B49AF" w:rsidP="009152B8">
      <w:pPr>
        <w:pStyle w:val="Titre3"/>
      </w:pPr>
      <w:bookmarkStart w:id="1276" w:name="_Toc456964096"/>
      <w:bookmarkStart w:id="1277" w:name="_Toc456972057"/>
      <w:r w:rsidRPr="00C9118E">
        <w:t xml:space="preserve">FC7 /  Prendre en compte et s'adapter à l'activité </w:t>
      </w:r>
      <w:r w:rsidR="000026DB">
        <w:t>FINAERO</w:t>
      </w:r>
      <w:bookmarkEnd w:id="1276"/>
      <w:bookmarkEnd w:id="1277"/>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Nous respecterons les contraintes liées aux activités industrielles de </w:t>
      </w:r>
      <w:r w:rsidR="000026DB">
        <w:rPr>
          <w:rFonts w:cs="Times New Roman"/>
        </w:rPr>
        <w:t>FINAERO</w:t>
      </w:r>
      <w:r w:rsidRPr="00C9118E">
        <w:rPr>
          <w:rFonts w:cs="Times New Roman"/>
        </w:rPr>
        <w:t xml:space="preserve"> sur tous les sites d’exploitation concernés par le présent CDC et reprises dans le PAQ qui recensera les infrastructures comprises dans le périmètre et leur utilisation spécifique pour les besoins d’exploitation, les différentes zones d’activité.</w:t>
      </w:r>
    </w:p>
    <w:p w:rsidR="007B49AF" w:rsidRPr="00C9118E" w:rsidRDefault="007B49AF" w:rsidP="00D66962">
      <w:pPr>
        <w:autoSpaceDE w:val="0"/>
        <w:autoSpaceDN w:val="0"/>
        <w:adjustRightInd w:val="0"/>
        <w:spacing w:after="0" w:line="240" w:lineRule="auto"/>
        <w:jc w:val="both"/>
        <w:rPr>
          <w:rFonts w:cs="Times New Roman"/>
        </w:rPr>
      </w:pP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Nous prévoyons également d’assister à vos réunions de production ce qui nous permettra :</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d’adapter nos interventions de maintenance préventive et de maintenance corrective différée  de manière à ne pas gêner la production sur les sites d’exploitation ou réalisées dans la mesure du possible lors des périodes d’arrêts techniques des sites si existants.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 d’adapter la prestation en fonction des horaires pratiqués par </w:t>
      </w:r>
      <w:r w:rsidR="000026DB">
        <w:rPr>
          <w:rFonts w:cs="Times New Roman"/>
        </w:rPr>
        <w:t>FINAERO</w:t>
      </w:r>
      <w:r w:rsidRPr="00C9118E">
        <w:rPr>
          <w:rFonts w:cs="Times New Roman"/>
        </w:rPr>
        <w:t xml:space="preserve"> pour assurer la disponibilité globale requise,</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 d’adapter la prestation aux cadences de production de </w:t>
      </w:r>
      <w:r w:rsidR="000026DB">
        <w:rPr>
          <w:rFonts w:cs="Times New Roman"/>
        </w:rPr>
        <w:t>FINAERO</w:t>
      </w:r>
      <w:r w:rsidRPr="00C9118E">
        <w:rPr>
          <w:rFonts w:cs="Times New Roman"/>
        </w:rPr>
        <w:t xml:space="preserve"> avec prise en compte immédiate de nouvelles cadences,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d’intégrer les contraintes liées à l’activité des sites pour l’organisation des prestations.</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Nous assurons déjà ce type de fonctionnement sur SNCF et nous étblissons des tableaux de bord commun production maintenance. </w:t>
      </w:r>
    </w:p>
    <w:p w:rsidR="007B49AF" w:rsidRPr="00C9118E" w:rsidRDefault="007B49AF" w:rsidP="00D66962">
      <w:pPr>
        <w:autoSpaceDE w:val="0"/>
        <w:autoSpaceDN w:val="0"/>
        <w:adjustRightInd w:val="0"/>
        <w:spacing w:after="0" w:line="240" w:lineRule="auto"/>
        <w:jc w:val="both"/>
        <w:rPr>
          <w:rFonts w:cs="Times New Roman"/>
          <w:b/>
          <w:color w:val="000000" w:themeColor="text1"/>
          <w:u w:val="single"/>
        </w:rPr>
      </w:pPr>
      <w:r w:rsidRPr="00C9118E">
        <w:rPr>
          <w:rFonts w:cs="Times New Roman"/>
          <w:b/>
          <w:color w:val="000000" w:themeColor="text1"/>
          <w:u w:val="single"/>
        </w:rPr>
        <w:t>Voir annexe</w:t>
      </w:r>
      <w:r w:rsidR="007F01BD">
        <w:rPr>
          <w:rFonts w:cs="Times New Roman"/>
          <w:b/>
          <w:color w:val="000000" w:themeColor="text1"/>
          <w:u w:val="single"/>
        </w:rPr>
        <w:t xml:space="preserve"> 2</w:t>
      </w:r>
      <w:r w:rsidRPr="00C9118E">
        <w:rPr>
          <w:rFonts w:cs="Times New Roman"/>
          <w:b/>
          <w:color w:val="000000" w:themeColor="text1"/>
          <w:u w:val="single"/>
        </w:rPr>
        <w:t xml:space="preserve"> PLANNING OSMOZE</w:t>
      </w:r>
    </w:p>
    <w:p w:rsidR="007B49AF" w:rsidRPr="00C9118E" w:rsidRDefault="007B49AF" w:rsidP="00D66962">
      <w:pPr>
        <w:autoSpaceDE w:val="0"/>
        <w:autoSpaceDN w:val="0"/>
        <w:adjustRightInd w:val="0"/>
        <w:spacing w:after="0" w:line="240" w:lineRule="auto"/>
        <w:jc w:val="both"/>
        <w:rPr>
          <w:rFonts w:cs="Times New Roman"/>
          <w:b/>
          <w:color w:val="000000" w:themeColor="text1"/>
          <w:u w:val="single"/>
        </w:rPr>
      </w:pPr>
      <w:r w:rsidRPr="00C9118E">
        <w:rPr>
          <w:rFonts w:cs="Times New Roman"/>
          <w:b/>
          <w:color w:val="000000" w:themeColor="text1"/>
          <w:u w:val="single"/>
        </w:rPr>
        <w:t xml:space="preserve">Voir annexe </w:t>
      </w:r>
      <w:r w:rsidR="007F01BD">
        <w:rPr>
          <w:rFonts w:cs="Times New Roman"/>
          <w:b/>
          <w:color w:val="000000" w:themeColor="text1"/>
          <w:u w:val="single"/>
        </w:rPr>
        <w:t xml:space="preserve">2 </w:t>
      </w:r>
      <w:r w:rsidRPr="00C9118E">
        <w:rPr>
          <w:rFonts w:cs="Times New Roman"/>
          <w:b/>
          <w:color w:val="000000" w:themeColor="text1"/>
          <w:u w:val="single"/>
        </w:rPr>
        <w:t>TRAITEMENT OT LUSSAGNET</w:t>
      </w:r>
    </w:p>
    <w:p w:rsidR="007B49AF" w:rsidRPr="00C9118E" w:rsidRDefault="007B49AF" w:rsidP="00D66962">
      <w:pPr>
        <w:autoSpaceDE w:val="0"/>
        <w:autoSpaceDN w:val="0"/>
        <w:adjustRightInd w:val="0"/>
        <w:spacing w:after="0" w:line="240" w:lineRule="auto"/>
        <w:jc w:val="both"/>
        <w:rPr>
          <w:rFonts w:cs="Times New Roman"/>
        </w:rPr>
      </w:pPr>
    </w:p>
    <w:p w:rsidR="007B49AF" w:rsidRPr="00C9118E" w:rsidRDefault="007B49AF" w:rsidP="009152B8">
      <w:pPr>
        <w:pStyle w:val="Titre3"/>
      </w:pPr>
      <w:bookmarkStart w:id="1278" w:name="_Toc456964097"/>
      <w:bookmarkStart w:id="1279" w:name="_Toc456972058"/>
      <w:r w:rsidRPr="00C9118E">
        <w:t>FC8 / Assurer la communication des connaissances et des activités</w:t>
      </w:r>
      <w:r w:rsidR="007F01BD" w:rsidRPr="007F01BD">
        <w:t xml:space="preserve"> </w:t>
      </w:r>
      <w:r w:rsidR="007F01BD">
        <w:t>e</w:t>
      </w:r>
      <w:r w:rsidR="007F01BD" w:rsidRPr="00C9118E">
        <w:t>n fin de contrat</w:t>
      </w:r>
      <w:bookmarkEnd w:id="1278"/>
      <w:bookmarkEnd w:id="1279"/>
    </w:p>
    <w:p w:rsidR="007B49AF" w:rsidRPr="00C9118E" w:rsidRDefault="007B49AF" w:rsidP="007B49AF">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Nous vous proposos une phase de fin de contrat enclenchée 2 mois avant la date de fin du marché et détaillée dans le chapitre 4.3</w:t>
      </w:r>
    </w:p>
    <w:p w:rsidR="00C412D9" w:rsidRDefault="007B49AF" w:rsidP="007B49AF">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Cette période avec recouvrement doit permettre un transfert de connaissance entre les prestataires sortant et entrant ainsi qu’un transfert des historiques et bases de données technique entre le « sortant » et </w:t>
      </w:r>
      <w:r w:rsidR="000026DB">
        <w:rPr>
          <w:rFonts w:eastAsia="Times New Roman" w:cs="Times New Roman"/>
          <w:color w:val="333333"/>
          <w:szCs w:val="24"/>
          <w:lang w:eastAsia="fr-FR"/>
        </w:rPr>
        <w:t>FINAERO</w:t>
      </w:r>
      <w:r w:rsidRPr="00C9118E">
        <w:rPr>
          <w:rFonts w:eastAsia="Times New Roman" w:cs="Times New Roman"/>
          <w:color w:val="333333"/>
          <w:szCs w:val="24"/>
          <w:lang w:eastAsia="fr-FR"/>
        </w:rPr>
        <w:t>.</w:t>
      </w:r>
    </w:p>
    <w:p w:rsidR="00C412D9" w:rsidRDefault="00C412D9" w:rsidP="00C412D9">
      <w:pPr>
        <w:rPr>
          <w:lang w:eastAsia="fr-FR"/>
        </w:rPr>
      </w:pPr>
      <w:r>
        <w:rPr>
          <w:lang w:eastAsia="fr-FR"/>
        </w:rPr>
        <w:br w:type="page"/>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C412D9">
      <w:pPr>
        <w:pStyle w:val="Titre2"/>
      </w:pPr>
      <w:bookmarkStart w:id="1280" w:name="_Toc456964098"/>
      <w:bookmarkStart w:id="1281" w:name="_Toc456972059"/>
      <w:r w:rsidRPr="00C9118E">
        <w:t>Fonction de service</w:t>
      </w:r>
      <w:bookmarkEnd w:id="1280"/>
      <w:bookmarkEnd w:id="1281"/>
    </w:p>
    <w:p w:rsidR="007B49AF" w:rsidRPr="00D66962" w:rsidRDefault="007B49AF" w:rsidP="009152B8">
      <w:pPr>
        <w:pStyle w:val="Titre3"/>
        <w:numPr>
          <w:ilvl w:val="0"/>
          <w:numId w:val="236"/>
        </w:numPr>
      </w:pPr>
      <w:bookmarkStart w:id="1282" w:name="_Toc456964099"/>
      <w:bookmarkStart w:id="1283" w:name="_Toc456972060"/>
      <w:r w:rsidRPr="00D66962">
        <w:t>FS1 / Assurer la maintenance des installations du périmètre confié</w:t>
      </w:r>
      <w:bookmarkEnd w:id="1282"/>
      <w:bookmarkEnd w:id="1283"/>
    </w:p>
    <w:p w:rsidR="007B49AF" w:rsidRPr="00C9118E" w:rsidRDefault="007B49AF" w:rsidP="007B49AF">
      <w:pPr>
        <w:autoSpaceDE w:val="0"/>
        <w:autoSpaceDN w:val="0"/>
        <w:adjustRightInd w:val="0"/>
        <w:spacing w:after="0" w:line="240" w:lineRule="auto"/>
        <w:rPr>
          <w:rFonts w:cs="Times New Roman"/>
        </w:rPr>
      </w:pPr>
      <w:r w:rsidRPr="00C9118E">
        <w:rPr>
          <w:rFonts w:cs="Times New Roman"/>
        </w:rPr>
        <w:t>Nous assurerons la prestation de maintenance durant la phase de mise en oeuvre de façon à atteindre les objectifs de la phase opérationnelle. Notre phase de mise en œuvre est détaillée dans le chapitre 3.</w:t>
      </w:r>
    </w:p>
    <w:p w:rsidR="007B49AF" w:rsidRPr="00C9118E" w:rsidRDefault="007B49AF" w:rsidP="007B49AF">
      <w:pPr>
        <w:autoSpaceDE w:val="0"/>
        <w:autoSpaceDN w:val="0"/>
        <w:adjustRightInd w:val="0"/>
        <w:spacing w:after="0" w:line="240" w:lineRule="auto"/>
        <w:rPr>
          <w:rFonts w:cs="Times New Roman"/>
          <w:b/>
          <w:color w:val="FF0000"/>
        </w:rPr>
      </w:pPr>
    </w:p>
    <w:p w:rsidR="007B49AF" w:rsidRPr="00D66962" w:rsidRDefault="007B49AF" w:rsidP="009152B8">
      <w:pPr>
        <w:pStyle w:val="Titre3"/>
        <w:numPr>
          <w:ilvl w:val="0"/>
          <w:numId w:val="236"/>
        </w:numPr>
      </w:pPr>
      <w:bookmarkStart w:id="1284" w:name="_Toc456964100"/>
      <w:bookmarkStart w:id="1285" w:name="_Toc456972061"/>
      <w:r w:rsidRPr="00D66962">
        <w:t>FS2 / Assurer l'état des lieux du périmètre confié</w:t>
      </w:r>
      <w:bookmarkEnd w:id="1284"/>
      <w:bookmarkEnd w:id="1285"/>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Lors de la phase de déploiement du contrat, une équipe Méthodes/Technique sera allouée au contrat afin d'établir un état des lieux précis sur les équipements du périmètre.</w:t>
      </w:r>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 xml:space="preserve">Le but étant de synthétiser les informations relevées pour établir l’état du parc au démarrage du contrat et la mise en place d'un plan d'actions avec </w:t>
      </w:r>
      <w:r w:rsidR="000026DB">
        <w:rPr>
          <w:rFonts w:eastAsia="Times New Roman" w:cs="Times New Roman"/>
          <w:color w:val="333333"/>
          <w:szCs w:val="24"/>
          <w:lang w:eastAsia="x-none"/>
        </w:rPr>
        <w:t>FINAERO</w:t>
      </w:r>
      <w:r w:rsidRPr="00C9118E">
        <w:rPr>
          <w:rFonts w:eastAsia="Times New Roman" w:cs="Times New Roman"/>
          <w:color w:val="333333"/>
          <w:szCs w:val="24"/>
          <w:lang w:eastAsia="x-none"/>
        </w:rPr>
        <w:t xml:space="preserve"> pour la remise en état des équipements sur lesquels des anomalies ont été détectées.</w:t>
      </w:r>
    </w:p>
    <w:p w:rsidR="007B49AF" w:rsidRPr="00C9118E" w:rsidRDefault="007B49AF" w:rsidP="007B49AF">
      <w:pPr>
        <w:spacing w:after="0" w:line="240" w:lineRule="auto"/>
        <w:jc w:val="both"/>
        <w:rPr>
          <w:rFonts w:eastAsia="Times New Roman" w:cs="Times New Roman"/>
          <w:color w:val="333333"/>
          <w:szCs w:val="24"/>
          <w:lang w:eastAsia="x-none"/>
        </w:rPr>
      </w:pPr>
      <w:r w:rsidRPr="00C9118E">
        <w:rPr>
          <w:rFonts w:eastAsia="Times New Roman" w:cs="Times New Roman"/>
          <w:color w:val="333333"/>
          <w:szCs w:val="24"/>
          <w:lang w:eastAsia="x-none"/>
        </w:rPr>
        <w:t>Nous prévoyons de réaliser cet état des lieux sous 1 mois avec la fourniture d’un rapport.</w:t>
      </w:r>
    </w:p>
    <w:p w:rsidR="007B49AF" w:rsidRPr="00C9118E" w:rsidRDefault="007B49AF" w:rsidP="007B49AF">
      <w:pPr>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i/>
          <w:color w:val="333333"/>
          <w:szCs w:val="24"/>
          <w:lang w:eastAsia="x-none"/>
        </w:rPr>
      </w:pPr>
      <w:r w:rsidRPr="00C9118E">
        <w:rPr>
          <w:rFonts w:eastAsia="Times New Roman" w:cs="Times New Roman"/>
          <w:i/>
          <w:color w:val="333333"/>
          <w:szCs w:val="24"/>
          <w:lang w:eastAsia="x-none"/>
        </w:rPr>
        <w:t>Cet état des lieux sera transmis au client sous un format semblable à celui en exemple ci-dessous par équipement :</w:t>
      </w:r>
    </w:p>
    <w:p w:rsidR="007B49AF" w:rsidRPr="00C9118E" w:rsidRDefault="007B49AF" w:rsidP="007B49AF">
      <w:pPr>
        <w:tabs>
          <w:tab w:val="num" w:pos="720"/>
        </w:tabs>
        <w:spacing w:after="0" w:line="240" w:lineRule="auto"/>
        <w:jc w:val="both"/>
        <w:rPr>
          <w:rFonts w:eastAsia="Times New Roman" w:cs="Times New Roman"/>
          <w:color w:val="333333"/>
          <w:szCs w:val="24"/>
          <w:lang w:eastAsia="x-none"/>
        </w:rPr>
      </w:pP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r w:rsidRPr="00C9118E">
        <w:rPr>
          <w:rFonts w:eastAsia="Times New Roman" w:cs="Times New Roman"/>
          <w:noProof/>
          <w:szCs w:val="24"/>
          <w:lang w:eastAsia="fr-FR"/>
        </w:rPr>
        <w:drawing>
          <wp:anchor distT="0" distB="0" distL="114300" distR="114300" simplePos="0" relativeHeight="251650048" behindDoc="0" locked="0" layoutInCell="1" allowOverlap="1" wp14:anchorId="4BF6883E" wp14:editId="4BD583BF">
            <wp:simplePos x="0" y="0"/>
            <wp:positionH relativeFrom="column">
              <wp:posOffset>2901950</wp:posOffset>
            </wp:positionH>
            <wp:positionV relativeFrom="paragraph">
              <wp:posOffset>0</wp:posOffset>
            </wp:positionV>
            <wp:extent cx="3117215" cy="3681095"/>
            <wp:effectExtent l="19050" t="19050" r="26035" b="1460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17215" cy="36810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C9118E">
        <w:rPr>
          <w:rFonts w:eastAsia="Times New Roman" w:cs="Times New Roman"/>
          <w:noProof/>
          <w:szCs w:val="24"/>
          <w:lang w:eastAsia="fr-FR"/>
        </w:rPr>
        <w:drawing>
          <wp:anchor distT="0" distB="0" distL="114300" distR="114300" simplePos="0" relativeHeight="251649024" behindDoc="0" locked="0" layoutInCell="1" allowOverlap="1" wp14:anchorId="592C0C54" wp14:editId="09E1D979">
            <wp:simplePos x="0" y="0"/>
            <wp:positionH relativeFrom="column">
              <wp:posOffset>0</wp:posOffset>
            </wp:positionH>
            <wp:positionV relativeFrom="paragraph">
              <wp:posOffset>23495</wp:posOffset>
            </wp:positionV>
            <wp:extent cx="2682240" cy="3634740"/>
            <wp:effectExtent l="19050" t="19050" r="22860" b="2286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82240" cy="36347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0" w:line="240" w:lineRule="auto"/>
        <w:jc w:val="both"/>
        <w:rPr>
          <w:rFonts w:eastAsia="Times New Roman" w:cs="Times New Roman"/>
          <w:szCs w:val="24"/>
          <w:lang w:eastAsia="fr-FR"/>
        </w:rPr>
      </w:pPr>
    </w:p>
    <w:p w:rsidR="007B49AF" w:rsidRPr="00C9118E" w:rsidRDefault="007B49AF" w:rsidP="007B49AF">
      <w:pPr>
        <w:spacing w:after="120" w:line="240" w:lineRule="auto"/>
        <w:jc w:val="both"/>
        <w:rPr>
          <w:rFonts w:eastAsia="Times New Roman" w:cs="Times New Roman"/>
          <w:color w:val="333333"/>
          <w:szCs w:val="24"/>
          <w:lang w:eastAsia="fr-FR"/>
        </w:rPr>
      </w:pPr>
    </w:p>
    <w:p w:rsidR="007B49AF" w:rsidRPr="00C9118E" w:rsidRDefault="007B49AF" w:rsidP="007B49AF">
      <w:pPr>
        <w:spacing w:after="120" w:line="240" w:lineRule="auto"/>
        <w:jc w:val="both"/>
        <w:rPr>
          <w:rFonts w:eastAsia="Times New Roman" w:cs="Times New Roman"/>
          <w:color w:val="333333"/>
          <w:szCs w:val="24"/>
          <w:lang w:eastAsia="fr-FR"/>
        </w:rPr>
      </w:pPr>
    </w:p>
    <w:p w:rsidR="007B49AF" w:rsidRPr="00C9118E" w:rsidRDefault="007B49AF" w:rsidP="007B49AF">
      <w:pPr>
        <w:spacing w:after="120" w:line="240" w:lineRule="auto"/>
        <w:jc w:val="both"/>
        <w:rPr>
          <w:rFonts w:eastAsia="Times New Roman" w:cs="Times New Roman"/>
          <w:color w:val="333333"/>
          <w:szCs w:val="24"/>
          <w:lang w:eastAsia="fr-FR"/>
        </w:rPr>
      </w:pPr>
    </w:p>
    <w:p w:rsidR="007B49AF" w:rsidRPr="00C9118E" w:rsidRDefault="007B49AF" w:rsidP="007B49AF">
      <w:pPr>
        <w:spacing w:after="120" w:line="240" w:lineRule="auto"/>
        <w:jc w:val="both"/>
        <w:rPr>
          <w:rFonts w:eastAsia="Times New Roman" w:cs="Times New Roman"/>
          <w:color w:val="333333"/>
          <w:szCs w:val="24"/>
          <w:lang w:eastAsia="fr-FR"/>
        </w:rPr>
      </w:pPr>
    </w:p>
    <w:p w:rsidR="007B49AF" w:rsidRPr="00C9118E" w:rsidRDefault="007B49AF" w:rsidP="007B49AF">
      <w:pPr>
        <w:spacing w:after="120" w:line="240" w:lineRule="auto"/>
        <w:jc w:val="both"/>
        <w:rPr>
          <w:rFonts w:eastAsia="Times New Roman" w:cs="Times New Roman"/>
          <w:color w:val="333333"/>
          <w:szCs w:val="24"/>
          <w:lang w:eastAsia="fr-FR"/>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autoSpaceDE w:val="0"/>
        <w:autoSpaceDN w:val="0"/>
        <w:adjustRightInd w:val="0"/>
        <w:spacing w:after="0" w:line="240" w:lineRule="auto"/>
        <w:rPr>
          <w:rFonts w:cs="Times New Roman"/>
        </w:rPr>
      </w:pPr>
    </w:p>
    <w:p w:rsidR="007F01BD" w:rsidRDefault="007F01BD">
      <w:pPr>
        <w:rPr>
          <w:rFonts w:cs="Times New Roman"/>
          <w:b/>
        </w:rPr>
      </w:pPr>
      <w:r>
        <w:rPr>
          <w:rFonts w:cs="Times New Roman"/>
          <w:b/>
        </w:rPr>
        <w:br w:type="page"/>
      </w:r>
    </w:p>
    <w:p w:rsidR="007B49AF" w:rsidRPr="00C9118E" w:rsidRDefault="007B49AF" w:rsidP="007B49AF">
      <w:pPr>
        <w:autoSpaceDE w:val="0"/>
        <w:autoSpaceDN w:val="0"/>
        <w:adjustRightInd w:val="0"/>
        <w:spacing w:after="0" w:line="240" w:lineRule="auto"/>
        <w:rPr>
          <w:rFonts w:cs="Times New Roman"/>
          <w:b/>
        </w:rPr>
      </w:pPr>
    </w:p>
    <w:p w:rsidR="007B49AF" w:rsidRPr="00C9118E" w:rsidRDefault="007B49AF" w:rsidP="009152B8">
      <w:pPr>
        <w:pStyle w:val="Titre3"/>
      </w:pPr>
      <w:bookmarkStart w:id="1286" w:name="_Toc456964101"/>
      <w:bookmarkStart w:id="1287" w:name="_Toc456972062"/>
      <w:r w:rsidRPr="00C9118E">
        <w:t>FS3 / Assurer la conduite des installations</w:t>
      </w:r>
      <w:bookmarkEnd w:id="1286"/>
      <w:bookmarkEnd w:id="1287"/>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Nous effectuerons les mesures et relevés nécessaires au fonctionnement, suivi et optimisation des installations. </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A ce titre, le prestataire :</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prendra toutes mesures et relevés nécessaires à l’amélioration du fonctionnement des installations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effectuera les opérations d’entretien quotidien (vérification visuelle de câbles, de commandes, contrôle de fonctionnement global)</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Le prestataire se doit d’informer </w:t>
      </w:r>
      <w:r w:rsidR="000026DB">
        <w:rPr>
          <w:rFonts w:cs="Times New Roman"/>
        </w:rPr>
        <w:t>FINAERO</w:t>
      </w:r>
      <w:r w:rsidRPr="00C9118E">
        <w:rPr>
          <w:rFonts w:cs="Times New Roman"/>
        </w:rPr>
        <w:t xml:space="preserve"> de toutes anomalies constatées sur les moyens d’accès et des ouvertures manuelles et automatiques.</w:t>
      </w:r>
    </w:p>
    <w:p w:rsidR="007B49AF" w:rsidRPr="00C9118E" w:rsidRDefault="007B49AF" w:rsidP="009152B8">
      <w:pPr>
        <w:pStyle w:val="Titre3"/>
      </w:pPr>
      <w:bookmarkStart w:id="1288" w:name="_Toc456964102"/>
      <w:bookmarkStart w:id="1289" w:name="_Toc456972063"/>
      <w:r w:rsidRPr="00C9118E">
        <w:t>FS4 / Proposer des plans d'amélioration</w:t>
      </w:r>
      <w:bookmarkEnd w:id="1288"/>
      <w:bookmarkEnd w:id="1289"/>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Le prestataire proposera un plan d’amélioration motivé par l’analyse des tableaux de bord, des pannes/dysfonctionnements significatives, des exigences réglementaires et de son retour d’expérience.</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 xml:space="preserve">Nous prévoyons mensuellement des propositions d’améliorations. </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Les objectifs principaux :</w:t>
      </w:r>
    </w:p>
    <w:p w:rsidR="007B49AF" w:rsidRPr="00FD29EF"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FD29EF">
        <w:rPr>
          <w:rFonts w:cs="Times New Roman"/>
        </w:rPr>
        <w:t>La diminution du nombre de pannes</w:t>
      </w:r>
    </w:p>
    <w:p w:rsidR="007B49AF" w:rsidRPr="00FD29EF"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FD29EF">
        <w:rPr>
          <w:rFonts w:cs="Times New Roman"/>
        </w:rPr>
        <w:t>L’optimisation des consommations d’énergie</w:t>
      </w:r>
    </w:p>
    <w:p w:rsidR="007B49AF" w:rsidRPr="00FD29EF"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FD29EF">
        <w:rPr>
          <w:rFonts w:cs="Times New Roman"/>
        </w:rPr>
        <w:t>La diminution de la gravité des pannes (coût/intervention curative)</w:t>
      </w:r>
    </w:p>
    <w:p w:rsidR="007B49AF" w:rsidRPr="00FD29EF"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FD29EF">
        <w:rPr>
          <w:rFonts w:cs="Times New Roman"/>
        </w:rPr>
        <w:t>La diminution des coûts de maintenance (hors maintenance curative) par optimisation des plans de maintenance et de la mise en place</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de l’organisation adéquate.</w:t>
      </w:r>
    </w:p>
    <w:p w:rsidR="007B49AF" w:rsidRPr="00C9118E"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C9118E">
        <w:rPr>
          <w:rFonts w:cs="Times New Roman"/>
        </w:rPr>
        <w:t>- L'augmentation de la fiabilité des équipements (mode de calcul : Nombre intervention/équipement)</w:t>
      </w:r>
    </w:p>
    <w:p w:rsidR="007B49AF" w:rsidRPr="00C9118E"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C9118E">
        <w:rPr>
          <w:rFonts w:cs="Times New Roman"/>
        </w:rPr>
        <w:t>- L'augmentation de la disponibilité des équipements</w:t>
      </w:r>
    </w:p>
    <w:p w:rsidR="007B49AF" w:rsidRPr="00C9118E" w:rsidRDefault="007B49AF" w:rsidP="00FD29EF">
      <w:pPr>
        <w:pStyle w:val="Paragraphedeliste"/>
        <w:numPr>
          <w:ilvl w:val="0"/>
          <w:numId w:val="292"/>
        </w:numPr>
        <w:autoSpaceDE w:val="0"/>
        <w:autoSpaceDN w:val="0"/>
        <w:adjustRightInd w:val="0"/>
        <w:spacing w:after="0" w:line="240" w:lineRule="auto"/>
        <w:jc w:val="both"/>
        <w:rPr>
          <w:rFonts w:cs="Times New Roman"/>
        </w:rPr>
      </w:pPr>
      <w:r w:rsidRPr="00C9118E">
        <w:rPr>
          <w:rFonts w:cs="Times New Roman"/>
        </w:rPr>
        <w:t>- La sécurité.</w:t>
      </w:r>
    </w:p>
    <w:p w:rsidR="007B49AF" w:rsidRPr="00C9118E" w:rsidRDefault="007B49AF" w:rsidP="00D66962">
      <w:pPr>
        <w:autoSpaceDE w:val="0"/>
        <w:autoSpaceDN w:val="0"/>
        <w:adjustRightInd w:val="0"/>
        <w:spacing w:after="0" w:line="240" w:lineRule="auto"/>
        <w:jc w:val="both"/>
        <w:rPr>
          <w:rFonts w:cs="Times New Roman"/>
        </w:rPr>
      </w:pPr>
      <w:r w:rsidRPr="00C9118E">
        <w:rPr>
          <w:rFonts w:cs="Times New Roman"/>
        </w:rPr>
        <w:t>Toute proposition d’amélioration devra être accompagnée d’une étude de rentabilité s’il y a engagement financier ou de risque dans les autres cas.</w:t>
      </w:r>
    </w:p>
    <w:p w:rsidR="007B49AF" w:rsidRPr="00C9118E" w:rsidRDefault="007B49AF" w:rsidP="00D66962">
      <w:pPr>
        <w:autoSpaceDE w:val="0"/>
        <w:autoSpaceDN w:val="0"/>
        <w:adjustRightInd w:val="0"/>
        <w:spacing w:after="0" w:line="240" w:lineRule="auto"/>
        <w:jc w:val="both"/>
        <w:rPr>
          <w:rFonts w:cs="Times New Roman"/>
          <w:b/>
        </w:rPr>
      </w:pPr>
    </w:p>
    <w:p w:rsidR="007B49AF" w:rsidRPr="00C9118E" w:rsidRDefault="007B49AF" w:rsidP="007B49AF">
      <w:pPr>
        <w:autoSpaceDE w:val="0"/>
        <w:autoSpaceDN w:val="0"/>
        <w:adjustRightInd w:val="0"/>
        <w:spacing w:after="0" w:line="240" w:lineRule="auto"/>
        <w:rPr>
          <w:rFonts w:cs="Times New Roman"/>
          <w:b/>
          <w:u w:val="single"/>
        </w:rPr>
      </w:pPr>
      <w:r w:rsidRPr="00C9118E">
        <w:rPr>
          <w:rFonts w:cs="Times New Roman"/>
          <w:b/>
          <w:u w:val="single"/>
        </w:rPr>
        <w:t>Voir annexe 2 FICHES AVANT APRES</w:t>
      </w:r>
    </w:p>
    <w:p w:rsidR="007B49AF" w:rsidRPr="00C9118E" w:rsidRDefault="007B49AF" w:rsidP="007B49AF">
      <w:pPr>
        <w:autoSpaceDE w:val="0"/>
        <w:autoSpaceDN w:val="0"/>
        <w:adjustRightInd w:val="0"/>
        <w:spacing w:after="0" w:line="240" w:lineRule="auto"/>
        <w:rPr>
          <w:rFonts w:cs="Times New Roman"/>
          <w:b/>
        </w:rPr>
      </w:pPr>
    </w:p>
    <w:p w:rsidR="007B49AF" w:rsidRPr="00C9118E" w:rsidRDefault="007B49AF" w:rsidP="009152B8">
      <w:pPr>
        <w:pStyle w:val="Titre3"/>
      </w:pPr>
      <w:bookmarkStart w:id="1290" w:name="_Toc456964103"/>
      <w:bookmarkStart w:id="1291" w:name="_Toc456972064"/>
      <w:r w:rsidRPr="00C9118E">
        <w:t>FS5 / Assurer la maintenance des installations du périmètre confié</w:t>
      </w:r>
      <w:bookmarkEnd w:id="1290"/>
      <w:bookmarkEnd w:id="1291"/>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Les opérations préventives seront réalisées périodiquement afin de garantir un état de fonctionnement optimal des moyens. Elles sont déjà intégrées dans SAP.</w:t>
      </w:r>
    </w:p>
    <w:p w:rsidR="007B49AF" w:rsidRPr="00C9118E" w:rsidRDefault="000026DB" w:rsidP="007B49AF">
      <w:pPr>
        <w:spacing w:after="0" w:line="240" w:lineRule="auto"/>
        <w:jc w:val="both"/>
        <w:rPr>
          <w:rFonts w:eastAsia="Times New Roman" w:cs="Times New Roman"/>
          <w:color w:val="333333"/>
          <w:lang w:eastAsia="fr-FR"/>
        </w:rPr>
      </w:pPr>
      <w:r>
        <w:rPr>
          <w:rFonts w:eastAsia="Times New Roman" w:cs="Times New Roman"/>
          <w:color w:val="333333"/>
          <w:lang w:eastAsia="fr-FR"/>
        </w:rPr>
        <w:t>FINAERO</w:t>
      </w:r>
      <w:r w:rsidR="007B49AF" w:rsidRPr="00C9118E">
        <w:rPr>
          <w:rFonts w:eastAsia="Times New Roman" w:cs="Times New Roman"/>
          <w:color w:val="333333"/>
          <w:lang w:eastAsia="fr-FR"/>
        </w:rPr>
        <w:t xml:space="preserve"> se charge de nous indiquer les disponibilités des moyens pour effectuer le préventif. SPIE proposera un planning des interventions qui permettra de connaître la charge à effectuer et de mesurer l’état visuel d’avancement par mois.</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xml:space="preserve">Chaque semaine, le technicien référent SPIE fera un bilan avec les responsables </w:t>
      </w:r>
      <w:r w:rsidR="000026DB">
        <w:rPr>
          <w:rFonts w:eastAsia="Times New Roman" w:cs="Times New Roman"/>
          <w:color w:val="333333"/>
          <w:lang w:eastAsia="fr-FR"/>
        </w:rPr>
        <w:t>FINAERO</w:t>
      </w:r>
      <w:r w:rsidRPr="00C9118E">
        <w:rPr>
          <w:rFonts w:eastAsia="Times New Roman" w:cs="Times New Roman"/>
          <w:color w:val="333333"/>
          <w:lang w:eastAsia="fr-FR"/>
        </w:rPr>
        <w:t>.</w:t>
      </w: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ind w:left="360"/>
        <w:jc w:val="both"/>
        <w:rPr>
          <w:rFonts w:eastAsia="Times New Roman" w:cs="Times New Roman"/>
          <w:i/>
          <w:color w:val="333333"/>
          <w:lang w:eastAsia="fr-FR"/>
        </w:rPr>
      </w:pPr>
      <w:r w:rsidRPr="00C9118E">
        <w:rPr>
          <w:rFonts w:eastAsia="Times New Roman" w:cs="Times New Roman"/>
          <w:i/>
          <w:color w:val="333333"/>
          <w:lang w:eastAsia="fr-FR"/>
        </w:rPr>
        <w:t>Ci-dessous un exemple de suivi du préventif avec le correctif « en cours » associé issu de SAP</w:t>
      </w:r>
    </w:p>
    <w:p w:rsidR="007B49AF" w:rsidRPr="00C9118E" w:rsidRDefault="007B49AF" w:rsidP="007B49AF">
      <w:pPr>
        <w:spacing w:after="0" w:line="240" w:lineRule="auto"/>
        <w:ind w:left="360"/>
        <w:jc w:val="both"/>
        <w:rPr>
          <w:rFonts w:eastAsia="Times New Roman" w:cs="Times New Roman"/>
          <w:i/>
          <w:lang w:eastAsia="fr-FR"/>
        </w:rPr>
      </w:pPr>
      <w:r w:rsidRPr="00C9118E">
        <w:rPr>
          <w:rFonts w:eastAsia="Times New Roman" w:cs="Times New Roman"/>
          <w:b/>
          <w:i/>
          <w:noProof/>
          <w:lang w:eastAsia="fr-FR"/>
        </w:rPr>
        <w:drawing>
          <wp:anchor distT="0" distB="0" distL="114300" distR="114300" simplePos="0" relativeHeight="251651072" behindDoc="1" locked="0" layoutInCell="1" allowOverlap="1" wp14:anchorId="53A4FFD8" wp14:editId="7BF7DAB4">
            <wp:simplePos x="0" y="0"/>
            <wp:positionH relativeFrom="margin">
              <wp:posOffset>-273050</wp:posOffset>
            </wp:positionH>
            <wp:positionV relativeFrom="margin">
              <wp:posOffset>1773555</wp:posOffset>
            </wp:positionV>
            <wp:extent cx="6426200" cy="3882390"/>
            <wp:effectExtent l="19050" t="19050" r="12700" b="22860"/>
            <wp:wrapTight wrapText="bothSides">
              <wp:wrapPolygon edited="0">
                <wp:start x="-64" y="-106"/>
                <wp:lineTo x="-64" y="21621"/>
                <wp:lineTo x="21579" y="21621"/>
                <wp:lineTo x="21579" y="-106"/>
                <wp:lineTo x="-64" y="-106"/>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26200" cy="388239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jc w:val="both"/>
        <w:rPr>
          <w:rFonts w:eastAsia="Times New Roman" w:cs="Times New Roman"/>
          <w:b/>
          <w:i/>
          <w:lang w:eastAsia="fr-FR"/>
        </w:rPr>
      </w:pPr>
    </w:p>
    <w:p w:rsidR="007B49AF" w:rsidRPr="00C9118E" w:rsidRDefault="007B49AF" w:rsidP="007B49AF">
      <w:pPr>
        <w:spacing w:after="0" w:line="240" w:lineRule="auto"/>
        <w:jc w:val="both"/>
        <w:rPr>
          <w:rFonts w:eastAsia="Times New Roman" w:cs="Times New Roman"/>
          <w:b/>
          <w:i/>
          <w:lang w:eastAsia="fr-FR"/>
        </w:rPr>
      </w:pP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Les contrôles préventifs seront associés si besoin à des opérations de réglage, mise à niveau ou remplacement de petits consommables.</w:t>
      </w:r>
    </w:p>
    <w:p w:rsidR="007B49AF" w:rsidRPr="00C9118E" w:rsidRDefault="007B49AF" w:rsidP="007B49AF">
      <w:pPr>
        <w:spacing w:after="0" w:line="240" w:lineRule="auto"/>
        <w:ind w:left="360"/>
        <w:jc w:val="both"/>
        <w:rPr>
          <w:rFonts w:eastAsia="Times New Roman" w:cs="Times New Roman"/>
          <w:b/>
          <w:i/>
          <w:color w:val="333333"/>
          <w:lang w:eastAsia="fr-FR"/>
        </w:rPr>
      </w:pPr>
    </w:p>
    <w:p w:rsidR="007B49AF" w:rsidRPr="00C9118E" w:rsidRDefault="007B49AF" w:rsidP="007B49AF">
      <w:pPr>
        <w:spacing w:after="0" w:line="240" w:lineRule="auto"/>
        <w:jc w:val="both"/>
        <w:rPr>
          <w:rFonts w:eastAsia="Times New Roman" w:cs="Times New Roman"/>
          <w:b/>
          <w:color w:val="333333"/>
          <w:u w:val="single"/>
          <w:lang w:eastAsia="fr-FR"/>
        </w:rPr>
      </w:pPr>
      <w:r w:rsidRPr="00C9118E">
        <w:rPr>
          <w:rFonts w:eastAsia="Times New Roman" w:cs="Times New Roman"/>
          <w:b/>
          <w:color w:val="333333"/>
          <w:u w:val="single"/>
          <w:lang w:eastAsia="fr-FR"/>
        </w:rPr>
        <w:t>La maintenance préventive</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xml:space="preserve">Afin de réaliser efficacement les opérations de maintenance préventive, nos techniciens auront à disposition les gammes préventives avec le détail des opérations fourni par </w:t>
      </w:r>
      <w:r w:rsidR="000026DB">
        <w:rPr>
          <w:rFonts w:eastAsia="Times New Roman" w:cs="Times New Roman"/>
          <w:color w:val="333333"/>
          <w:lang w:eastAsia="fr-FR"/>
        </w:rPr>
        <w:t>FINAERO</w:t>
      </w:r>
      <w:r w:rsidRPr="00C9118E">
        <w:rPr>
          <w:rFonts w:eastAsia="Times New Roman" w:cs="Times New Roman"/>
          <w:color w:val="333333"/>
          <w:lang w:eastAsia="fr-FR"/>
        </w:rPr>
        <w:t>.</w:t>
      </w: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F57CE7" w:rsidP="007B49AF">
      <w:pPr>
        <w:spacing w:after="0" w:line="240" w:lineRule="auto"/>
        <w:jc w:val="both"/>
        <w:rPr>
          <w:rFonts w:eastAsia="Times New Roman" w:cs="Times New Roman"/>
          <w:color w:val="333333"/>
          <w:lang w:eastAsia="fr-FR"/>
        </w:rPr>
      </w:pPr>
      <w:r w:rsidRPr="00C9118E">
        <w:rPr>
          <w:rFonts w:eastAsia="Times New Roman" w:cs="Times New Roman"/>
          <w:noProof/>
          <w:color w:val="333333"/>
          <w:lang w:eastAsia="fr-FR"/>
        </w:rPr>
        <w:drawing>
          <wp:anchor distT="0" distB="0" distL="114300" distR="114300" simplePos="0" relativeHeight="251653120" behindDoc="1" locked="0" layoutInCell="1" allowOverlap="1" wp14:anchorId="6E8E3867" wp14:editId="6116C1C6">
            <wp:simplePos x="0" y="0"/>
            <wp:positionH relativeFrom="column">
              <wp:posOffset>3778885</wp:posOffset>
            </wp:positionH>
            <wp:positionV relativeFrom="paragraph">
              <wp:posOffset>-131445</wp:posOffset>
            </wp:positionV>
            <wp:extent cx="2279650" cy="3324860"/>
            <wp:effectExtent l="19050" t="19050" r="25400" b="27940"/>
            <wp:wrapTight wrapText="bothSides">
              <wp:wrapPolygon edited="0">
                <wp:start x="-181" y="-124"/>
                <wp:lineTo x="-181" y="21658"/>
                <wp:lineTo x="21660" y="21658"/>
                <wp:lineTo x="21660" y="-124"/>
                <wp:lineTo x="-181" y="-124"/>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79650" cy="332486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B49AF" w:rsidRPr="00C9118E">
        <w:rPr>
          <w:rFonts w:eastAsia="Times New Roman" w:cs="Times New Roman"/>
          <w:color w:val="333333"/>
          <w:lang w:eastAsia="fr-FR"/>
        </w:rPr>
        <w:t>Nous vérifierons lors de la prise en charge que le descriptif de ces opérations apparaît sur les ordres de travail.</w:t>
      </w: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xml:space="preserve">Par la suite, SPIE </w:t>
      </w:r>
      <w:r w:rsidRPr="00C9118E">
        <w:rPr>
          <w:rFonts w:eastAsia="Times New Roman" w:cs="Times New Roman"/>
          <w:b/>
          <w:color w:val="333333"/>
          <w:lang w:eastAsia="fr-FR"/>
        </w:rPr>
        <w:t>vous proposera des mises à jour des gammes préventives</w:t>
      </w:r>
      <w:r w:rsidRPr="00C9118E">
        <w:rPr>
          <w:rFonts w:eastAsia="Times New Roman" w:cs="Times New Roman"/>
          <w:color w:val="333333"/>
          <w:lang w:eastAsia="fr-FR"/>
        </w:rPr>
        <w:t xml:space="preserve"> suite à notre retour d’expérience dans le but de réduire le temps d’indisponibilité lié à ces maintenances (comme par exemple la mise en place d’analyse d’huile, mise en place de ronde tehermographique)</w:t>
      </w:r>
    </w:p>
    <w:p w:rsidR="007B49AF" w:rsidRPr="00C9118E" w:rsidRDefault="007B49AF" w:rsidP="007B49AF">
      <w:pPr>
        <w:spacing w:after="0" w:line="240" w:lineRule="auto"/>
        <w:jc w:val="both"/>
        <w:rPr>
          <w:rFonts w:eastAsia="Times New Roman" w:cs="Times New Roman"/>
          <w:lang w:eastAsia="fr-FR"/>
        </w:rPr>
      </w:pPr>
      <w:bookmarkStart w:id="1292" w:name="_Toc124216972"/>
      <w:bookmarkStart w:id="1293" w:name="_Toc383702952"/>
    </w:p>
    <w:p w:rsidR="007B49AF" w:rsidRPr="00C9118E" w:rsidRDefault="007B49AF" w:rsidP="007B49AF">
      <w:pPr>
        <w:spacing w:after="0" w:line="240" w:lineRule="auto"/>
        <w:jc w:val="both"/>
        <w:rPr>
          <w:rFonts w:eastAsia="Times New Roman" w:cs="Times New Roman"/>
          <w:i/>
          <w:u w:val="single"/>
          <w:lang w:eastAsia="fr-FR"/>
        </w:rPr>
      </w:pPr>
      <w:r w:rsidRPr="00C9118E">
        <w:rPr>
          <w:rFonts w:eastAsia="Times New Roman" w:cs="Times New Roman"/>
          <w:i/>
          <w:u w:val="single"/>
          <w:lang w:eastAsia="fr-FR"/>
        </w:rPr>
        <w:t>Suivi d’activité du préventif</w:t>
      </w:r>
    </w:p>
    <w:p w:rsidR="007B49AF" w:rsidRPr="00C9118E" w:rsidRDefault="007B49AF" w:rsidP="007B49AF">
      <w:pPr>
        <w:spacing w:after="0" w:line="240" w:lineRule="auto"/>
        <w:jc w:val="both"/>
        <w:rPr>
          <w:rFonts w:eastAsia="Times New Roman" w:cs="Times New Roman"/>
          <w:lang w:eastAsia="fr-FR"/>
        </w:rPr>
      </w:pPr>
      <w:r w:rsidRPr="00C9118E">
        <w:rPr>
          <w:rFonts w:eastAsia="Times New Roman" w:cs="Times New Roman"/>
          <w:lang w:eastAsia="fr-FR"/>
        </w:rPr>
        <w:t xml:space="preserve">Afin d’optimiser nos opérations, un point technique entre le responsable d’affaire SPIE et le chargé d’affaire </w:t>
      </w:r>
      <w:r w:rsidR="000026DB">
        <w:rPr>
          <w:rFonts w:eastAsia="Times New Roman" w:cs="Times New Roman"/>
          <w:lang w:eastAsia="fr-FR"/>
        </w:rPr>
        <w:t>FINAERO</w:t>
      </w:r>
      <w:r w:rsidRPr="00C9118E">
        <w:rPr>
          <w:rFonts w:eastAsia="Times New Roman" w:cs="Times New Roman"/>
          <w:lang w:eastAsia="fr-FR"/>
        </w:rPr>
        <w:t xml:space="preserve"> validera la disponibilité des équipements à maintenir en fonction des impératifs de production (maintenance préventive et corrective). Le responsable d’affaire prendra en compte la disponibilité de vos moyens pour organiser la maintenance dans le respect des délais contractuels.</w:t>
      </w:r>
    </w:p>
    <w:p w:rsidR="007B49AF" w:rsidRPr="00C9118E" w:rsidRDefault="007B49AF" w:rsidP="007B49AF">
      <w:pPr>
        <w:spacing w:after="0" w:line="240" w:lineRule="auto"/>
        <w:jc w:val="both"/>
        <w:rPr>
          <w:rFonts w:eastAsia="Times New Roman" w:cs="Times New Roman"/>
          <w:lang w:eastAsia="fr-FR"/>
        </w:rPr>
      </w:pPr>
    </w:p>
    <w:p w:rsidR="007B49AF" w:rsidRPr="00C9118E" w:rsidRDefault="007B49AF" w:rsidP="007B49AF">
      <w:pPr>
        <w:spacing w:after="0" w:line="240" w:lineRule="auto"/>
        <w:jc w:val="both"/>
        <w:rPr>
          <w:rFonts w:eastAsia="Times New Roman" w:cs="Times New Roman"/>
          <w:lang w:eastAsia="fr-FR"/>
        </w:rPr>
      </w:pPr>
      <w:r w:rsidRPr="00C9118E">
        <w:rPr>
          <w:rFonts w:eastAsia="Times New Roman" w:cs="Times New Roman"/>
          <w:lang w:eastAsia="fr-FR"/>
        </w:rPr>
        <w:t>Chaque mois, nous vous transmettrons les indicateurs de notre activité de maintenance. Vous trouverez les indicateurs suivants :</w:t>
      </w:r>
    </w:p>
    <w:p w:rsidR="007B49AF" w:rsidRPr="00C9118E" w:rsidRDefault="007B49AF" w:rsidP="007B49AF">
      <w:pPr>
        <w:numPr>
          <w:ilvl w:val="0"/>
          <w:numId w:val="78"/>
        </w:numPr>
        <w:spacing w:after="0" w:line="240" w:lineRule="auto"/>
        <w:jc w:val="both"/>
        <w:rPr>
          <w:rFonts w:eastAsia="Times New Roman" w:cs="Times New Roman"/>
          <w:lang w:eastAsia="fr-FR"/>
        </w:rPr>
      </w:pPr>
      <w:r w:rsidRPr="00C9118E">
        <w:rPr>
          <w:rFonts w:eastAsia="Times New Roman" w:cs="Times New Roman"/>
          <w:b/>
          <w:lang w:eastAsia="fr-FR"/>
        </w:rPr>
        <w:t>TRP</w:t>
      </w:r>
      <w:r w:rsidRPr="00C9118E">
        <w:rPr>
          <w:rFonts w:eastAsia="Times New Roman" w:cs="Times New Roman"/>
          <w:lang w:eastAsia="fr-FR"/>
        </w:rPr>
        <w:t> : Taux de Réalisation du Préventif et du conditionnel dans les délais avec un objectif SPIE de 100% par mois</w:t>
      </w:r>
    </w:p>
    <w:p w:rsidR="007B49AF" w:rsidRPr="00C9118E" w:rsidRDefault="007B49AF" w:rsidP="007B49AF">
      <w:pPr>
        <w:numPr>
          <w:ilvl w:val="0"/>
          <w:numId w:val="78"/>
        </w:numPr>
        <w:spacing w:after="0" w:line="240" w:lineRule="auto"/>
        <w:jc w:val="both"/>
        <w:rPr>
          <w:rFonts w:eastAsia="Times New Roman" w:cs="Times New Roman"/>
          <w:lang w:eastAsia="fr-FR"/>
        </w:rPr>
      </w:pPr>
      <w:r w:rsidRPr="00C9118E">
        <w:rPr>
          <w:rFonts w:eastAsia="Times New Roman" w:cs="Times New Roman"/>
          <w:b/>
          <w:lang w:eastAsia="fr-FR"/>
        </w:rPr>
        <w:t>TRR</w:t>
      </w:r>
      <w:r w:rsidRPr="00C9118E">
        <w:rPr>
          <w:rFonts w:eastAsia="Times New Roman" w:cs="Times New Roman"/>
          <w:lang w:eastAsia="fr-FR"/>
        </w:rPr>
        <w:t> : Taux de Réalisation du Réglementaire et métrologique dans les délais avec un objectif de 100% par mois</w:t>
      </w:r>
    </w:p>
    <w:p w:rsidR="007B49AF" w:rsidRPr="00C9118E" w:rsidRDefault="007B49AF" w:rsidP="007B49AF">
      <w:pPr>
        <w:numPr>
          <w:ilvl w:val="0"/>
          <w:numId w:val="78"/>
        </w:numPr>
        <w:spacing w:after="0" w:line="240" w:lineRule="auto"/>
        <w:jc w:val="both"/>
        <w:rPr>
          <w:rFonts w:eastAsia="Times New Roman" w:cs="Times New Roman"/>
          <w:lang w:eastAsia="fr-FR"/>
        </w:rPr>
      </w:pPr>
      <w:r w:rsidRPr="00C9118E">
        <w:rPr>
          <w:rFonts w:eastAsia="Times New Roman" w:cs="Times New Roman"/>
          <w:lang w:eastAsia="fr-FR"/>
        </w:rPr>
        <w:t>Le taux global de préventif réalisé par mois</w:t>
      </w:r>
    </w:p>
    <w:p w:rsidR="007B49AF" w:rsidRPr="00C9118E" w:rsidRDefault="007B49AF" w:rsidP="007B49AF">
      <w:pPr>
        <w:numPr>
          <w:ilvl w:val="0"/>
          <w:numId w:val="78"/>
        </w:numPr>
        <w:spacing w:after="0" w:line="240" w:lineRule="auto"/>
        <w:jc w:val="both"/>
        <w:rPr>
          <w:rFonts w:eastAsia="Times New Roman" w:cs="Times New Roman"/>
          <w:lang w:eastAsia="fr-FR"/>
        </w:rPr>
      </w:pPr>
      <w:r w:rsidRPr="00C9118E">
        <w:rPr>
          <w:rFonts w:eastAsia="Times New Roman" w:cs="Times New Roman"/>
          <w:b/>
          <w:lang w:eastAsia="fr-FR"/>
        </w:rPr>
        <w:t xml:space="preserve">Les opérations préventives en retard avec leurs justifications </w:t>
      </w:r>
      <w:r w:rsidRPr="00C9118E">
        <w:rPr>
          <w:rFonts w:eastAsia="Times New Roman" w:cs="Times New Roman"/>
          <w:lang w:eastAsia="fr-FR"/>
        </w:rPr>
        <w:t>(indisponibilités, en réparation).</w:t>
      </w:r>
    </w:p>
    <w:p w:rsidR="007B49AF" w:rsidRPr="00C9118E" w:rsidRDefault="007B49AF" w:rsidP="007B49AF">
      <w:pPr>
        <w:numPr>
          <w:ilvl w:val="0"/>
          <w:numId w:val="78"/>
        </w:numPr>
        <w:spacing w:after="0" w:line="240" w:lineRule="auto"/>
        <w:jc w:val="both"/>
        <w:rPr>
          <w:rFonts w:eastAsia="Times New Roman" w:cs="Times New Roman"/>
          <w:lang w:eastAsia="fr-FR"/>
        </w:rPr>
      </w:pPr>
      <w:r w:rsidRPr="00C9118E">
        <w:rPr>
          <w:rFonts w:eastAsia="Times New Roman" w:cs="Times New Roman"/>
          <w:b/>
          <w:lang w:eastAsia="fr-FR"/>
        </w:rPr>
        <w:t>Notre plan d’action pour résoudre ces retards</w:t>
      </w:r>
    </w:p>
    <w:p w:rsidR="007B49AF" w:rsidRPr="00C9118E" w:rsidRDefault="007B49AF" w:rsidP="007B49AF">
      <w:pPr>
        <w:spacing w:after="0" w:line="240" w:lineRule="auto"/>
        <w:ind w:left="709"/>
        <w:jc w:val="both"/>
        <w:rPr>
          <w:rFonts w:eastAsia="Times New Roman" w:cs="Times New Roman"/>
          <w:lang w:eastAsia="fr-FR"/>
        </w:rPr>
      </w:pPr>
      <w:r w:rsidRPr="00C9118E">
        <w:rPr>
          <w:rFonts w:eastAsia="Times New Roman" w:cs="Times New Roman"/>
          <w:lang w:eastAsia="fr-FR"/>
        </w:rPr>
        <w:t>Par exemple, si une opération préventive n’a pas été réalisée suite à un impératif de production, nous proposerons un nouveau délai de réalisation dès que le moyen sera disponible.</w:t>
      </w:r>
    </w:p>
    <w:p w:rsidR="007B49AF" w:rsidRPr="00C9118E" w:rsidRDefault="007B49AF" w:rsidP="007B49AF">
      <w:pPr>
        <w:spacing w:after="0" w:line="240" w:lineRule="auto"/>
        <w:ind w:left="360"/>
        <w:jc w:val="both"/>
        <w:rPr>
          <w:rFonts w:eastAsia="Times New Roman" w:cs="Times New Roman"/>
          <w:i/>
          <w:color w:val="333333"/>
          <w:lang w:eastAsia="fr-FR"/>
        </w:rPr>
      </w:pPr>
    </w:p>
    <w:p w:rsidR="007B49AF" w:rsidRPr="00C9118E" w:rsidRDefault="007B49AF" w:rsidP="007B49AF">
      <w:pPr>
        <w:spacing w:after="0" w:line="240" w:lineRule="auto"/>
        <w:ind w:left="360"/>
        <w:jc w:val="both"/>
        <w:rPr>
          <w:rFonts w:eastAsia="Times New Roman" w:cs="Times New Roman"/>
          <w:i/>
          <w:color w:val="333333"/>
          <w:lang w:eastAsia="fr-FR"/>
        </w:rPr>
      </w:pPr>
      <w:r w:rsidRPr="00C9118E">
        <w:rPr>
          <w:rFonts w:eastAsia="Times New Roman" w:cs="Times New Roman"/>
          <w:i/>
          <w:color w:val="333333"/>
          <w:lang w:eastAsia="fr-FR"/>
        </w:rPr>
        <w:t>Ci-dessous un indicateur de maintenance préventive</w:t>
      </w:r>
    </w:p>
    <w:p w:rsidR="007B49AF" w:rsidRPr="00C9118E" w:rsidRDefault="007B49AF" w:rsidP="007B49AF">
      <w:pPr>
        <w:spacing w:after="0" w:line="240" w:lineRule="auto"/>
        <w:jc w:val="both"/>
        <w:rPr>
          <w:rFonts w:eastAsia="Times New Roman" w:cs="Times New Roman"/>
          <w:lang w:eastAsia="fr-FR"/>
        </w:rPr>
      </w:pPr>
    </w:p>
    <w:p w:rsidR="007B49AF" w:rsidRPr="00C9118E" w:rsidRDefault="007B49AF" w:rsidP="007B49AF">
      <w:pPr>
        <w:spacing w:after="0" w:line="240" w:lineRule="auto"/>
        <w:jc w:val="both"/>
        <w:rPr>
          <w:rFonts w:eastAsia="Times New Roman" w:cs="Times New Roman"/>
          <w:lang w:eastAsia="fr-FR"/>
        </w:rPr>
      </w:pPr>
      <w:r w:rsidRPr="00C9118E">
        <w:rPr>
          <w:rFonts w:eastAsia="Times New Roman" w:cs="Times New Roman"/>
          <w:noProof/>
          <w:lang w:eastAsia="fr-FR"/>
        </w:rPr>
        <w:drawing>
          <wp:anchor distT="0" distB="0" distL="114300" distR="114300" simplePos="0" relativeHeight="251652096" behindDoc="1" locked="0" layoutInCell="1" allowOverlap="1" wp14:anchorId="4114BA99" wp14:editId="5347481D">
            <wp:simplePos x="0" y="0"/>
            <wp:positionH relativeFrom="column">
              <wp:posOffset>669925</wp:posOffset>
            </wp:positionH>
            <wp:positionV relativeFrom="paragraph">
              <wp:posOffset>90170</wp:posOffset>
            </wp:positionV>
            <wp:extent cx="4682490" cy="3081655"/>
            <wp:effectExtent l="0" t="0" r="3810" b="4445"/>
            <wp:wrapTight wrapText="bothSides">
              <wp:wrapPolygon edited="0">
                <wp:start x="0" y="0"/>
                <wp:lineTo x="0" y="21498"/>
                <wp:lineTo x="21530" y="21498"/>
                <wp:lineTo x="21530"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82490" cy="3081655"/>
                    </a:xfrm>
                    <a:prstGeom prst="rect">
                      <a:avLst/>
                    </a:prstGeom>
                    <a:noFill/>
                  </pic:spPr>
                </pic:pic>
              </a:graphicData>
            </a:graphic>
            <wp14:sizeRelH relativeFrom="page">
              <wp14:pctWidth>0</wp14:pctWidth>
            </wp14:sizeRelH>
            <wp14:sizeRelV relativeFrom="page">
              <wp14:pctHeight>0</wp14:pctHeight>
            </wp14:sizeRelV>
          </wp:anchor>
        </w:drawing>
      </w:r>
    </w:p>
    <w:p w:rsidR="007B49AF" w:rsidRPr="00C9118E" w:rsidRDefault="007B49AF" w:rsidP="007B49AF">
      <w:pPr>
        <w:spacing w:after="0" w:line="240" w:lineRule="auto"/>
        <w:jc w:val="both"/>
        <w:rPr>
          <w:rFonts w:eastAsia="Times New Roman" w:cs="Times New Roman"/>
          <w:lang w:eastAsia="fr-FR"/>
        </w:rPr>
      </w:pPr>
    </w:p>
    <w:p w:rsidR="007B49AF" w:rsidRPr="00C9118E" w:rsidRDefault="007B49AF" w:rsidP="007B49AF">
      <w:pPr>
        <w:keepNext/>
        <w:spacing w:before="480" w:after="240" w:line="240" w:lineRule="auto"/>
        <w:jc w:val="both"/>
        <w:outlineLvl w:val="1"/>
        <w:rPr>
          <w:rFonts w:eastAsia="Times New Roman" w:cs="Times New Roman"/>
          <w:lang w:eastAsia="fr-FR"/>
        </w:rPr>
      </w:pPr>
      <w:bookmarkStart w:id="1294" w:name="_Toc411959276"/>
      <w:bookmarkEnd w:id="1292"/>
      <w:bookmarkEnd w:id="1293"/>
      <w:r w:rsidRPr="00C9118E">
        <w:rPr>
          <w:rFonts w:eastAsia="Times New Roman" w:cs="Times New Roman"/>
          <w:b/>
          <w:bCs/>
          <w:iCs/>
          <w:color w:val="333333"/>
          <w:u w:val="single"/>
          <w:lang w:eastAsia="fr-FR"/>
        </w:rPr>
        <w:br w:type="page"/>
      </w:r>
      <w:bookmarkStart w:id="1295" w:name="_Toc450918463"/>
      <w:bookmarkStart w:id="1296" w:name="_Toc275250463"/>
      <w:bookmarkEnd w:id="1294"/>
    </w:p>
    <w:p w:rsidR="007B49AF" w:rsidRPr="00C9118E" w:rsidRDefault="007B49AF" w:rsidP="007B49AF">
      <w:pPr>
        <w:spacing w:after="0" w:line="240" w:lineRule="auto"/>
        <w:jc w:val="both"/>
        <w:rPr>
          <w:rFonts w:eastAsia="Times New Roman" w:cs="Times New Roman"/>
          <w:b/>
          <w:color w:val="333333"/>
          <w:szCs w:val="24"/>
          <w:u w:val="single"/>
          <w:lang w:eastAsia="fr-FR"/>
        </w:rPr>
      </w:pPr>
      <w:r w:rsidRPr="00C9118E">
        <w:rPr>
          <w:rFonts w:eastAsia="Times New Roman" w:cs="Times New Roman"/>
          <w:b/>
          <w:color w:val="333333"/>
          <w:szCs w:val="24"/>
          <w:u w:val="single"/>
          <w:lang w:eastAsia="fr-FR"/>
        </w:rPr>
        <w:t>La maintenance conditionnelle</w:t>
      </w:r>
    </w:p>
    <w:p w:rsidR="007B49AF" w:rsidRPr="00C9118E" w:rsidRDefault="007B49AF" w:rsidP="007B49AF">
      <w:pPr>
        <w:spacing w:after="0" w:line="240" w:lineRule="auto"/>
        <w:jc w:val="both"/>
        <w:rPr>
          <w:rFonts w:eastAsia="Times New Roman" w:cs="Times New Roman"/>
          <w:b/>
          <w:color w:val="333333"/>
          <w:szCs w:val="24"/>
          <w:lang w:eastAsia="fr-FR"/>
        </w:rPr>
      </w:pPr>
      <w:r w:rsidRPr="00C9118E">
        <w:rPr>
          <w:rFonts w:eastAsia="Times New Roman" w:cs="Times New Roman"/>
          <w:color w:val="333333"/>
          <w:szCs w:val="24"/>
          <w:lang w:eastAsia="fr-FR"/>
        </w:rPr>
        <w:t xml:space="preserve">Pour cette prestation, nous avons ciblé les moyens suivants : </w:t>
      </w:r>
    </w:p>
    <w:p w:rsidR="007B49AF" w:rsidRPr="00C9118E" w:rsidRDefault="00654B6E" w:rsidP="007B49AF">
      <w:pPr>
        <w:numPr>
          <w:ilvl w:val="1"/>
          <w:numId w:val="87"/>
        </w:numPr>
        <w:spacing w:after="0" w:line="240" w:lineRule="auto"/>
        <w:jc w:val="both"/>
        <w:rPr>
          <w:rFonts w:eastAsia="Times New Roman" w:cs="Times New Roman"/>
          <w:color w:val="333333"/>
          <w:szCs w:val="24"/>
          <w:lang w:eastAsia="fr-FR"/>
        </w:rPr>
      </w:pPr>
      <w:r>
        <w:rPr>
          <w:rFonts w:eastAsia="Times New Roman" w:cs="Times New Roman"/>
          <w:b/>
          <w:color w:val="333333"/>
          <w:szCs w:val="24"/>
          <w:lang w:eastAsia="fr-FR"/>
        </w:rPr>
        <w:t>CTA avec les delta P (filtres)</w:t>
      </w:r>
    </w:p>
    <w:p w:rsidR="007B49AF" w:rsidRPr="00C9118E" w:rsidRDefault="00654B6E" w:rsidP="007B49AF">
      <w:pPr>
        <w:numPr>
          <w:ilvl w:val="1"/>
          <w:numId w:val="87"/>
        </w:numPr>
        <w:spacing w:after="0" w:line="240" w:lineRule="auto"/>
        <w:jc w:val="both"/>
        <w:rPr>
          <w:rFonts w:eastAsia="Times New Roman" w:cs="Times New Roman"/>
          <w:color w:val="333333"/>
          <w:szCs w:val="24"/>
          <w:lang w:eastAsia="fr-FR"/>
        </w:rPr>
      </w:pPr>
      <w:r>
        <w:rPr>
          <w:rFonts w:eastAsia="Times New Roman" w:cs="Times New Roman"/>
          <w:b/>
          <w:color w:val="333333"/>
          <w:szCs w:val="24"/>
          <w:lang w:eastAsia="fr-FR"/>
        </w:rPr>
        <w:t>Maintenance transformateur avec analyse d’huile</w:t>
      </w:r>
    </w:p>
    <w:p w:rsidR="007B49AF" w:rsidRPr="00C9118E" w:rsidRDefault="007B49AF" w:rsidP="007B49AF">
      <w:pPr>
        <w:spacing w:after="0" w:line="240" w:lineRule="auto"/>
        <w:ind w:left="1080"/>
        <w:jc w:val="both"/>
        <w:rPr>
          <w:rFonts w:eastAsia="Times New Roman" w:cs="Times New Roman"/>
          <w:color w:val="333333"/>
          <w:szCs w:val="24"/>
          <w:lang w:eastAsia="fr-FR"/>
        </w:rPr>
      </w:pPr>
    </w:p>
    <w:p w:rsidR="007B49AF" w:rsidRPr="00C9118E" w:rsidRDefault="007B49AF" w:rsidP="007F01BD">
      <w:p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L’huile est le révélateur de la santé de vos machines. La qualité et la précision des analyses apportent des bénéfices visibles en gain de productivité et en réduction des coûts de maintenance et de lubrification :</w:t>
      </w:r>
    </w:p>
    <w:p w:rsidR="007B49AF" w:rsidRPr="00C9118E" w:rsidRDefault="007B49AF" w:rsidP="007F01BD">
      <w:pPr>
        <w:numPr>
          <w:ilvl w:val="0"/>
          <w:numId w:val="8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Surveillance sans démontage ni arrêt de l’état mécanique de la machine et des qualités résiduelles du lubrifiant,</w:t>
      </w:r>
    </w:p>
    <w:p w:rsidR="007B49AF" w:rsidRPr="00C9118E" w:rsidRDefault="007B49AF" w:rsidP="007F01BD">
      <w:pPr>
        <w:numPr>
          <w:ilvl w:val="0"/>
          <w:numId w:val="8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Détection d’anomalies : usure prématurée d’un élément mécanique, pollution de l’huile par l’eau, les poussières…,,</w:t>
      </w:r>
    </w:p>
    <w:p w:rsidR="007B49AF" w:rsidRPr="00C9118E" w:rsidRDefault="007B49AF" w:rsidP="007F01BD">
      <w:pPr>
        <w:numPr>
          <w:ilvl w:val="0"/>
          <w:numId w:val="8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Baisse des consommations de lubrifiant par espacement des intervalles de vidange.</w:t>
      </w:r>
    </w:p>
    <w:p w:rsidR="007B49AF" w:rsidRPr="00C9118E" w:rsidRDefault="007B49AF" w:rsidP="007F01BD">
      <w:pPr>
        <w:spacing w:after="0" w:line="240" w:lineRule="auto"/>
        <w:ind w:left="720"/>
        <w:jc w:val="both"/>
        <w:rPr>
          <w:rFonts w:eastAsia="Times New Roman" w:cs="Times New Roman"/>
          <w:color w:val="333333"/>
          <w:szCs w:val="24"/>
          <w:lang w:eastAsia="fr-FR"/>
        </w:rPr>
      </w:pPr>
    </w:p>
    <w:p w:rsidR="007B49AF" w:rsidRPr="00C9118E" w:rsidRDefault="007B49AF" w:rsidP="007B49AF">
      <w:pPr>
        <w:spacing w:after="0" w:line="240" w:lineRule="auto"/>
        <w:jc w:val="both"/>
        <w:rPr>
          <w:rFonts w:eastAsia="Times New Roman" w:cs="Times New Roman"/>
          <w:b/>
          <w:bCs/>
          <w:iCs/>
          <w:color w:val="333333"/>
          <w:u w:val="single"/>
          <w:lang w:eastAsia="fr-FR"/>
        </w:rPr>
      </w:pPr>
    </w:p>
    <w:p w:rsidR="007B49AF" w:rsidRPr="00C9118E" w:rsidRDefault="007F01BD" w:rsidP="007B49AF">
      <w:pPr>
        <w:spacing w:after="0" w:line="240" w:lineRule="auto"/>
        <w:jc w:val="both"/>
        <w:rPr>
          <w:rFonts w:eastAsia="Times New Roman" w:cs="Times New Roman"/>
          <w:lang w:eastAsia="fr-FR"/>
        </w:rPr>
      </w:pPr>
      <w:r w:rsidRPr="00C9118E">
        <w:rPr>
          <w:rFonts w:eastAsia="Times New Roman" w:cs="Times New Roman"/>
          <w:noProof/>
          <w:color w:val="333333"/>
          <w:lang w:eastAsia="fr-FR"/>
        </w:rPr>
        <w:drawing>
          <wp:anchor distT="0" distB="0" distL="114300" distR="114300" simplePos="0" relativeHeight="251682816" behindDoc="1" locked="0" layoutInCell="1" allowOverlap="1" wp14:anchorId="7E95FBDE" wp14:editId="5AEC6DA1">
            <wp:simplePos x="0" y="0"/>
            <wp:positionH relativeFrom="column">
              <wp:posOffset>3148965</wp:posOffset>
            </wp:positionH>
            <wp:positionV relativeFrom="paragraph">
              <wp:posOffset>136525</wp:posOffset>
            </wp:positionV>
            <wp:extent cx="3143885" cy="4890135"/>
            <wp:effectExtent l="0" t="0" r="0" b="5715"/>
            <wp:wrapThrough wrapText="bothSides">
              <wp:wrapPolygon edited="0">
                <wp:start x="0" y="0"/>
                <wp:lineTo x="0" y="21541"/>
                <wp:lineTo x="21465" y="21541"/>
                <wp:lineTo x="21465" y="0"/>
                <wp:lineTo x="0" y="0"/>
              </wp:wrapPolygon>
            </wp:wrapThrough>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43885" cy="4890135"/>
                    </a:xfrm>
                    <a:prstGeom prst="rect">
                      <a:avLst/>
                    </a:prstGeom>
                    <a:noFill/>
                  </pic:spPr>
                </pic:pic>
              </a:graphicData>
            </a:graphic>
            <wp14:sizeRelH relativeFrom="page">
              <wp14:pctWidth>0</wp14:pctWidth>
            </wp14:sizeRelH>
            <wp14:sizeRelV relativeFrom="page">
              <wp14:pctHeight>0</wp14:pctHeight>
            </wp14:sizeRelV>
          </wp:anchor>
        </w:drawing>
      </w:r>
      <w:r w:rsidR="007B49AF" w:rsidRPr="00C9118E">
        <w:rPr>
          <w:rFonts w:eastAsia="Times New Roman" w:cs="Times New Roman"/>
          <w:b/>
          <w:bCs/>
          <w:iCs/>
          <w:color w:val="333333"/>
          <w:u w:val="single"/>
          <w:lang w:eastAsia="fr-FR"/>
        </w:rPr>
        <w:t>La réception de nouveaux moyens</w:t>
      </w:r>
      <w:bookmarkEnd w:id="1295"/>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Nous vous accompagnerons lors de la réception des nouveaux moyens et nous assurerons de :</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La réception de l’ensemble de la documentation/logiciels du moyen</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L’analyse et la conformité de la documentation fournie</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La validation de la mise en service du moyen par le fabricant</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La réalisation des mises au point nécessaires par le fabricant</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 La formation de notre personnel pour assurer la maintenance du moyen</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Ci-joint un exemple de fiche de suivi pour la réception de nouveaux moyens.</w:t>
      </w:r>
    </w:p>
    <w:p w:rsidR="007B49AF" w:rsidRPr="00C9118E" w:rsidRDefault="007B49AF" w:rsidP="007F01BD">
      <w:pPr>
        <w:autoSpaceDE w:val="0"/>
        <w:autoSpaceDN w:val="0"/>
        <w:adjustRightInd w:val="0"/>
        <w:spacing w:after="0" w:line="240" w:lineRule="auto"/>
        <w:jc w:val="both"/>
        <w:rPr>
          <w:rFonts w:eastAsia="Times New Roman" w:cs="Times New Roman"/>
          <w:color w:val="333333"/>
          <w:lang w:eastAsia="fr-FR"/>
        </w:rPr>
      </w:pPr>
    </w:p>
    <w:p w:rsidR="007B49AF" w:rsidRPr="00C9118E" w:rsidRDefault="007B49AF" w:rsidP="007F01BD">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La gestion de la garantie avec les constructeurs sera assurée par SPIE SO qui s’engage à tracer toutes les interventions liées à la garantie des équipements et les identifier dans la GMAO.</w:t>
      </w:r>
    </w:p>
    <w:p w:rsidR="007B49AF" w:rsidRPr="00C9118E" w:rsidRDefault="007B49AF" w:rsidP="007F01BD">
      <w:pPr>
        <w:spacing w:after="0" w:line="240" w:lineRule="auto"/>
        <w:jc w:val="both"/>
        <w:rPr>
          <w:rFonts w:eastAsia="Times New Roman" w:cs="Times New Roman"/>
          <w:color w:val="333333"/>
          <w:lang w:eastAsia="fr-FR"/>
        </w:rPr>
      </w:pPr>
    </w:p>
    <w:p w:rsidR="007B49AF" w:rsidRPr="00C9118E" w:rsidRDefault="007B49AF" w:rsidP="007F01BD">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SPIE réalisera un diagnostic de la panne avant de prévenir le constructeur.</w:t>
      </w: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p w:rsidR="007F01BD" w:rsidRDefault="007F01BD">
      <w:pPr>
        <w:rPr>
          <w:rFonts w:eastAsia="Times New Roman" w:cs="Times New Roman"/>
          <w:color w:val="333333"/>
          <w:lang w:eastAsia="fr-FR"/>
        </w:rPr>
      </w:pPr>
      <w:r>
        <w:rPr>
          <w:rFonts w:eastAsia="Times New Roman" w:cs="Times New Roman"/>
          <w:color w:val="333333"/>
          <w:lang w:eastAsia="fr-FR"/>
        </w:rPr>
        <w:br w:type="page"/>
      </w:r>
    </w:p>
    <w:p w:rsidR="007B49AF" w:rsidRPr="00C9118E" w:rsidRDefault="007B49AF" w:rsidP="007B49AF">
      <w:pPr>
        <w:spacing w:after="0" w:line="240" w:lineRule="auto"/>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p>
    <w:bookmarkEnd w:id="1296"/>
    <w:p w:rsidR="007B49AF" w:rsidRPr="00C9118E" w:rsidRDefault="007B49AF" w:rsidP="007B49AF">
      <w:pPr>
        <w:spacing w:after="0" w:line="240" w:lineRule="auto"/>
        <w:jc w:val="both"/>
        <w:rPr>
          <w:rFonts w:eastAsia="Times New Roman" w:cs="Times New Roman"/>
          <w:b/>
          <w:color w:val="333333"/>
          <w:u w:val="single"/>
          <w:lang w:eastAsia="fr-FR"/>
        </w:rPr>
      </w:pPr>
      <w:r w:rsidRPr="00C9118E">
        <w:rPr>
          <w:rFonts w:eastAsia="Times New Roman" w:cs="Times New Roman"/>
          <w:b/>
          <w:color w:val="333333"/>
          <w:u w:val="single"/>
          <w:lang w:eastAsia="fr-FR"/>
        </w:rPr>
        <w:t>La maintenance corrective</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Nos techniciens réaliseront les opérations de maintenance corrective de niveaux 1 à 4 de vos équipements.</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Les demandes d’interventions pourront être transmises soit :</w:t>
      </w:r>
    </w:p>
    <w:p w:rsidR="007B49AF" w:rsidRPr="00C9118E" w:rsidRDefault="007B49AF" w:rsidP="00C048B5">
      <w:pPr>
        <w:numPr>
          <w:ilvl w:val="0"/>
          <w:numId w:val="294"/>
        </w:num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Par le biais de la GMAO  pour les interventions non urgentes</w:t>
      </w:r>
    </w:p>
    <w:p w:rsidR="007B49AF" w:rsidRPr="00C9118E" w:rsidRDefault="007B49AF" w:rsidP="00C048B5">
      <w:pPr>
        <w:numPr>
          <w:ilvl w:val="0"/>
          <w:numId w:val="294"/>
        </w:num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Sur appel téléphonique en journée directement vers le technicien référent</w:t>
      </w:r>
    </w:p>
    <w:p w:rsidR="007B49AF" w:rsidRPr="00C9118E" w:rsidRDefault="007B49AF" w:rsidP="00C048B5">
      <w:pPr>
        <w:numPr>
          <w:ilvl w:val="0"/>
          <w:numId w:val="294"/>
        </w:num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Sur appel téléphonique à partir de 17h vers notre service d’appel en astreinte interne</w:t>
      </w:r>
    </w:p>
    <w:p w:rsidR="007B49AF" w:rsidRPr="00C9118E" w:rsidRDefault="007B49AF" w:rsidP="007B49AF">
      <w:pPr>
        <w:spacing w:after="0" w:line="240" w:lineRule="auto"/>
        <w:ind w:left="720"/>
        <w:jc w:val="both"/>
        <w:rPr>
          <w:rFonts w:eastAsia="Times New Roman" w:cs="Times New Roman"/>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Les délais d’intervention sont détaillées dans la FC :</w:t>
      </w:r>
    </w:p>
    <w:p w:rsidR="007B49AF" w:rsidRPr="00C9118E" w:rsidRDefault="007B49AF" w:rsidP="007B49AF">
      <w:pPr>
        <w:spacing w:after="0" w:line="240" w:lineRule="auto"/>
        <w:jc w:val="both"/>
        <w:rPr>
          <w:rFonts w:eastAsia="Times New Roman" w:cs="Times New Roman"/>
          <w:b/>
          <w:color w:val="333333"/>
          <w:lang w:eastAsia="fr-FR"/>
        </w:rPr>
      </w:pPr>
      <w:r w:rsidRPr="00C9118E">
        <w:rPr>
          <w:rFonts w:eastAsia="Times New Roman" w:cs="Times New Roman"/>
          <w:b/>
          <w:color w:val="333333"/>
          <w:lang w:eastAsia="fr-FR"/>
        </w:rPr>
        <w:t>Les techniciens d’astreinte maitriseront les modes dégradés à mettre en place afin de débloquer la situation et d’assurer la continuité des opérations.</w:t>
      </w:r>
    </w:p>
    <w:p w:rsidR="007B49AF" w:rsidRPr="00551E10" w:rsidRDefault="007B49AF" w:rsidP="007B49AF">
      <w:pPr>
        <w:spacing w:after="0" w:line="240" w:lineRule="auto"/>
        <w:jc w:val="both"/>
        <w:rPr>
          <w:rFonts w:eastAsia="Times New Roman" w:cs="Times New Roman"/>
          <w:b/>
          <w:color w:val="333333"/>
          <w:u w:val="single"/>
          <w:lang w:eastAsia="fr-FR"/>
        </w:rPr>
      </w:pPr>
      <w:r w:rsidRPr="00551E10">
        <w:rPr>
          <w:rFonts w:eastAsia="Times New Roman" w:cs="Times New Roman"/>
          <w:b/>
          <w:color w:val="333333"/>
          <w:u w:val="single"/>
          <w:lang w:eastAsia="fr-FR"/>
        </w:rPr>
        <w:t>Voir annexe CR CORRECTIF</w:t>
      </w:r>
    </w:p>
    <w:p w:rsidR="007B49AF" w:rsidRPr="00C9118E" w:rsidRDefault="007B49AF" w:rsidP="007B49AF">
      <w:pPr>
        <w:spacing w:after="0" w:line="240" w:lineRule="auto"/>
        <w:jc w:val="both"/>
        <w:rPr>
          <w:rFonts w:eastAsia="Times New Roman" w:cs="Times New Roman"/>
          <w:b/>
          <w:color w:val="333333"/>
          <w:lang w:eastAsia="fr-FR"/>
        </w:rPr>
      </w:pP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La maintenance corrective de niveau 5, ainsi que la maintenance corrective suite à casse et mauvaises utilisation n’est pas incluse dans le forfait, et fera l’objet d’un devis complémentaire, soumis à votre validation avant travaux.</w:t>
      </w:r>
    </w:p>
    <w:p w:rsidR="007B49AF" w:rsidRPr="00C9118E" w:rsidRDefault="007B49AF" w:rsidP="007B49AF">
      <w:pPr>
        <w:spacing w:after="0" w:line="240" w:lineRule="auto"/>
        <w:jc w:val="both"/>
        <w:rPr>
          <w:rFonts w:eastAsia="Times New Roman" w:cs="Times New Roman"/>
          <w:b/>
          <w:color w:val="333333"/>
          <w:u w:val="single"/>
          <w:lang w:eastAsia="fr-FR"/>
        </w:rPr>
      </w:pPr>
      <w:r w:rsidRPr="00C9118E">
        <w:rPr>
          <w:rFonts w:eastAsia="Times New Roman" w:cs="Times New Roman"/>
          <w:color w:val="333333"/>
          <w:lang w:eastAsia="fr-FR"/>
        </w:rPr>
        <w:t xml:space="preserve">Suite à chaque opération de maintenance corrective, </w:t>
      </w:r>
      <w:r w:rsidRPr="00C9118E">
        <w:rPr>
          <w:rFonts w:eastAsia="Times New Roman" w:cs="Times New Roman"/>
          <w:b/>
          <w:color w:val="333333"/>
          <w:lang w:eastAsia="fr-FR"/>
        </w:rPr>
        <w:t xml:space="preserve">nous identifierons les causes </w:t>
      </w:r>
      <w:r w:rsidRPr="00C9118E">
        <w:rPr>
          <w:rFonts w:eastAsia="Times New Roman" w:cs="Times New Roman"/>
          <w:color w:val="333333"/>
          <w:lang w:eastAsia="fr-FR"/>
        </w:rPr>
        <w:t xml:space="preserve">sur les OT afin de cibler tout particulièrement les </w:t>
      </w:r>
      <w:r w:rsidRPr="00C9118E">
        <w:rPr>
          <w:rFonts w:eastAsia="Times New Roman" w:cs="Times New Roman"/>
          <w:b/>
          <w:color w:val="333333"/>
          <w:lang w:eastAsia="fr-FR"/>
        </w:rPr>
        <w:t xml:space="preserve">PCMU (Pertes, Casses et Mauvaises </w:t>
      </w:r>
      <w:r w:rsidRPr="00C9118E">
        <w:rPr>
          <w:rFonts w:eastAsia="Times New Roman" w:cs="Times New Roman"/>
          <w:b/>
          <w:color w:val="333333"/>
          <w:u w:val="single"/>
          <w:lang w:eastAsia="fr-FR"/>
        </w:rPr>
        <w:t>Utilisations).</w:t>
      </w:r>
    </w:p>
    <w:p w:rsidR="007B49AF" w:rsidRPr="00C9118E" w:rsidRDefault="007B49AF" w:rsidP="007B49AF">
      <w:pPr>
        <w:spacing w:after="0" w:line="240" w:lineRule="auto"/>
        <w:jc w:val="both"/>
        <w:rPr>
          <w:rFonts w:eastAsia="Times New Roman" w:cs="Times New Roman"/>
          <w:b/>
          <w:color w:val="333333"/>
          <w:highlight w:val="cyan"/>
          <w:u w:val="single"/>
          <w:lang w:eastAsia="fr-FR"/>
        </w:rPr>
      </w:pPr>
    </w:p>
    <w:p w:rsidR="007B49AF" w:rsidRPr="00C9118E" w:rsidRDefault="007B49AF" w:rsidP="007B49AF">
      <w:pPr>
        <w:spacing w:after="0" w:line="240" w:lineRule="auto"/>
        <w:jc w:val="both"/>
        <w:rPr>
          <w:rFonts w:eastAsia="Times New Roman" w:cs="Times New Roman"/>
          <w:b/>
          <w:color w:val="333333"/>
          <w:u w:val="single"/>
          <w:lang w:eastAsia="fr-FR"/>
        </w:rPr>
      </w:pPr>
      <w:r w:rsidRPr="00C9118E">
        <w:rPr>
          <w:rFonts w:eastAsia="Times New Roman" w:cs="Times New Roman"/>
          <w:b/>
          <w:color w:val="333333"/>
          <w:u w:val="single"/>
          <w:lang w:eastAsia="fr-FR"/>
        </w:rPr>
        <w:t>Gestion des PCMU</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Nous avons pris en compte les coûts de la main d’œuvre liée aux PCMU dans le cadre de ce forfait maintenance dans la limite d’une journée de travail d’un technicien par PCMU. Au-delà, un chiffrage complémentaire vous sera transmis.</w:t>
      </w:r>
    </w:p>
    <w:p w:rsidR="007B49AF" w:rsidRPr="00C9118E" w:rsidRDefault="007B49AF" w:rsidP="007B49AF">
      <w:p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Nous ne prenons pas en compte au titre de ce forfait l’intervention d’une compétence extérieure au contrat (prestataire, compétence SPIE « off site »)</w:t>
      </w:r>
    </w:p>
    <w:p w:rsidR="007B49AF" w:rsidRPr="00C9118E" w:rsidRDefault="007B49AF" w:rsidP="007B49AF">
      <w:pPr>
        <w:spacing w:after="0" w:line="240" w:lineRule="auto"/>
        <w:jc w:val="both"/>
        <w:rPr>
          <w:rFonts w:eastAsia="Times New Roman" w:cs="Times New Roman"/>
          <w:b/>
          <w:color w:val="333333"/>
          <w:lang w:eastAsia="fr-FR"/>
        </w:rPr>
      </w:pPr>
    </w:p>
    <w:p w:rsidR="007B49AF" w:rsidRPr="00C9118E" w:rsidRDefault="007B49AF" w:rsidP="007B49AF">
      <w:pPr>
        <w:spacing w:after="0" w:line="240" w:lineRule="auto"/>
        <w:jc w:val="both"/>
        <w:rPr>
          <w:rFonts w:eastAsia="Times New Roman" w:cs="Times New Roman"/>
          <w:b/>
          <w:color w:val="333333"/>
          <w:lang w:eastAsia="fr-FR"/>
        </w:rPr>
      </w:pPr>
      <w:r w:rsidRPr="00C9118E">
        <w:rPr>
          <w:rFonts w:eastAsia="Times New Roman" w:cs="Times New Roman"/>
          <w:b/>
          <w:color w:val="333333"/>
          <w:lang w:eastAsia="fr-FR"/>
        </w:rPr>
        <w:t>Ces PCMU seront suivies comme suit :</w:t>
      </w:r>
    </w:p>
    <w:p w:rsidR="007B49AF" w:rsidRPr="00C9118E" w:rsidRDefault="007B49AF" w:rsidP="007B49AF">
      <w:pPr>
        <w:numPr>
          <w:ilvl w:val="0"/>
          <w:numId w:val="88"/>
        </w:num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Des photos vous seront transmises pour toute casse importante</w:t>
      </w:r>
    </w:p>
    <w:p w:rsidR="007B49AF" w:rsidRPr="00C9118E" w:rsidRDefault="007B49AF" w:rsidP="007B49AF">
      <w:pPr>
        <w:numPr>
          <w:ilvl w:val="0"/>
          <w:numId w:val="88"/>
        </w:numPr>
        <w:spacing w:after="0" w:line="240" w:lineRule="auto"/>
        <w:jc w:val="both"/>
        <w:rPr>
          <w:rFonts w:eastAsia="Times New Roman" w:cs="Times New Roman"/>
          <w:color w:val="333333"/>
          <w:lang w:eastAsia="fr-FR"/>
        </w:rPr>
      </w:pPr>
      <w:r w:rsidRPr="00C9118E">
        <w:rPr>
          <w:rFonts w:eastAsia="Times New Roman" w:cs="Times New Roman"/>
          <w:color w:val="333333"/>
          <w:lang w:eastAsia="fr-FR"/>
        </w:rPr>
        <w:t>Une validation sera requise de votre part avant toute réparation</w:t>
      </w:r>
    </w:p>
    <w:p w:rsidR="007B49AF" w:rsidRPr="00C9118E" w:rsidRDefault="00072A35" w:rsidP="007B49AF">
      <w:pPr>
        <w:numPr>
          <w:ilvl w:val="0"/>
          <w:numId w:val="88"/>
        </w:numPr>
        <w:spacing w:after="0" w:line="240" w:lineRule="auto"/>
        <w:jc w:val="both"/>
        <w:rPr>
          <w:rFonts w:eastAsia="Times New Roman" w:cs="Times New Roman"/>
          <w:color w:val="333333"/>
          <w:lang w:eastAsia="fr-FR"/>
        </w:rPr>
      </w:pPr>
      <w:r w:rsidRPr="00C9118E">
        <w:rPr>
          <w:rFonts w:eastAsia="Times New Roman" w:cs="Times New Roman"/>
          <w:noProof/>
          <w:color w:val="333333"/>
          <w:lang w:eastAsia="fr-FR"/>
        </w:rPr>
        <w:drawing>
          <wp:anchor distT="0" distB="0" distL="114300" distR="114300" simplePos="0" relativeHeight="251685888" behindDoc="1" locked="0" layoutInCell="1" allowOverlap="1" wp14:anchorId="26247ED1" wp14:editId="6121DB96">
            <wp:simplePos x="0" y="0"/>
            <wp:positionH relativeFrom="column">
              <wp:posOffset>1995805</wp:posOffset>
            </wp:positionH>
            <wp:positionV relativeFrom="paragraph">
              <wp:posOffset>147320</wp:posOffset>
            </wp:positionV>
            <wp:extent cx="4476115" cy="2906395"/>
            <wp:effectExtent l="19050" t="19050" r="19685" b="27305"/>
            <wp:wrapThrough wrapText="bothSides">
              <wp:wrapPolygon edited="0">
                <wp:start x="-92" y="-142"/>
                <wp:lineTo x="-92" y="21661"/>
                <wp:lineTo x="21603" y="21661"/>
                <wp:lineTo x="21603" y="-142"/>
                <wp:lineTo x="-92" y="-142"/>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76115" cy="290639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B49AF" w:rsidRPr="00C9118E">
        <w:rPr>
          <w:rFonts w:eastAsia="Times New Roman" w:cs="Times New Roman"/>
          <w:color w:val="333333"/>
          <w:lang w:eastAsia="fr-FR"/>
        </w:rPr>
        <w:t>Des solutions pourront vous êtes transmise afin de limiter les coûts liés aux casses récurrentes</w:t>
      </w:r>
    </w:p>
    <w:p w:rsidR="007B49AF" w:rsidRPr="00C9118E" w:rsidRDefault="007B49AF" w:rsidP="007B49AF">
      <w:pPr>
        <w:spacing w:after="0" w:line="240" w:lineRule="auto"/>
        <w:jc w:val="both"/>
        <w:rPr>
          <w:rFonts w:eastAsia="Times New Roman" w:cs="Times New Roman"/>
          <w:color w:val="333333"/>
          <w:lang w:eastAsia="fr-FR"/>
        </w:rPr>
      </w:pPr>
    </w:p>
    <w:p w:rsidR="00072A35" w:rsidRDefault="00072A35" w:rsidP="007B49AF">
      <w:pPr>
        <w:spacing w:after="0" w:line="240" w:lineRule="auto"/>
        <w:jc w:val="both"/>
        <w:rPr>
          <w:rFonts w:eastAsia="Times New Roman" w:cs="Times New Roman"/>
          <w:b/>
          <w:lang w:eastAsia="fr-FR"/>
        </w:rPr>
      </w:pPr>
    </w:p>
    <w:p w:rsidR="00072A35" w:rsidRDefault="00072A35" w:rsidP="007B49AF">
      <w:pPr>
        <w:spacing w:after="0" w:line="240" w:lineRule="auto"/>
        <w:jc w:val="both"/>
        <w:rPr>
          <w:rFonts w:eastAsia="Times New Roman" w:cs="Times New Roman"/>
          <w:b/>
          <w:lang w:eastAsia="fr-FR"/>
        </w:rPr>
      </w:pPr>
    </w:p>
    <w:p w:rsidR="007B49AF" w:rsidRDefault="007B49AF" w:rsidP="007B49AF">
      <w:pPr>
        <w:spacing w:after="0" w:line="240" w:lineRule="auto"/>
        <w:ind w:left="360"/>
        <w:jc w:val="both"/>
        <w:rPr>
          <w:rFonts w:eastAsia="Times New Roman" w:cs="Times New Roman"/>
          <w:i/>
          <w:color w:val="333333"/>
          <w:lang w:eastAsia="fr-FR"/>
        </w:rPr>
      </w:pPr>
      <w:r w:rsidRPr="00C9118E">
        <w:rPr>
          <w:rFonts w:eastAsia="Times New Roman" w:cs="Times New Roman"/>
          <w:i/>
          <w:color w:val="333333"/>
          <w:lang w:eastAsia="fr-FR"/>
        </w:rPr>
        <w:t xml:space="preserve">Suivi maintenance corrective par technicien </w:t>
      </w:r>
      <w:r w:rsidR="00072A35">
        <w:rPr>
          <w:rFonts w:eastAsia="Times New Roman" w:cs="Times New Roman"/>
          <w:i/>
          <w:color w:val="333333"/>
          <w:lang w:eastAsia="fr-FR"/>
        </w:rPr>
        <w:t>ci-contre</w:t>
      </w:r>
    </w:p>
    <w:p w:rsidR="00072A35" w:rsidRDefault="00072A35" w:rsidP="007B49AF">
      <w:pPr>
        <w:spacing w:after="0" w:line="240" w:lineRule="auto"/>
        <w:ind w:left="360"/>
        <w:jc w:val="both"/>
        <w:rPr>
          <w:rFonts w:eastAsia="Times New Roman" w:cs="Times New Roman"/>
          <w:i/>
          <w:color w:val="333333"/>
          <w:lang w:eastAsia="fr-FR"/>
        </w:rPr>
      </w:pPr>
    </w:p>
    <w:p w:rsidR="00072A35" w:rsidRDefault="00072A35" w:rsidP="007B49AF">
      <w:pPr>
        <w:spacing w:after="0" w:line="240" w:lineRule="auto"/>
        <w:ind w:left="360"/>
        <w:jc w:val="both"/>
        <w:rPr>
          <w:rFonts w:eastAsia="Times New Roman" w:cs="Times New Roman"/>
          <w:i/>
          <w:color w:val="333333"/>
          <w:lang w:eastAsia="fr-FR"/>
        </w:rPr>
      </w:pPr>
    </w:p>
    <w:p w:rsidR="00072A35" w:rsidRDefault="00072A35" w:rsidP="007B49AF">
      <w:pPr>
        <w:spacing w:after="0" w:line="240" w:lineRule="auto"/>
        <w:ind w:left="360"/>
        <w:jc w:val="both"/>
        <w:rPr>
          <w:rFonts w:eastAsia="Times New Roman" w:cs="Times New Roman"/>
          <w:i/>
          <w:color w:val="333333"/>
          <w:lang w:eastAsia="fr-FR"/>
        </w:rPr>
      </w:pPr>
    </w:p>
    <w:p w:rsidR="00072A35" w:rsidRPr="00C9118E" w:rsidRDefault="00072A35" w:rsidP="007B49AF">
      <w:pPr>
        <w:spacing w:after="0" w:line="240" w:lineRule="auto"/>
        <w:ind w:left="360"/>
        <w:jc w:val="both"/>
        <w:rPr>
          <w:rFonts w:eastAsia="Times New Roman" w:cs="Times New Roman"/>
          <w:i/>
          <w:color w:val="333333"/>
          <w:lang w:eastAsia="fr-FR"/>
        </w:rPr>
      </w:pPr>
    </w:p>
    <w:p w:rsidR="00072A35" w:rsidRDefault="00072A35" w:rsidP="00072A35">
      <w:pPr>
        <w:spacing w:after="0" w:line="240" w:lineRule="auto"/>
        <w:jc w:val="both"/>
        <w:rPr>
          <w:rFonts w:eastAsia="Times New Roman" w:cs="Times New Roman"/>
          <w:b/>
          <w:lang w:eastAsia="fr-FR"/>
        </w:rPr>
      </w:pPr>
    </w:p>
    <w:p w:rsidR="00072A35" w:rsidRDefault="00072A35" w:rsidP="00072A35">
      <w:pPr>
        <w:spacing w:after="0" w:line="240" w:lineRule="auto"/>
        <w:jc w:val="both"/>
        <w:rPr>
          <w:rFonts w:eastAsia="Times New Roman" w:cs="Times New Roman"/>
          <w:b/>
          <w:lang w:eastAsia="fr-FR"/>
        </w:rPr>
      </w:pPr>
    </w:p>
    <w:p w:rsidR="00072A35" w:rsidRDefault="00072A35" w:rsidP="00072A35">
      <w:pPr>
        <w:spacing w:after="0" w:line="240" w:lineRule="auto"/>
        <w:jc w:val="both"/>
        <w:rPr>
          <w:rFonts w:eastAsia="Times New Roman" w:cs="Times New Roman"/>
          <w:b/>
          <w:lang w:eastAsia="fr-FR"/>
        </w:rPr>
      </w:pPr>
    </w:p>
    <w:p w:rsidR="00072A35" w:rsidRDefault="00072A35" w:rsidP="00072A35">
      <w:pPr>
        <w:spacing w:after="0" w:line="240" w:lineRule="auto"/>
        <w:jc w:val="both"/>
        <w:rPr>
          <w:rFonts w:eastAsia="Times New Roman" w:cs="Times New Roman"/>
          <w:b/>
          <w:lang w:eastAsia="fr-FR"/>
        </w:rPr>
      </w:pPr>
    </w:p>
    <w:p w:rsidR="00072A35" w:rsidRDefault="00072A35" w:rsidP="00072A35">
      <w:pPr>
        <w:spacing w:after="0" w:line="240" w:lineRule="auto"/>
        <w:jc w:val="both"/>
        <w:rPr>
          <w:rFonts w:eastAsia="Times New Roman" w:cs="Times New Roman"/>
          <w:b/>
          <w:lang w:eastAsia="fr-FR"/>
        </w:rPr>
      </w:pPr>
    </w:p>
    <w:p w:rsidR="00072A35" w:rsidRDefault="00072A35" w:rsidP="00072A35">
      <w:pPr>
        <w:spacing w:after="0" w:line="240" w:lineRule="auto"/>
        <w:jc w:val="both"/>
        <w:rPr>
          <w:rFonts w:eastAsia="Times New Roman" w:cs="Times New Roman"/>
          <w:b/>
          <w:lang w:eastAsia="fr-FR"/>
        </w:rPr>
      </w:pPr>
    </w:p>
    <w:p w:rsidR="00072A35" w:rsidRPr="00C9118E" w:rsidRDefault="00072A35" w:rsidP="00072A35">
      <w:pPr>
        <w:spacing w:after="0" w:line="240" w:lineRule="auto"/>
        <w:jc w:val="both"/>
        <w:rPr>
          <w:rFonts w:eastAsia="Times New Roman" w:cs="Times New Roman"/>
          <w:lang w:eastAsia="fr-FR"/>
        </w:rPr>
      </w:pPr>
      <w:r w:rsidRPr="00C9118E">
        <w:rPr>
          <w:rFonts w:eastAsia="Times New Roman" w:cs="Times New Roman"/>
          <w:b/>
          <w:lang w:eastAsia="fr-FR"/>
        </w:rPr>
        <w:t>Nous éditerons toutes les informations nécessaires à la gestion de la maintenance corrective</w:t>
      </w:r>
      <w:r w:rsidRPr="00C9118E">
        <w:rPr>
          <w:rFonts w:eastAsia="Times New Roman" w:cs="Times New Roman"/>
          <w:lang w:eastAsia="fr-FR"/>
        </w:rPr>
        <w:t>.</w:t>
      </w:r>
    </w:p>
    <w:p w:rsidR="00072A35" w:rsidRPr="00C9118E" w:rsidRDefault="00072A35" w:rsidP="00072A35">
      <w:pPr>
        <w:spacing w:after="0" w:line="240" w:lineRule="auto"/>
        <w:jc w:val="both"/>
        <w:rPr>
          <w:rFonts w:eastAsia="Times New Roman" w:cs="Times New Roman"/>
          <w:lang w:eastAsia="fr-FR"/>
        </w:rPr>
      </w:pPr>
      <w:r w:rsidRPr="00C9118E">
        <w:rPr>
          <w:rFonts w:eastAsia="Times New Roman" w:cs="Times New Roman"/>
          <w:lang w:eastAsia="fr-FR"/>
        </w:rPr>
        <w:t>Ce listing issu de la GMAO permettra de communiquer sur les délais et actions correctives « en cours ».</w:t>
      </w:r>
    </w:p>
    <w:p w:rsidR="007B49AF" w:rsidRPr="00C9118E" w:rsidRDefault="007B49AF" w:rsidP="007B49AF">
      <w:pPr>
        <w:spacing w:after="0" w:line="240" w:lineRule="auto"/>
        <w:ind w:left="360"/>
        <w:jc w:val="both"/>
        <w:rPr>
          <w:rFonts w:eastAsia="Times New Roman" w:cs="Times New Roman"/>
          <w:i/>
          <w:color w:val="333333"/>
          <w:lang w:eastAsia="fr-FR"/>
        </w:rPr>
      </w:pPr>
    </w:p>
    <w:p w:rsidR="00C048B5" w:rsidRDefault="00C048B5" w:rsidP="009152B8">
      <w:pPr>
        <w:pStyle w:val="Titre3"/>
        <w:numPr>
          <w:ilvl w:val="0"/>
          <w:numId w:val="0"/>
        </w:numPr>
        <w:ind w:left="1440"/>
      </w:pPr>
    </w:p>
    <w:p w:rsidR="007B49AF" w:rsidRPr="00C9118E" w:rsidRDefault="00551E10" w:rsidP="009152B8">
      <w:pPr>
        <w:pStyle w:val="Titre3"/>
      </w:pPr>
      <w:bookmarkStart w:id="1297" w:name="_Toc456964104"/>
      <w:bookmarkStart w:id="1298" w:name="_Toc456972065"/>
      <w:r>
        <w:t>F</w:t>
      </w:r>
      <w:r w:rsidR="007B49AF" w:rsidRPr="00C9118E">
        <w:t>S6 / Contribuer activement à la maitrise des consommations énergétiques</w:t>
      </w:r>
      <w:bookmarkEnd w:id="1297"/>
      <w:bookmarkEnd w:id="1298"/>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Afin de garantir un suivi et une maitrise des consommations énergétiques, le prestataire devra contribuer à identifier les incohérences et les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dérives. Il proposera des actions visant à réduire les consommations.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Critères de contrôle :</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Fourniture trimestrielle de propositions de réduction des consommations d’électricité avec investissement et gain énergétique quantifiés</w:t>
      </w:r>
    </w:p>
    <w:p w:rsidR="007F01BD" w:rsidRPr="00551E10" w:rsidRDefault="007F01BD" w:rsidP="007F01BD">
      <w:pPr>
        <w:autoSpaceDE w:val="0"/>
        <w:autoSpaceDN w:val="0"/>
        <w:adjustRightInd w:val="0"/>
        <w:spacing w:after="0" w:line="240" w:lineRule="auto"/>
        <w:rPr>
          <w:rFonts w:cs="Times New Roman"/>
          <w:b/>
          <w:color w:val="000000" w:themeColor="text1"/>
          <w:u w:val="single"/>
        </w:rPr>
      </w:pPr>
      <w:r w:rsidRPr="00551E10">
        <w:rPr>
          <w:rFonts w:cs="Times New Roman"/>
          <w:b/>
          <w:color w:val="000000" w:themeColor="text1"/>
          <w:u w:val="single"/>
        </w:rPr>
        <w:t>Voir annexe</w:t>
      </w:r>
      <w:r w:rsidR="00551E10" w:rsidRPr="00551E10">
        <w:rPr>
          <w:rFonts w:cs="Times New Roman"/>
          <w:b/>
          <w:color w:val="000000" w:themeColor="text1"/>
          <w:u w:val="single"/>
        </w:rPr>
        <w:t xml:space="preserve"> 2</w:t>
      </w:r>
      <w:r w:rsidRPr="00551E10">
        <w:rPr>
          <w:rFonts w:cs="Times New Roman"/>
          <w:b/>
          <w:color w:val="000000" w:themeColor="text1"/>
          <w:u w:val="single"/>
        </w:rPr>
        <w:t xml:space="preserve"> </w:t>
      </w:r>
      <w:r w:rsidR="00551E10" w:rsidRPr="00551E10">
        <w:rPr>
          <w:rFonts w:cs="Times New Roman"/>
          <w:b/>
          <w:color w:val="000000" w:themeColor="text1"/>
          <w:u w:val="single"/>
        </w:rPr>
        <w:t>TABLEAU OPTIS PAR LOT STTS</w:t>
      </w:r>
    </w:p>
    <w:p w:rsidR="00551E10" w:rsidRDefault="00551E10" w:rsidP="007F01BD">
      <w:pPr>
        <w:autoSpaceDE w:val="0"/>
        <w:autoSpaceDN w:val="0"/>
        <w:adjustRightInd w:val="0"/>
        <w:spacing w:after="0" w:line="240" w:lineRule="auto"/>
        <w:rPr>
          <w:rFonts w:cs="Times New Roman"/>
          <w:b/>
          <w:color w:val="000000" w:themeColor="text1"/>
          <w:u w:val="single"/>
        </w:rPr>
      </w:pPr>
      <w:r w:rsidRPr="00551E10">
        <w:rPr>
          <w:rFonts w:cs="Times New Roman"/>
          <w:b/>
          <w:color w:val="000000" w:themeColor="text1"/>
          <w:u w:val="single"/>
        </w:rPr>
        <w:t>Voir annexe 2 Eléments EE à présenter dans réponse v2</w:t>
      </w:r>
    </w:p>
    <w:p w:rsidR="007F01BD" w:rsidRPr="00C9118E" w:rsidRDefault="007F01BD" w:rsidP="007F01BD">
      <w:pPr>
        <w:autoSpaceDE w:val="0"/>
        <w:autoSpaceDN w:val="0"/>
        <w:adjustRightInd w:val="0"/>
        <w:spacing w:after="0" w:line="240" w:lineRule="auto"/>
        <w:rPr>
          <w:rFonts w:cs="Times New Roman"/>
          <w:b/>
          <w:color w:val="000000" w:themeColor="text1"/>
          <w:u w:val="single"/>
        </w:rPr>
      </w:pPr>
    </w:p>
    <w:p w:rsidR="007B49AF" w:rsidRPr="00C9118E" w:rsidRDefault="007B49AF" w:rsidP="009152B8">
      <w:pPr>
        <w:pStyle w:val="Titre3"/>
      </w:pPr>
      <w:bookmarkStart w:id="1299" w:name="_Toc456964105"/>
      <w:bookmarkStart w:id="1300" w:name="_Toc456972066"/>
      <w:r w:rsidRPr="00C9118E">
        <w:t>FS7 / Assister les organismes de contrôle réglementaire et assurer la remise en conformité</w:t>
      </w:r>
      <w:bookmarkEnd w:id="1299"/>
      <w:bookmarkEnd w:id="1300"/>
    </w:p>
    <w:p w:rsidR="007B49AF" w:rsidRPr="00C9118E" w:rsidRDefault="000026DB" w:rsidP="00FD29EF">
      <w:pPr>
        <w:spacing w:after="0" w:line="240" w:lineRule="auto"/>
        <w:jc w:val="both"/>
        <w:rPr>
          <w:rFonts w:eastAsia="Times New Roman" w:cs="Times New Roman"/>
          <w:lang w:eastAsia="fr-FR"/>
        </w:rPr>
      </w:pPr>
      <w:r>
        <w:rPr>
          <w:rFonts w:eastAsia="Times New Roman" w:cs="Times New Roman"/>
          <w:lang w:eastAsia="fr-FR"/>
        </w:rPr>
        <w:t>FINAERO</w:t>
      </w:r>
      <w:r w:rsidR="007B49AF" w:rsidRPr="00C9118E">
        <w:rPr>
          <w:rFonts w:eastAsia="Times New Roman" w:cs="Times New Roman"/>
          <w:lang w:eastAsia="fr-FR"/>
        </w:rPr>
        <w:t xml:space="preserve"> planifiera les interventions de l’organisme de contrôle. Les périodicités et les dates de passage seront calquées sur la planification définie par </w:t>
      </w:r>
      <w:r>
        <w:rPr>
          <w:rFonts w:eastAsia="Times New Roman" w:cs="Times New Roman"/>
          <w:lang w:eastAsia="fr-FR"/>
        </w:rPr>
        <w:t>FINAERO</w:t>
      </w:r>
      <w:r w:rsidR="007B49AF" w:rsidRPr="00C9118E">
        <w:rPr>
          <w:rFonts w:eastAsia="Times New Roman" w:cs="Times New Roman"/>
          <w:lang w:eastAsia="fr-FR"/>
        </w:rPr>
        <w:t>.</w:t>
      </w:r>
    </w:p>
    <w:p w:rsidR="007B49AF" w:rsidRPr="00C9118E" w:rsidRDefault="007B49AF" w:rsidP="00FD29EF">
      <w:pPr>
        <w:spacing w:after="0" w:line="240" w:lineRule="auto"/>
        <w:jc w:val="both"/>
        <w:rPr>
          <w:rFonts w:eastAsia="Times New Roman" w:cs="Times New Roman"/>
          <w:lang w:eastAsia="fr-FR"/>
        </w:rPr>
      </w:pPr>
      <w:r w:rsidRPr="00C9118E">
        <w:rPr>
          <w:rFonts w:eastAsia="Times New Roman" w:cs="Times New Roman"/>
          <w:lang w:eastAsia="fr-FR"/>
        </w:rPr>
        <w:t xml:space="preserve">Nous assurerons l’assistance auprès de l’organisme de contrôle. </w:t>
      </w:r>
      <w:r w:rsidR="000026DB">
        <w:rPr>
          <w:rFonts w:eastAsia="Times New Roman" w:cs="Times New Roman"/>
          <w:lang w:eastAsia="fr-FR"/>
        </w:rPr>
        <w:t>FINAERO</w:t>
      </w:r>
      <w:r w:rsidRPr="00C9118E">
        <w:rPr>
          <w:rFonts w:eastAsia="Times New Roman" w:cs="Times New Roman"/>
          <w:lang w:eastAsia="fr-FR"/>
        </w:rPr>
        <w:t xml:space="preserve"> fournira les outillages et moyens nécessaires à la réalisation des contrôles réglementaires. Lors du contrôle, nous effectuerons les petites actions correctives afin d’éviter les réserves sur le rapport de l’organisme de contrôle.</w:t>
      </w:r>
    </w:p>
    <w:p w:rsidR="007B49AF" w:rsidRPr="00C9118E" w:rsidRDefault="007B49AF" w:rsidP="00FD29EF">
      <w:pPr>
        <w:spacing w:after="0" w:line="240" w:lineRule="auto"/>
        <w:jc w:val="both"/>
        <w:rPr>
          <w:rFonts w:eastAsia="Times New Roman" w:cs="Times New Roman"/>
          <w:lang w:eastAsia="fr-FR"/>
        </w:rPr>
      </w:pPr>
      <w:r w:rsidRPr="00C9118E">
        <w:rPr>
          <w:rFonts w:eastAsia="Times New Roman" w:cs="Times New Roman"/>
          <w:lang w:eastAsia="fr-FR"/>
        </w:rPr>
        <w:t xml:space="preserve">Les contrôles métrologiques seront organisés par l’organisme agréé mandaté par </w:t>
      </w:r>
      <w:r w:rsidR="000026DB">
        <w:rPr>
          <w:rFonts w:eastAsia="Times New Roman" w:cs="Times New Roman"/>
          <w:lang w:eastAsia="fr-FR"/>
        </w:rPr>
        <w:t>FINAERO</w:t>
      </w:r>
      <w:r w:rsidRPr="00C9118E">
        <w:rPr>
          <w:rFonts w:eastAsia="Times New Roman" w:cs="Times New Roman"/>
          <w:lang w:eastAsia="fr-FR"/>
        </w:rPr>
        <w:t xml:space="preserve"> selon leur plan de vérification.</w:t>
      </w:r>
    </w:p>
    <w:p w:rsidR="007B49AF" w:rsidRPr="00C9118E" w:rsidRDefault="007B49AF" w:rsidP="00FD29EF">
      <w:pPr>
        <w:spacing w:after="0" w:line="240" w:lineRule="auto"/>
        <w:jc w:val="both"/>
        <w:rPr>
          <w:rFonts w:eastAsia="Times New Roman" w:cs="Times New Roman"/>
          <w:lang w:eastAsia="fr-FR"/>
        </w:rPr>
      </w:pPr>
      <w:r w:rsidRPr="00C9118E">
        <w:rPr>
          <w:rFonts w:eastAsia="Times New Roman" w:cs="Times New Roman"/>
          <w:lang w:eastAsia="fr-FR"/>
        </w:rPr>
        <w:t>Nous mettrons à disposition le matériel dans une zone définie à la date souhaitée, et nous assurerons la remise en place du matériel lors de son retour de contrôle métrologique.</w:t>
      </w:r>
    </w:p>
    <w:p w:rsidR="007B49AF" w:rsidRPr="00C9118E" w:rsidRDefault="007B49AF" w:rsidP="00FD29EF">
      <w:pPr>
        <w:spacing w:after="0" w:line="240" w:lineRule="auto"/>
        <w:jc w:val="both"/>
        <w:rPr>
          <w:rFonts w:eastAsia="Times New Roman" w:cs="Times New Roman"/>
          <w:lang w:eastAsia="fr-FR"/>
        </w:rPr>
      </w:pPr>
      <w:r w:rsidRPr="00C9118E">
        <w:rPr>
          <w:rFonts w:eastAsia="Times New Roman" w:cs="Times New Roman"/>
          <w:lang w:eastAsia="fr-FR"/>
        </w:rPr>
        <w:t xml:space="preserve">Les couts liés aux visites métrologiques seront pris en compte directement par </w:t>
      </w:r>
      <w:r w:rsidR="000026DB">
        <w:rPr>
          <w:rFonts w:eastAsia="Times New Roman" w:cs="Times New Roman"/>
          <w:lang w:eastAsia="fr-FR"/>
        </w:rPr>
        <w:t>FINAERO</w:t>
      </w:r>
      <w:r w:rsidRPr="00C9118E">
        <w:rPr>
          <w:rFonts w:eastAsia="Times New Roman" w:cs="Times New Roman"/>
          <w:lang w:eastAsia="fr-FR"/>
        </w:rPr>
        <w:t xml:space="preserve">. </w:t>
      </w: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Nous assurerons le suivi des levées de réserves suite aux vérifications périodiques réglementaires.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Le prestataire réalisera les actions de mise en conformité des installations telles que demandées par les organismes de contrôle ou d’audits dans la limite des montants établis conformément à FS5 (les travaux de mises en conformité suite à une évolution de la réglementation)</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Chaque remarque ou non-conformité sera tracée.</w:t>
      </w:r>
    </w:p>
    <w:p w:rsidR="007B49AF" w:rsidRPr="00C9118E" w:rsidRDefault="007B49AF" w:rsidP="009152B8">
      <w:pPr>
        <w:pStyle w:val="Titre3"/>
      </w:pPr>
      <w:bookmarkStart w:id="1301" w:name="_Toc456964106"/>
      <w:bookmarkStart w:id="1302" w:name="_Toc456972067"/>
      <w:r w:rsidRPr="00C9118E">
        <w:t>FS8 / Assurer le conseil sur la veille réglementaire</w:t>
      </w:r>
      <w:bookmarkEnd w:id="1301"/>
      <w:bookmarkEnd w:id="1302"/>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SPIE s’est muni d’un service de veille réglementaire qui nous permet </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d’assurer une veille réglementaire et proposer les actions en découlant</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d’assurer une veille technique des installations dans le but d’établir la liste des équipements arrivant au stade d’obsolescence devant être remplacés.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Au besoin nous avons un partenariat avec APAVE qui répond à toutes nos questions sur les réglementations en vigueur.</w:t>
      </w:r>
    </w:p>
    <w:p w:rsidR="007B49AF" w:rsidRPr="00C9118E" w:rsidRDefault="007B49AF" w:rsidP="007B49AF">
      <w:pPr>
        <w:autoSpaceDE w:val="0"/>
        <w:autoSpaceDN w:val="0"/>
        <w:adjustRightInd w:val="0"/>
        <w:spacing w:after="0" w:line="240" w:lineRule="auto"/>
        <w:rPr>
          <w:rFonts w:cs="Times New Roman"/>
          <w:b/>
          <w:u w:val="single"/>
        </w:rPr>
      </w:pPr>
      <w:r w:rsidRPr="00C9118E">
        <w:rPr>
          <w:rFonts w:cs="Times New Roman"/>
          <w:b/>
          <w:u w:val="single"/>
        </w:rPr>
        <w:t>Voir annexe EXEMPLE DE FLASH REGLEMENTAIRE</w:t>
      </w:r>
    </w:p>
    <w:p w:rsidR="007B49AF" w:rsidRPr="00C9118E" w:rsidRDefault="007B49AF" w:rsidP="007B49AF">
      <w:pPr>
        <w:autoSpaceDE w:val="0"/>
        <w:autoSpaceDN w:val="0"/>
        <w:adjustRightInd w:val="0"/>
        <w:spacing w:after="0" w:line="240" w:lineRule="auto"/>
        <w:rPr>
          <w:rFonts w:cs="Times New Roman"/>
          <w:b/>
          <w:u w:val="single"/>
        </w:rPr>
      </w:pPr>
      <w:r w:rsidRPr="00C9118E">
        <w:rPr>
          <w:rFonts w:cs="Times New Roman"/>
          <w:b/>
          <w:u w:val="single"/>
        </w:rPr>
        <w:t>Voir annexe QUESTION REPONSE RISQUE ELECTROMAGNETIQUE</w:t>
      </w:r>
    </w:p>
    <w:p w:rsidR="007B49AF" w:rsidRPr="00C9118E" w:rsidRDefault="00FE5059" w:rsidP="009152B8">
      <w:pPr>
        <w:pStyle w:val="Titre3"/>
      </w:pPr>
      <w:bookmarkStart w:id="1303" w:name="_Toc456964107"/>
      <w:bookmarkStart w:id="1304" w:name="_Toc456972068"/>
      <w:r>
        <w:t>F</w:t>
      </w:r>
      <w:r w:rsidR="007B49AF" w:rsidRPr="00C9118E">
        <w:t>S9 / Gérer la traçabilité de l'activité</w:t>
      </w:r>
      <w:bookmarkEnd w:id="1303"/>
      <w:bookmarkEnd w:id="1304"/>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Toutes les interventions curatives et préventives correspondent à un Ordre de Travail dans SAP. Tous les champs nécessaires au suivi de la prestation seront renseignés.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Les OT préventifs sont générés par </w:t>
      </w:r>
      <w:r w:rsidR="000026DB">
        <w:rPr>
          <w:rFonts w:cs="Times New Roman"/>
        </w:rPr>
        <w:t>FINAERO</w:t>
      </w:r>
      <w:r w:rsidRPr="00C9118E">
        <w:rPr>
          <w:rFonts w:cs="Times New Roman"/>
        </w:rPr>
        <w:t>.</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Les OT curatifs peuvent être crées par le prestataire ou encore par </w:t>
      </w:r>
      <w:r w:rsidR="000026DB">
        <w:rPr>
          <w:rFonts w:cs="Times New Roman"/>
        </w:rPr>
        <w:t>FINAERO</w:t>
      </w:r>
      <w:r w:rsidRPr="00C9118E">
        <w:rPr>
          <w:rFonts w:cs="Times New Roman"/>
        </w:rPr>
        <w:t xml:space="preserve"> et affectés au prestataire.</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Un compte rendu détaillé est à saisir sur les OT en particulier pour les OT curatifs.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Tous les OT sont clôturés par STAT.</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Les données de SAP permettent de générer les rapports d’activité.</w:t>
      </w:r>
    </w:p>
    <w:p w:rsidR="007B49AF" w:rsidRPr="00C9118E" w:rsidRDefault="007B49AF" w:rsidP="00FD29EF">
      <w:pPr>
        <w:jc w:val="both"/>
        <w:rPr>
          <w:rFonts w:cs="Times New Roman"/>
          <w:b/>
        </w:rPr>
      </w:pPr>
      <w:r w:rsidRPr="00C9118E">
        <w:rPr>
          <w:rFonts w:cs="Times New Roman"/>
        </w:rPr>
        <w:t>Nous fournirons au besoin des rapports complémentaires techniques.</w:t>
      </w:r>
    </w:p>
    <w:p w:rsidR="00C048B5" w:rsidRDefault="00C048B5" w:rsidP="009152B8">
      <w:pPr>
        <w:pStyle w:val="Titre3"/>
        <w:numPr>
          <w:ilvl w:val="0"/>
          <w:numId w:val="0"/>
        </w:numPr>
        <w:ind w:left="1440"/>
      </w:pPr>
    </w:p>
    <w:p w:rsidR="007B49AF" w:rsidRPr="00C9118E" w:rsidRDefault="007B49AF" w:rsidP="009152B8">
      <w:pPr>
        <w:pStyle w:val="Titre3"/>
      </w:pPr>
      <w:bookmarkStart w:id="1305" w:name="_Toc456964108"/>
      <w:bookmarkStart w:id="1306" w:name="_Toc456972069"/>
      <w:r w:rsidRPr="00C9118E">
        <w:t>FS10 / Gérer les demandes d'interventions</w:t>
      </w:r>
      <w:bookmarkEnd w:id="1305"/>
      <w:bookmarkEnd w:id="1306"/>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Le prestataire devra proposer un circuit de demande selon les priorités des interventions.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Toutes les interventions sont communiquées via un OT SAP, néanmoins les interventions urgentes seront transmises par appel téléphonique et/ou autre moyen de communication instantané.</w:t>
      </w:r>
    </w:p>
    <w:p w:rsidR="007B49AF" w:rsidRPr="00C9118E" w:rsidRDefault="007B49AF" w:rsidP="009152B8">
      <w:pPr>
        <w:pStyle w:val="Titre3"/>
      </w:pPr>
      <w:bookmarkStart w:id="1307" w:name="_Toc456964109"/>
      <w:bookmarkStart w:id="1308" w:name="_Toc456972070"/>
      <w:r w:rsidRPr="00C9118E">
        <w:t>FS11 / Gérer l'astreinte et intervention décalée</w:t>
      </w:r>
      <w:bookmarkEnd w:id="1307"/>
      <w:bookmarkEnd w:id="1308"/>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Nous pourrons être amené à travailler en horaires décalés, dimanches et/ou jours fériés, et/ou dans le cadre d’une procédure d’astreinte et d’assistance aux phases application. Les frais occasionnés par ces horaires atypiques sont inclus dans le prix forfaitaire.</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S’il devait s’avérer, du fait de l’exécution de la prestation, que le volume réel dépassait le nombre des interventions prévisibles comprises dans leforfait, les frais occasionnés par ces types d’intervention pourraient faire l’objet d’une re-négociation du forfait sous des conditions particulières.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L’organisation mise en place pour répondre à ces demandes est à valider par </w:t>
      </w:r>
      <w:r w:rsidR="000026DB">
        <w:rPr>
          <w:rFonts w:cs="Times New Roman"/>
        </w:rPr>
        <w:t>FINAERO</w:t>
      </w:r>
      <w:r w:rsidRPr="00C9118E">
        <w:rPr>
          <w:rFonts w:cs="Times New Roman"/>
        </w:rPr>
        <w:t>.</w:t>
      </w:r>
    </w:p>
    <w:p w:rsidR="007B49AF" w:rsidRPr="00C9118E" w:rsidRDefault="007B49AF" w:rsidP="009152B8">
      <w:pPr>
        <w:pStyle w:val="Titre3"/>
      </w:pPr>
      <w:bookmarkStart w:id="1309" w:name="_Toc456964110"/>
      <w:bookmarkStart w:id="1310" w:name="_Toc456972071"/>
      <w:r w:rsidRPr="00C9118E">
        <w:t>FS12 Disposer des moyens d'accès pour assurer les prestations</w:t>
      </w:r>
      <w:bookmarkEnd w:id="1309"/>
      <w:bookmarkEnd w:id="1310"/>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Nous  fournirons les éléments de logistique nécessaires et adaptés :</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Véhicules et moyens de transport</w:t>
      </w:r>
      <w:r>
        <w:rPr>
          <w:rFonts w:cs="Times New Roman"/>
        </w:rPr>
        <w:t>: nos techniciens sont munis de véhicules légers d’interventions</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Moyens d’accès et éq</w:t>
      </w:r>
      <w:r>
        <w:rPr>
          <w:rFonts w:cs="Times New Roman"/>
        </w:rPr>
        <w:t>uipements de travail en hauteur: nos partenariats avec les entreprises de locations voisines de vos sites nous permettent d’avoir une très bonne capacité d’intervention en hauteur</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xml:space="preserve">- Moyens de </w:t>
      </w:r>
      <w:r>
        <w:rPr>
          <w:rFonts w:cs="Times New Roman"/>
        </w:rPr>
        <w:t>levage et engins de manutention:  nous avons en atelier sur Colomiers un certains nombre de moyens de levage et manutention, au besoin nous ferons appell à de la  location</w:t>
      </w:r>
    </w:p>
    <w:p w:rsidR="007B49AF" w:rsidRPr="00C9118E" w:rsidRDefault="007B49AF" w:rsidP="00FD29EF">
      <w:pPr>
        <w:autoSpaceDE w:val="0"/>
        <w:autoSpaceDN w:val="0"/>
        <w:adjustRightInd w:val="0"/>
        <w:spacing w:after="0" w:line="240" w:lineRule="auto"/>
        <w:jc w:val="both"/>
        <w:rPr>
          <w:rFonts w:cs="Times New Roman"/>
        </w:rPr>
      </w:pPr>
      <w:r w:rsidRPr="00C9118E">
        <w:rPr>
          <w:rFonts w:cs="Times New Roman"/>
        </w:rPr>
        <w:t>- Outi</w:t>
      </w:r>
      <w:r>
        <w:rPr>
          <w:rFonts w:cs="Times New Roman"/>
        </w:rPr>
        <w:t>llages et matériels spécifiques: sur les différents ateliers de SPIE nous réussissons à avoir un grand panel d’outillages et matériels spécifiques.</w:t>
      </w:r>
    </w:p>
    <w:p w:rsidR="007B49AF" w:rsidRPr="00C9118E" w:rsidRDefault="007B49AF" w:rsidP="007B49AF">
      <w:pPr>
        <w:autoSpaceDE w:val="0"/>
        <w:autoSpaceDN w:val="0"/>
        <w:adjustRightInd w:val="0"/>
        <w:spacing w:after="0" w:line="240" w:lineRule="auto"/>
        <w:rPr>
          <w:rFonts w:cs="Times New Roman"/>
        </w:rPr>
      </w:pPr>
    </w:p>
    <w:p w:rsidR="007B49AF" w:rsidRPr="00BC7037" w:rsidRDefault="007B49AF" w:rsidP="009152B8">
      <w:pPr>
        <w:pStyle w:val="Titre3"/>
      </w:pPr>
      <w:bookmarkStart w:id="1311" w:name="_Toc456964111"/>
      <w:bookmarkStart w:id="1312" w:name="_Toc456972072"/>
      <w:r w:rsidRPr="00BC7037">
        <w:t xml:space="preserve">FS12 STAT / FS13 </w:t>
      </w:r>
      <w:r w:rsidR="000026DB">
        <w:t>FINAERO</w:t>
      </w:r>
      <w:r w:rsidRPr="00BC7037">
        <w:t xml:space="preserve"> Assurer la continuité de service</w:t>
      </w:r>
      <w:bookmarkEnd w:id="1311"/>
      <w:bookmarkEnd w:id="1312"/>
    </w:p>
    <w:p w:rsidR="007B49AF" w:rsidRDefault="007B49AF" w:rsidP="00FD29EF">
      <w:pPr>
        <w:autoSpaceDE w:val="0"/>
        <w:autoSpaceDN w:val="0"/>
        <w:adjustRightInd w:val="0"/>
        <w:spacing w:after="0" w:line="240" w:lineRule="auto"/>
        <w:jc w:val="both"/>
        <w:rPr>
          <w:rFonts w:cs="Times New Roman"/>
        </w:rPr>
      </w:pPr>
      <w:r>
        <w:rPr>
          <w:rFonts w:cs="Times New Roman"/>
        </w:rPr>
        <w:t xml:space="preserve">Nous prévoyons d’assurer la maintenance </w:t>
      </w:r>
      <w:r w:rsidRPr="00C9118E">
        <w:rPr>
          <w:rFonts w:cs="Times New Roman"/>
        </w:rPr>
        <w:t>de manière à garantir la disponibilité et la continuité de service des équipements et installations</w:t>
      </w:r>
      <w:r>
        <w:rPr>
          <w:rFonts w:cs="Times New Roman"/>
        </w:rPr>
        <w:t>. Pour nous prémunir de tout dysfonctionnement nous mettrons en place et renseignerons un guide  de procédure et réduction des risques qui permettra de lister tous les dysfonctionnements possibles avec les solutions définitives et paliatives associées.</w:t>
      </w:r>
    </w:p>
    <w:p w:rsidR="007B49AF" w:rsidRPr="00C9118E" w:rsidRDefault="007B49AF" w:rsidP="007B49AF">
      <w:pPr>
        <w:autoSpaceDE w:val="0"/>
        <w:autoSpaceDN w:val="0"/>
        <w:adjustRightInd w:val="0"/>
        <w:spacing w:after="0" w:line="240" w:lineRule="auto"/>
        <w:rPr>
          <w:rFonts w:cs="Times New Roman"/>
        </w:rPr>
      </w:pPr>
    </w:p>
    <w:p w:rsidR="007B49AF" w:rsidRPr="00C9118E" w:rsidRDefault="007B49AF" w:rsidP="007B49AF">
      <w:pPr>
        <w:rPr>
          <w:rFonts w:cs="Times New Roman"/>
          <w:b/>
          <w:color w:val="000000" w:themeColor="text1"/>
          <w:u w:val="single"/>
        </w:rPr>
      </w:pPr>
      <w:r w:rsidRPr="00C9118E">
        <w:rPr>
          <w:rFonts w:cs="Times New Roman"/>
          <w:b/>
          <w:color w:val="000000" w:themeColor="text1"/>
          <w:u w:val="single"/>
        </w:rPr>
        <w:t>Voir exemple GUIDE DE PROCEDURE ET REDUCTION DES RISQUES</w:t>
      </w:r>
    </w:p>
    <w:p w:rsidR="007B49AF" w:rsidRPr="00C9118E" w:rsidRDefault="007B49AF" w:rsidP="007B49AF">
      <w:pPr>
        <w:tabs>
          <w:tab w:val="left" w:pos="2429"/>
        </w:tabs>
        <w:rPr>
          <w:rFonts w:cs="Times New Roman"/>
        </w:rPr>
      </w:pPr>
      <w:r w:rsidRPr="00C9118E">
        <w:rPr>
          <w:rFonts w:cs="Times New Roman"/>
        </w:rPr>
        <w:tab/>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Default="007B49AF" w:rsidP="007B49AF">
      <w:pPr>
        <w:rPr>
          <w:rFonts w:cs="Times New Roman"/>
        </w:rPr>
      </w:pPr>
    </w:p>
    <w:p w:rsidR="00C048B5" w:rsidRPr="00C9118E" w:rsidRDefault="00C048B5" w:rsidP="007B49AF">
      <w:pPr>
        <w:rPr>
          <w:rFonts w:cs="Times New Roman"/>
        </w:rPr>
      </w:pPr>
    </w:p>
    <w:p w:rsidR="00711A34" w:rsidRPr="00C9118E" w:rsidRDefault="007B49AF" w:rsidP="00711A34">
      <w:pPr>
        <w:rPr>
          <w:rFonts w:cs="Times New Roman"/>
        </w:rPr>
      </w:pPr>
      <w:r w:rsidRPr="00C9118E">
        <w:rPr>
          <w:rFonts w:cs="Times New Roman"/>
        </w:rPr>
        <w:br w:type="page"/>
      </w:r>
      <w:r w:rsidR="00711A34" w:rsidRPr="00C9118E">
        <w:rPr>
          <w:rFonts w:cs="Times New Roman"/>
          <w:noProof/>
          <w:lang w:eastAsia="fr-FR"/>
        </w:rPr>
        <mc:AlternateContent>
          <mc:Choice Requires="wps">
            <w:drawing>
              <wp:anchor distT="0" distB="0" distL="114300" distR="114300" simplePos="0" relativeHeight="251683840" behindDoc="0" locked="0" layoutInCell="1" allowOverlap="1" wp14:anchorId="730269E5" wp14:editId="3EA563BD">
                <wp:simplePos x="0" y="0"/>
                <wp:positionH relativeFrom="column">
                  <wp:posOffset>35870</wp:posOffset>
                </wp:positionH>
                <wp:positionV relativeFrom="paragraph">
                  <wp:posOffset>89313</wp:posOffset>
                </wp:positionV>
                <wp:extent cx="5773420" cy="1127052"/>
                <wp:effectExtent l="0" t="0" r="17780" b="16510"/>
                <wp:wrapNone/>
                <wp:docPr id="316" name="Rectangle 316"/>
                <wp:cNvGraphicFramePr/>
                <a:graphic xmlns:a="http://schemas.openxmlformats.org/drawingml/2006/main">
                  <a:graphicData uri="http://schemas.microsoft.com/office/word/2010/wordprocessingShape">
                    <wps:wsp>
                      <wps:cNvSpPr/>
                      <wps:spPr>
                        <a:xfrm>
                          <a:off x="0" y="0"/>
                          <a:ext cx="5773420" cy="1127052"/>
                        </a:xfrm>
                        <a:prstGeom prst="rect">
                          <a:avLst/>
                        </a:prstGeom>
                        <a:noFill/>
                        <a:ln w="25400" cap="flat" cmpd="sng" algn="ctr">
                          <a:solidFill>
                            <a:srgbClr val="002060"/>
                          </a:solidFill>
                          <a:prstDash val="solid"/>
                        </a:ln>
                        <a:effectLst/>
                      </wps:spPr>
                      <wps:txbx>
                        <w:txbxContent>
                          <w:p w:rsidR="00813475" w:rsidRDefault="00813475" w:rsidP="00711A34">
                            <w:pPr>
                              <w:jc w:val="center"/>
                              <w:rPr>
                                <w:rFonts w:ascii="Arial" w:hAnsi="Arial" w:cs="Arial"/>
                                <w:b/>
                                <w:color w:val="002060"/>
                                <w:sz w:val="48"/>
                                <w:szCs w:val="48"/>
                              </w:rPr>
                            </w:pPr>
                            <w:r w:rsidRPr="00B4071F">
                              <w:rPr>
                                <w:rFonts w:ascii="Arial" w:hAnsi="Arial" w:cs="Arial"/>
                                <w:b/>
                                <w:color w:val="002060"/>
                                <w:sz w:val="48"/>
                                <w:szCs w:val="48"/>
                              </w:rPr>
                              <w:t>ANNEXE</w:t>
                            </w:r>
                            <w:r>
                              <w:rPr>
                                <w:rFonts w:ascii="Arial" w:hAnsi="Arial" w:cs="Arial"/>
                                <w:b/>
                                <w:color w:val="002060"/>
                                <w:sz w:val="48"/>
                                <w:szCs w:val="48"/>
                              </w:rPr>
                              <w:t>S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6" o:spid="_x0000_s1070" style="position:absolute;margin-left:2.8pt;margin-top:7.05pt;width:454.6pt;height:88.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" filled="f" strokecolor="#002060" strokeweight="2pt">
                <v:textbox>
                  <w:txbxContent>
                    <w:p w:rsidR="00813475" w:rsidRDefault="00813475" w:rsidP="00711A34">
                      <w:pPr>
                        <w:jc w:val="center"/>
                        <w:rPr>
                          <w:rFonts w:ascii="Arial" w:hAnsi="Arial" w:cs="Arial"/>
                          <w:b/>
                          <w:color w:val="002060"/>
                          <w:sz w:val="48"/>
                          <w:szCs w:val="48"/>
                        </w:rPr>
                      </w:pPr>
                      <w:r w:rsidRPr="00B4071F">
                        <w:rPr>
                          <w:rFonts w:ascii="Arial" w:hAnsi="Arial" w:cs="Arial"/>
                          <w:b/>
                          <w:color w:val="002060"/>
                          <w:sz w:val="48"/>
                          <w:szCs w:val="48"/>
                        </w:rPr>
                        <w:t>ANNEXE</w:t>
                      </w:r>
                      <w:r>
                        <w:rPr>
                          <w:rFonts w:ascii="Arial" w:hAnsi="Arial" w:cs="Arial"/>
                          <w:b/>
                          <w:color w:val="002060"/>
                          <w:sz w:val="48"/>
                          <w:szCs w:val="48"/>
                        </w:rPr>
                        <w:t>S 1</w:t>
                      </w:r>
                    </w:p>
                  </w:txbxContent>
                </v:textbox>
              </v:rect>
            </w:pict>
          </mc:Fallback>
        </mc:AlternateContent>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Default="007B49AF" w:rsidP="007B49AF">
      <w:pPr>
        <w:rPr>
          <w:rFonts w:cs="Times New Roman"/>
        </w:rPr>
      </w:pPr>
    </w:p>
    <w:p w:rsidR="00711A34" w:rsidRDefault="00711A34" w:rsidP="007B49AF">
      <w:pPr>
        <w:rPr>
          <w:rFonts w:cs="Times New Roman"/>
        </w:rPr>
      </w:pPr>
    </w:p>
    <w:p w:rsidR="00711A34" w:rsidRDefault="00711A34" w:rsidP="007B49AF">
      <w:pPr>
        <w:rPr>
          <w:rFonts w:cs="Times New Roman"/>
        </w:rPr>
      </w:pPr>
    </w:p>
    <w:p w:rsidR="00711A34" w:rsidRDefault="00711A34" w:rsidP="007B49AF">
      <w:pPr>
        <w:rPr>
          <w:rFonts w:cs="Times New Roman"/>
        </w:rPr>
      </w:pPr>
    </w:p>
    <w:p w:rsidR="00711A34" w:rsidRDefault="00711A34" w:rsidP="007B49AF">
      <w:pPr>
        <w:rPr>
          <w:rFonts w:cs="Times New Roman"/>
        </w:rPr>
      </w:pPr>
    </w:p>
    <w:p w:rsidR="00711A34" w:rsidRDefault="00711A34" w:rsidP="007B49AF">
      <w:pPr>
        <w:rPr>
          <w:rFonts w:cs="Times New Roman"/>
        </w:rPr>
      </w:pPr>
    </w:p>
    <w:p w:rsidR="00711A34" w:rsidRDefault="00711A34" w:rsidP="007B49AF">
      <w:pPr>
        <w:rPr>
          <w:rFonts w:cs="Times New Roman"/>
        </w:rPr>
      </w:pPr>
    </w:p>
    <w:p w:rsidR="007B49AF" w:rsidRPr="00C9118E" w:rsidRDefault="007B49AF" w:rsidP="007B49AF">
      <w:pPr>
        <w:rPr>
          <w:rFonts w:cs="Times New Roman"/>
        </w:rPr>
      </w:pPr>
      <w:r w:rsidRPr="00C9118E">
        <w:rPr>
          <w:rFonts w:cs="Times New Roman"/>
          <w:noProof/>
          <w:lang w:eastAsia="fr-FR"/>
        </w:rPr>
        <mc:AlternateContent>
          <mc:Choice Requires="wps">
            <w:drawing>
              <wp:anchor distT="0" distB="0" distL="114300" distR="114300" simplePos="0" relativeHeight="251645952" behindDoc="0" locked="0" layoutInCell="1" allowOverlap="1" wp14:anchorId="43B71CBC" wp14:editId="62D63701">
                <wp:simplePos x="0" y="0"/>
                <wp:positionH relativeFrom="column">
                  <wp:posOffset>35870</wp:posOffset>
                </wp:positionH>
                <wp:positionV relativeFrom="paragraph">
                  <wp:posOffset>89313</wp:posOffset>
                </wp:positionV>
                <wp:extent cx="5773420" cy="1127052"/>
                <wp:effectExtent l="0" t="0" r="17780" b="16510"/>
                <wp:wrapNone/>
                <wp:docPr id="189" name="Rectangle 189"/>
                <wp:cNvGraphicFramePr/>
                <a:graphic xmlns:a="http://schemas.openxmlformats.org/drawingml/2006/main">
                  <a:graphicData uri="http://schemas.microsoft.com/office/word/2010/wordprocessingShape">
                    <wps:wsp>
                      <wps:cNvSpPr/>
                      <wps:spPr>
                        <a:xfrm>
                          <a:off x="0" y="0"/>
                          <a:ext cx="5773420" cy="1127052"/>
                        </a:xfrm>
                        <a:prstGeom prst="rect">
                          <a:avLst/>
                        </a:prstGeom>
                        <a:noFill/>
                        <a:ln w="25400" cap="flat" cmpd="sng" algn="ctr">
                          <a:solidFill>
                            <a:srgbClr val="002060"/>
                          </a:solidFill>
                          <a:prstDash val="solid"/>
                        </a:ln>
                        <a:effectLst/>
                      </wps:spPr>
                      <wps:txbx>
                        <w:txbxContent>
                          <w:p w:rsidR="00813475" w:rsidRDefault="00813475" w:rsidP="007B49AF">
                            <w:pPr>
                              <w:jc w:val="center"/>
                              <w:rPr>
                                <w:rFonts w:ascii="Arial" w:hAnsi="Arial" w:cs="Arial"/>
                                <w:b/>
                                <w:color w:val="002060"/>
                                <w:sz w:val="48"/>
                                <w:szCs w:val="48"/>
                              </w:rPr>
                            </w:pPr>
                            <w:r w:rsidRPr="00B4071F">
                              <w:rPr>
                                <w:rFonts w:ascii="Arial" w:hAnsi="Arial" w:cs="Arial"/>
                                <w:b/>
                                <w:color w:val="002060"/>
                                <w:sz w:val="48"/>
                                <w:szCs w:val="48"/>
                              </w:rPr>
                              <w:t>ANNEXE</w:t>
                            </w:r>
                            <w:r>
                              <w:rPr>
                                <w:rFonts w:ascii="Arial" w:hAnsi="Arial" w:cs="Arial"/>
                                <w:b/>
                                <w:color w:val="002060"/>
                                <w:sz w:val="48"/>
                                <w:szCs w:val="48"/>
                              </w:rPr>
                              <w:t>S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9" o:spid="_x0000_s1071" style="position:absolute;margin-left:2.8pt;margin-top:7.05pt;width:454.6pt;height:88.7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" filled="f" strokecolor="#002060" strokeweight="2pt">
                <v:textbox>
                  <w:txbxContent>
                    <w:p w:rsidR="00813475" w:rsidRDefault="00813475" w:rsidP="007B49AF">
                      <w:pPr>
                        <w:jc w:val="center"/>
                        <w:rPr>
                          <w:rFonts w:ascii="Arial" w:hAnsi="Arial" w:cs="Arial"/>
                          <w:b/>
                          <w:color w:val="002060"/>
                          <w:sz w:val="48"/>
                          <w:szCs w:val="48"/>
                        </w:rPr>
                      </w:pPr>
                      <w:r w:rsidRPr="00B4071F">
                        <w:rPr>
                          <w:rFonts w:ascii="Arial" w:hAnsi="Arial" w:cs="Arial"/>
                          <w:b/>
                          <w:color w:val="002060"/>
                          <w:sz w:val="48"/>
                          <w:szCs w:val="48"/>
                        </w:rPr>
                        <w:t>ANNEXE</w:t>
                      </w:r>
                      <w:r>
                        <w:rPr>
                          <w:rFonts w:ascii="Arial" w:hAnsi="Arial" w:cs="Arial"/>
                          <w:b/>
                          <w:color w:val="002060"/>
                          <w:sz w:val="48"/>
                          <w:szCs w:val="48"/>
                        </w:rPr>
                        <w:t>S 2</w:t>
                      </w:r>
                    </w:p>
                  </w:txbxContent>
                </v:textbox>
              </v:rect>
            </w:pict>
          </mc:Fallback>
        </mc:AlternateContent>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r w:rsidRPr="00C9118E">
        <w:rPr>
          <w:rFonts w:cs="Times New Roman"/>
        </w:rPr>
        <w:br w:type="page"/>
      </w: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11A34" w:rsidRPr="00C9118E" w:rsidRDefault="00711A34" w:rsidP="00711A34">
      <w:pPr>
        <w:rPr>
          <w:rFonts w:cs="Times New Roman"/>
        </w:rPr>
      </w:pPr>
      <w:r w:rsidRPr="00C9118E">
        <w:rPr>
          <w:rFonts w:cs="Times New Roman"/>
          <w:noProof/>
          <w:lang w:eastAsia="fr-FR"/>
        </w:rPr>
        <mc:AlternateContent>
          <mc:Choice Requires="wps">
            <w:drawing>
              <wp:anchor distT="0" distB="0" distL="114300" distR="114300" simplePos="0" relativeHeight="251684864" behindDoc="0" locked="0" layoutInCell="1" allowOverlap="1" wp14:anchorId="579FAB23" wp14:editId="23754B56">
                <wp:simplePos x="0" y="0"/>
                <wp:positionH relativeFrom="column">
                  <wp:posOffset>35870</wp:posOffset>
                </wp:positionH>
                <wp:positionV relativeFrom="paragraph">
                  <wp:posOffset>89313</wp:posOffset>
                </wp:positionV>
                <wp:extent cx="5773420" cy="1127052"/>
                <wp:effectExtent l="0" t="0" r="17780" b="16510"/>
                <wp:wrapNone/>
                <wp:docPr id="317" name="Rectangle 317"/>
                <wp:cNvGraphicFramePr/>
                <a:graphic xmlns:a="http://schemas.openxmlformats.org/drawingml/2006/main">
                  <a:graphicData uri="http://schemas.microsoft.com/office/word/2010/wordprocessingShape">
                    <wps:wsp>
                      <wps:cNvSpPr/>
                      <wps:spPr>
                        <a:xfrm>
                          <a:off x="0" y="0"/>
                          <a:ext cx="5773420" cy="1127052"/>
                        </a:xfrm>
                        <a:prstGeom prst="rect">
                          <a:avLst/>
                        </a:prstGeom>
                        <a:noFill/>
                        <a:ln w="25400" cap="flat" cmpd="sng" algn="ctr">
                          <a:solidFill>
                            <a:srgbClr val="002060"/>
                          </a:solidFill>
                          <a:prstDash val="solid"/>
                        </a:ln>
                        <a:effectLst/>
                      </wps:spPr>
                      <wps:txbx>
                        <w:txbxContent>
                          <w:p w:rsidR="00813475" w:rsidRDefault="00813475" w:rsidP="00711A34">
                            <w:pPr>
                              <w:jc w:val="center"/>
                              <w:rPr>
                                <w:rFonts w:ascii="Arial" w:hAnsi="Arial" w:cs="Arial"/>
                                <w:b/>
                                <w:color w:val="002060"/>
                                <w:sz w:val="48"/>
                                <w:szCs w:val="48"/>
                              </w:rPr>
                            </w:pPr>
                            <w:r>
                              <w:rPr>
                                <w:rFonts w:ascii="Arial" w:hAnsi="Arial" w:cs="Arial"/>
                                <w:b/>
                                <w:color w:val="002060"/>
                                <w:sz w:val="48"/>
                                <w:szCs w:val="48"/>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7" o:spid="_x0000_s1072" style="position:absolute;margin-left:2.8pt;margin-top:7.05pt;width:454.6pt;height:88.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" filled="f" strokecolor="#002060" strokeweight="2pt">
                <v:textbox>
                  <w:txbxContent>
                    <w:p w:rsidR="00813475" w:rsidRDefault="00813475" w:rsidP="00711A34">
                      <w:pPr>
                        <w:jc w:val="center"/>
                        <w:rPr>
                          <w:rFonts w:ascii="Arial" w:hAnsi="Arial" w:cs="Arial"/>
                          <w:b/>
                          <w:color w:val="002060"/>
                          <w:sz w:val="48"/>
                          <w:szCs w:val="48"/>
                        </w:rPr>
                      </w:pPr>
                      <w:r>
                        <w:rPr>
                          <w:rFonts w:ascii="Arial" w:hAnsi="Arial" w:cs="Arial"/>
                          <w:b/>
                          <w:color w:val="002060"/>
                          <w:sz w:val="48"/>
                          <w:szCs w:val="48"/>
                        </w:rPr>
                        <w:t>REFERENCES</w:t>
                      </w:r>
                    </w:p>
                  </w:txbxContent>
                </v:textbox>
              </v:rect>
            </w:pict>
          </mc:Fallback>
        </mc:AlternateContent>
      </w:r>
    </w:p>
    <w:p w:rsidR="00711A34" w:rsidRPr="00C9118E" w:rsidRDefault="00711A34" w:rsidP="00711A34">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r w:rsidRPr="00C9118E">
        <w:rPr>
          <w:rFonts w:cs="Times New Roman"/>
        </w:rPr>
        <w:br w:type="page"/>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des 8 sites du groupe  </w:t>
      </w:r>
      <w:r w:rsidRPr="00C9118E">
        <w:rPr>
          <w:rFonts w:eastAsia="Times New Roman" w:cs="Times New Roman"/>
          <w:b/>
          <w:color w:val="333333"/>
          <w:szCs w:val="24"/>
          <w:lang w:eastAsia="fr-FR"/>
        </w:rPr>
        <w:t xml:space="preserve">LATECOERE </w:t>
      </w:r>
      <w:r w:rsidRPr="00C9118E">
        <w:rPr>
          <w:rFonts w:eastAsia="Times New Roman" w:cs="Times New Roman"/>
          <w:color w:val="333333"/>
          <w:szCs w:val="24"/>
          <w:lang w:eastAsia="fr-FR"/>
        </w:rPr>
        <w:t>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 portes</w:t>
      </w:r>
    </w:p>
    <w:p w:rsidR="00924364" w:rsidRPr="00C9118E" w:rsidRDefault="00924364" w:rsidP="007B49AF">
      <w:pPr>
        <w:numPr>
          <w:ilvl w:val="0"/>
          <w:numId w:val="107"/>
        </w:numPr>
        <w:spacing w:after="0" w:line="240" w:lineRule="auto"/>
        <w:jc w:val="both"/>
        <w:rPr>
          <w:rFonts w:eastAsia="Times New Roman" w:cs="Times New Roman"/>
          <w:color w:val="333333"/>
          <w:szCs w:val="24"/>
          <w:lang w:eastAsia="fr-FR"/>
        </w:rPr>
      </w:pPr>
      <w:r>
        <w:rPr>
          <w:rFonts w:eastAsia="Times New Roman" w:cs="Times New Roman"/>
          <w:color w:val="333333"/>
          <w:szCs w:val="24"/>
          <w:lang w:eastAsia="fr-FR"/>
        </w:rPr>
        <w:t>Onduleurs</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de 4 sites du groupe  </w:t>
      </w:r>
      <w:r w:rsidRPr="00C9118E">
        <w:rPr>
          <w:rFonts w:eastAsia="Times New Roman" w:cs="Times New Roman"/>
          <w:b/>
          <w:color w:val="333333"/>
          <w:szCs w:val="24"/>
          <w:lang w:eastAsia="fr-FR"/>
        </w:rPr>
        <w:t xml:space="preserve">SAFRAN </w:t>
      </w:r>
      <w:r w:rsidRPr="00C9118E">
        <w:rPr>
          <w:rFonts w:eastAsia="Times New Roman" w:cs="Times New Roman"/>
          <w:color w:val="333333"/>
          <w:szCs w:val="24"/>
          <w:lang w:eastAsia="fr-FR"/>
        </w:rPr>
        <w:t>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Groupe électrogène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 portes</w:t>
      </w:r>
    </w:p>
    <w:p w:rsidR="00924364" w:rsidRPr="00C9118E" w:rsidRDefault="00924364" w:rsidP="007B49AF">
      <w:pPr>
        <w:numPr>
          <w:ilvl w:val="0"/>
          <w:numId w:val="107"/>
        </w:numPr>
        <w:spacing w:after="0" w:line="240" w:lineRule="auto"/>
        <w:jc w:val="both"/>
        <w:rPr>
          <w:rFonts w:eastAsia="Times New Roman" w:cs="Times New Roman"/>
          <w:color w:val="333333"/>
          <w:szCs w:val="24"/>
          <w:lang w:eastAsia="fr-FR"/>
        </w:rPr>
      </w:pPr>
      <w:r>
        <w:rPr>
          <w:rFonts w:eastAsia="Times New Roman" w:cs="Times New Roman"/>
          <w:color w:val="333333"/>
          <w:szCs w:val="24"/>
          <w:lang w:eastAsia="fr-FR"/>
        </w:rPr>
        <w:t>Onduleurs</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des outillages des technicentres de la </w:t>
      </w:r>
      <w:r w:rsidRPr="00C9118E">
        <w:rPr>
          <w:rFonts w:eastAsia="Times New Roman" w:cs="Times New Roman"/>
          <w:b/>
          <w:color w:val="333333"/>
          <w:szCs w:val="24"/>
          <w:lang w:eastAsia="fr-FR"/>
        </w:rPr>
        <w:t>SNCF</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Pont roulants, palans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Equipements spécifiques </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Petits outillage</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globale d’un site militaire sur Montauban pour le compte de la </w:t>
      </w:r>
      <w:r w:rsidRPr="00C9118E">
        <w:rPr>
          <w:rFonts w:eastAsia="Times New Roman" w:cs="Times New Roman"/>
          <w:b/>
          <w:color w:val="333333"/>
          <w:szCs w:val="24"/>
          <w:lang w:eastAsia="fr-FR"/>
        </w:rPr>
        <w:t>DGA</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 portes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Informatiques, robotiques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Process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Second oeuvre</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de cinq sites sur Frontignan, Narbonne, Marssac sur tarn, Séverac le chateau et Pernes les fontaines pour le compte du groupe </w:t>
      </w:r>
      <w:r w:rsidRPr="00C9118E">
        <w:rPr>
          <w:rFonts w:eastAsia="Times New Roman" w:cs="Times New Roman"/>
          <w:b/>
          <w:caps/>
          <w:color w:val="333333"/>
          <w:szCs w:val="24"/>
          <w:lang w:eastAsia="fr-FR"/>
        </w:rPr>
        <w:t>France frais filiale Distrisud</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Automatisme et supervision</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 portes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Préparation et assistance aux contrôles règlementaires</w:t>
      </w:r>
    </w:p>
    <w:p w:rsidR="007B49AF" w:rsidRPr="00C9118E" w:rsidRDefault="007B49AF" w:rsidP="007B49AF">
      <w:pPr>
        <w:tabs>
          <w:tab w:val="left" w:pos="903"/>
        </w:tabs>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d’une SICA fruitière sur Mauguio pour le compte des </w:t>
      </w:r>
      <w:r w:rsidRPr="00C9118E">
        <w:rPr>
          <w:rFonts w:eastAsia="Times New Roman" w:cs="Times New Roman"/>
          <w:b/>
          <w:caps/>
          <w:color w:val="333333"/>
          <w:szCs w:val="24"/>
          <w:lang w:eastAsia="fr-FR"/>
        </w:rPr>
        <w:t>Vergers de Mauguio</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Froid industriel (NH3 sur compresseur SABROE + UNISAB III)</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Atmosphère controlée (générateur d’azote, absorbeur de CO2)</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Automatisme et supervision</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Préparation et assistance aux contrôles règlementaires</w:t>
      </w:r>
    </w:p>
    <w:p w:rsidR="007B49AF" w:rsidRPr="00C9118E" w:rsidRDefault="007B49AF" w:rsidP="007B49AF">
      <w:pPr>
        <w:tabs>
          <w:tab w:val="left" w:pos="903"/>
        </w:tabs>
        <w:spacing w:after="0" w:line="240" w:lineRule="auto"/>
        <w:jc w:val="both"/>
        <w:rPr>
          <w:rFonts w:eastAsia="Times New Roman" w:cs="Times New Roman"/>
          <w:color w:val="333333"/>
          <w:szCs w:val="24"/>
          <w:lang w:eastAsia="fr-FR"/>
        </w:rPr>
      </w:pPr>
    </w:p>
    <w:p w:rsidR="007B49AF" w:rsidRPr="00C9118E" w:rsidRDefault="007B49AF" w:rsidP="007B49AF">
      <w:pPr>
        <w:tabs>
          <w:tab w:val="left" w:pos="903"/>
        </w:tabs>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d’un site sur Baillargues pour le compte de </w:t>
      </w:r>
      <w:r w:rsidRPr="00C9118E">
        <w:rPr>
          <w:rFonts w:eastAsia="Times New Roman" w:cs="Times New Roman"/>
          <w:b/>
          <w:color w:val="333333"/>
          <w:szCs w:val="24"/>
          <w:lang w:eastAsia="fr-FR"/>
        </w:rPr>
        <w:t>KAWNEER</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 (chaudière gaz)</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Air comprimé</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w:t>
      </w:r>
    </w:p>
    <w:p w:rsidR="007B49AF" w:rsidRPr="00C9118E" w:rsidRDefault="007B49AF" w:rsidP="007B49AF">
      <w:pPr>
        <w:tabs>
          <w:tab w:val="left" w:pos="903"/>
        </w:tabs>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d’un site sur Poussan pour le compte de </w:t>
      </w:r>
      <w:r w:rsidRPr="00C9118E">
        <w:rPr>
          <w:rFonts w:eastAsia="Times New Roman" w:cs="Times New Roman"/>
          <w:b/>
          <w:color w:val="333333"/>
          <w:szCs w:val="24"/>
          <w:lang w:eastAsia="fr-FR"/>
        </w:rPr>
        <w:t>SEG</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Automatisme et supervision</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 portes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Préparation et assistance aux contrôles règlementaires</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d’un site sur Montpellier pour le compte de </w:t>
      </w:r>
      <w:r w:rsidRPr="00C9118E">
        <w:rPr>
          <w:rFonts w:eastAsia="Times New Roman" w:cs="Times New Roman"/>
          <w:b/>
          <w:color w:val="333333"/>
          <w:szCs w:val="24"/>
          <w:lang w:eastAsia="fr-FR"/>
        </w:rPr>
        <w:t>BAURES</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Electricité courant forts faibles</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Palans, pont roulants</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numPr>
          <w:ilvl w:val="0"/>
          <w:numId w:val="78"/>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 xml:space="preserve">Maintenance multitechnique d’un site sur Lunel pour le compte de </w:t>
      </w:r>
      <w:r w:rsidRPr="00C9118E">
        <w:rPr>
          <w:rFonts w:eastAsia="Times New Roman" w:cs="Times New Roman"/>
          <w:b/>
          <w:color w:val="333333"/>
          <w:szCs w:val="24"/>
          <w:lang w:eastAsia="fr-FR"/>
        </w:rPr>
        <w:t>L’HOPITAL DE LUNEL</w:t>
      </w:r>
      <w:r w:rsidRPr="00C9118E">
        <w:rPr>
          <w:rFonts w:eastAsia="Times New Roman" w:cs="Times New Roman"/>
          <w:color w:val="333333"/>
          <w:szCs w:val="24"/>
          <w:lang w:eastAsia="fr-FR"/>
        </w:rPr>
        <w:t xml:space="preserve"> sur le périmètre</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CVC</w:t>
      </w:r>
    </w:p>
    <w:p w:rsidR="007B49AF" w:rsidRPr="00C9118E" w:rsidRDefault="007B49AF" w:rsidP="007B49AF">
      <w:pPr>
        <w:numPr>
          <w:ilvl w:val="0"/>
          <w:numId w:val="107"/>
        </w:numPr>
        <w:spacing w:after="0" w:line="240" w:lineRule="auto"/>
        <w:jc w:val="both"/>
        <w:rPr>
          <w:rFonts w:eastAsia="Times New Roman" w:cs="Times New Roman"/>
          <w:color w:val="333333"/>
          <w:szCs w:val="24"/>
          <w:lang w:eastAsia="fr-FR"/>
        </w:rPr>
      </w:pPr>
      <w:r w:rsidRPr="00C9118E">
        <w:rPr>
          <w:rFonts w:eastAsia="Times New Roman" w:cs="Times New Roman"/>
          <w:color w:val="333333"/>
          <w:szCs w:val="24"/>
          <w:lang w:eastAsia="fr-FR"/>
        </w:rPr>
        <w:t>Groupe éléctrogène</w:t>
      </w: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spacing w:after="0" w:line="240" w:lineRule="auto"/>
        <w:jc w:val="both"/>
        <w:rPr>
          <w:rFonts w:eastAsia="Times New Roman" w:cs="Times New Roman"/>
          <w:color w:val="333333"/>
          <w:szCs w:val="24"/>
          <w:lang w:eastAsia="fr-FR"/>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Pr="00C9118E" w:rsidRDefault="007B49AF" w:rsidP="007B49AF">
      <w:pPr>
        <w:rPr>
          <w:rFonts w:cs="Times New Roman"/>
        </w:rPr>
      </w:pPr>
    </w:p>
    <w:p w:rsidR="007B49AF" w:rsidRDefault="007B49AF">
      <w:pPr>
        <w:rPr>
          <w:rFonts w:cs="Times New Roman"/>
        </w:rPr>
      </w:pPr>
    </w:p>
    <w:p w:rsidR="004C0570" w:rsidRDefault="004C0570">
      <w:pPr>
        <w:rPr>
          <w:rFonts w:cs="Times New Roman"/>
        </w:rPr>
      </w:pPr>
    </w:p>
    <w:p w:rsidR="004C0570" w:rsidRDefault="004C0570">
      <w:pPr>
        <w:rPr>
          <w:rFonts w:cs="Times New Roman"/>
        </w:rPr>
      </w:pPr>
    </w:p>
    <w:p w:rsidR="00562A26" w:rsidRDefault="00562A26">
      <w:pPr>
        <w:rPr>
          <w:rFonts w:cs="Times New Roman"/>
        </w:rPr>
      </w:pPr>
    </w:p>
    <w:p w:rsidR="004C0570" w:rsidRDefault="004C0570">
      <w:pPr>
        <w:rPr>
          <w:rFonts w:cs="Times New Roman"/>
        </w:rPr>
      </w:pPr>
    </w:p>
    <w:p w:rsidR="004C0570" w:rsidRDefault="004C0570">
      <w:pPr>
        <w:rPr>
          <w:rFonts w:cs="Times New Roman"/>
        </w:rPr>
      </w:pPr>
    </w:p>
    <w:p w:rsidR="00562A26" w:rsidRPr="00C9118E" w:rsidRDefault="00562A26">
      <w:pPr>
        <w:rPr>
          <w:rFonts w:cs="Times New Roman"/>
        </w:rPr>
      </w:pPr>
    </w:p>
    <w:sectPr w:rsidR="00562A26" w:rsidRPr="00C9118E" w:rsidSect="00466D08">
      <w:pgSz w:w="11906" w:h="16838"/>
      <w:pgMar w:top="1417" w:right="849" w:bottom="1417" w:left="1417" w:header="708"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475" w:rsidRDefault="00813475" w:rsidP="00860A33">
      <w:pPr>
        <w:spacing w:after="0" w:line="240" w:lineRule="auto"/>
      </w:pPr>
      <w:r>
        <w:separator/>
      </w:r>
    </w:p>
  </w:endnote>
  <w:endnote w:type="continuationSeparator" w:id="0">
    <w:p w:rsidR="00813475" w:rsidRDefault="00813475" w:rsidP="00860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Gras">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DINOT-Bold">
    <w:altName w:val="Swis721 Blk BT"/>
    <w:panose1 w:val="00000000000000000000"/>
    <w:charset w:val="00"/>
    <w:family w:val="swiss"/>
    <w:notTrueType/>
    <w:pitch w:val="variable"/>
    <w:sig w:usb0="00000003" w:usb1="4000207B"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 Unicode MS">
    <w:panose1 w:val="020B0604020202020204"/>
    <w:charset w:val="80"/>
    <w:family w:val="swiss"/>
    <w:pitch w:val="variable"/>
    <w:sig w:usb0="F7FFAFFF" w:usb1="E9DFFFFF" w:usb2="0000003F" w:usb3="00000000" w:csb0="003F01FF" w:csb1="00000000"/>
  </w:font>
  <w:font w:name="ArialMT">
    <w:panose1 w:val="00000000000000000000"/>
    <w:charset w:val="00"/>
    <w:family w:val="auto"/>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TimesNewRoman">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85" w:type="pct"/>
      <w:jc w:val="right"/>
      <w:tblCellMar>
        <w:top w:w="72" w:type="dxa"/>
        <w:left w:w="115" w:type="dxa"/>
        <w:bottom w:w="72" w:type="dxa"/>
        <w:right w:w="115" w:type="dxa"/>
      </w:tblCellMar>
      <w:tblLook w:val="04A0" w:firstRow="1" w:lastRow="0" w:firstColumn="1" w:lastColumn="0" w:noHBand="0" w:noVBand="1"/>
    </w:tblPr>
    <w:tblGrid>
      <w:gridCol w:w="9202"/>
      <w:gridCol w:w="691"/>
    </w:tblGrid>
    <w:tr w:rsidR="00813475" w:rsidRPr="008C4200" w:rsidTr="00466D08">
      <w:trPr>
        <w:jc w:val="right"/>
      </w:trPr>
      <w:tc>
        <w:tcPr>
          <w:tcW w:w="4651" w:type="pct"/>
        </w:tcPr>
        <w:p w:rsidR="00813475" w:rsidRPr="008C4200" w:rsidRDefault="00690FD1" w:rsidP="00F82F7E">
          <w:pPr>
            <w:pStyle w:val="Pieddepage"/>
            <w:jc w:val="right"/>
            <w:rPr>
              <w:rFonts w:ascii="Arial" w:hAnsi="Arial" w:cs="Arial"/>
              <w:color w:val="002060"/>
              <w:sz w:val="16"/>
              <w:szCs w:val="16"/>
            </w:rPr>
          </w:pPr>
          <w:sdt>
            <w:sdtPr>
              <w:rPr>
                <w:rFonts w:ascii="Arial" w:hAnsi="Arial" w:cs="Arial"/>
                <w:color w:val="002060"/>
                <w:sz w:val="16"/>
                <w:szCs w:val="16"/>
              </w:rPr>
              <w:alias w:val="Société"/>
              <w:id w:val="-1386253160"/>
              <w:dataBinding w:prefixMappings="xmlns:ns0='http://schemas.openxmlformats.org/officeDocument/2006/extended-properties'" w:xpath="/ns0:Properties[1]/ns0:Company[1]" w:storeItemID="{6668398D-A668-4E3E-A5EB-62B293D839F1}"/>
              <w:text/>
            </w:sdtPr>
            <w:sdtEndPr/>
            <w:sdtContent>
              <w:r w:rsidR="00813475">
                <w:rPr>
                  <w:rFonts w:ascii="Arial" w:hAnsi="Arial" w:cs="Arial"/>
                  <w:color w:val="002060"/>
                  <w:sz w:val="16"/>
                  <w:szCs w:val="16"/>
                </w:rPr>
                <w:t>MEMOIRE TECHNIQUE</w:t>
              </w:r>
            </w:sdtContent>
          </w:sdt>
          <w:r w:rsidR="00813475" w:rsidRPr="008C4200">
            <w:rPr>
              <w:rFonts w:ascii="Arial" w:hAnsi="Arial" w:cs="Arial"/>
              <w:color w:val="002060"/>
              <w:sz w:val="16"/>
              <w:szCs w:val="16"/>
            </w:rPr>
            <w:t xml:space="preserve"> | </w:t>
          </w:r>
        </w:p>
      </w:tc>
      <w:tc>
        <w:tcPr>
          <w:tcW w:w="349" w:type="pct"/>
          <w:shd w:val="clear" w:color="auto" w:fill="B8CCE4" w:themeFill="accent1" w:themeFillTint="66"/>
        </w:tcPr>
        <w:p w:rsidR="00813475" w:rsidRPr="008C4200" w:rsidRDefault="00813475" w:rsidP="00F82F7E">
          <w:pPr>
            <w:pStyle w:val="En-tte"/>
            <w:rPr>
              <w:rFonts w:ascii="Arial" w:hAnsi="Arial" w:cs="Arial"/>
              <w:b/>
              <w:color w:val="002060"/>
              <w:sz w:val="16"/>
              <w:szCs w:val="16"/>
            </w:rPr>
          </w:pPr>
          <w:r w:rsidRPr="008C4200">
            <w:rPr>
              <w:rFonts w:ascii="Arial" w:hAnsi="Arial" w:cs="Arial"/>
              <w:b/>
              <w:color w:val="002060"/>
              <w:sz w:val="16"/>
              <w:szCs w:val="16"/>
            </w:rPr>
            <w:fldChar w:fldCharType="begin"/>
          </w:r>
          <w:r w:rsidRPr="008C4200">
            <w:rPr>
              <w:rFonts w:ascii="Arial" w:hAnsi="Arial" w:cs="Arial"/>
              <w:b/>
              <w:color w:val="002060"/>
              <w:sz w:val="16"/>
              <w:szCs w:val="16"/>
            </w:rPr>
            <w:instrText>PAGE   \* MERGEFORMAT</w:instrText>
          </w:r>
          <w:r w:rsidRPr="008C4200">
            <w:rPr>
              <w:rFonts w:ascii="Arial" w:hAnsi="Arial" w:cs="Arial"/>
              <w:b/>
              <w:color w:val="002060"/>
              <w:sz w:val="16"/>
              <w:szCs w:val="16"/>
            </w:rPr>
            <w:fldChar w:fldCharType="separate"/>
          </w:r>
          <w:r w:rsidR="00690FD1">
            <w:rPr>
              <w:rFonts w:ascii="Arial" w:hAnsi="Arial" w:cs="Arial"/>
              <w:b/>
              <w:noProof/>
              <w:color w:val="002060"/>
              <w:sz w:val="16"/>
              <w:szCs w:val="16"/>
            </w:rPr>
            <w:t>12</w:t>
          </w:r>
          <w:r w:rsidRPr="008C4200">
            <w:rPr>
              <w:rFonts w:ascii="Arial" w:hAnsi="Arial" w:cs="Arial"/>
              <w:b/>
              <w:color w:val="002060"/>
              <w:sz w:val="16"/>
              <w:szCs w:val="16"/>
            </w:rPr>
            <w:fldChar w:fldCharType="end"/>
          </w:r>
        </w:p>
      </w:tc>
    </w:tr>
  </w:tbl>
  <w:p w:rsidR="00813475" w:rsidRPr="00DA3A63" w:rsidRDefault="00813475" w:rsidP="00170AE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57" w:type="pct"/>
      <w:tblCellMar>
        <w:top w:w="72" w:type="dxa"/>
        <w:left w:w="115" w:type="dxa"/>
        <w:bottom w:w="72" w:type="dxa"/>
        <w:right w:w="115" w:type="dxa"/>
      </w:tblCellMar>
      <w:tblLook w:val="04A0" w:firstRow="1" w:lastRow="0" w:firstColumn="1" w:lastColumn="0" w:noHBand="0" w:noVBand="1"/>
    </w:tblPr>
    <w:tblGrid>
      <w:gridCol w:w="4056"/>
      <w:gridCol w:w="5783"/>
    </w:tblGrid>
    <w:tr w:rsidR="00813475" w:rsidRPr="008C4200" w:rsidTr="00A610B5">
      <w:tc>
        <w:tcPr>
          <w:tcW w:w="2061" w:type="pct"/>
          <w:tcBorders>
            <w:top w:val="single" w:sz="4" w:space="0" w:color="000000" w:themeColor="text1"/>
          </w:tcBorders>
        </w:tcPr>
        <w:p w:rsidR="00813475" w:rsidRPr="008C4200" w:rsidRDefault="00690FD1" w:rsidP="00F82F7E">
          <w:pPr>
            <w:pStyle w:val="Pieddepage"/>
            <w:jc w:val="right"/>
            <w:rPr>
              <w:rFonts w:ascii="Arial" w:hAnsi="Arial" w:cs="Arial"/>
              <w:color w:val="002060"/>
              <w:sz w:val="16"/>
              <w:szCs w:val="16"/>
            </w:rPr>
          </w:pPr>
          <w:sdt>
            <w:sdtPr>
              <w:rPr>
                <w:rFonts w:ascii="Arial" w:hAnsi="Arial" w:cs="Arial"/>
                <w:color w:val="002060"/>
                <w:sz w:val="16"/>
                <w:szCs w:val="16"/>
              </w:rPr>
              <w:alias w:val="Société"/>
              <w:id w:val="856469568"/>
              <w:dataBinding w:prefixMappings="xmlns:ns0='http://schemas.openxmlformats.org/officeDocument/2006/extended-properties'" w:xpath="/ns0:Properties[1]/ns0:Company[1]" w:storeItemID="{6668398D-A668-4E3E-A5EB-62B293D839F1}"/>
              <w:text/>
            </w:sdtPr>
            <w:sdtEndPr/>
            <w:sdtContent>
              <w:r w:rsidR="00813475">
                <w:rPr>
                  <w:rFonts w:ascii="Arial" w:hAnsi="Arial" w:cs="Arial"/>
                  <w:color w:val="002060"/>
                  <w:sz w:val="16"/>
                  <w:szCs w:val="16"/>
                </w:rPr>
                <w:t>MEMOIRE TECHNIQUE</w:t>
              </w:r>
            </w:sdtContent>
          </w:sdt>
          <w:r w:rsidR="00813475" w:rsidRPr="008C4200">
            <w:rPr>
              <w:rFonts w:ascii="Arial" w:hAnsi="Arial" w:cs="Arial"/>
              <w:color w:val="002060"/>
              <w:sz w:val="16"/>
              <w:szCs w:val="16"/>
            </w:rPr>
            <w:t xml:space="preserve"> | </w:t>
          </w:r>
        </w:p>
      </w:tc>
      <w:tc>
        <w:tcPr>
          <w:tcW w:w="2939" w:type="pct"/>
          <w:tcBorders>
            <w:top w:val="single" w:sz="4" w:space="0" w:color="C0504D" w:themeColor="accent2"/>
          </w:tcBorders>
          <w:shd w:val="clear" w:color="auto" w:fill="B8CCE4" w:themeFill="accent1" w:themeFillTint="66"/>
        </w:tcPr>
        <w:p w:rsidR="00813475" w:rsidRPr="008C4200" w:rsidRDefault="00813475" w:rsidP="00F82F7E">
          <w:pPr>
            <w:pStyle w:val="En-tte"/>
            <w:rPr>
              <w:rFonts w:ascii="Arial" w:hAnsi="Arial" w:cs="Arial"/>
              <w:b/>
              <w:color w:val="002060"/>
              <w:sz w:val="16"/>
              <w:szCs w:val="16"/>
            </w:rPr>
          </w:pPr>
          <w:r w:rsidRPr="008C4200">
            <w:rPr>
              <w:rFonts w:ascii="Arial" w:hAnsi="Arial" w:cs="Arial"/>
              <w:b/>
              <w:color w:val="002060"/>
              <w:sz w:val="16"/>
              <w:szCs w:val="16"/>
            </w:rPr>
            <w:fldChar w:fldCharType="begin"/>
          </w:r>
          <w:r w:rsidRPr="008C4200">
            <w:rPr>
              <w:rFonts w:ascii="Arial" w:hAnsi="Arial" w:cs="Arial"/>
              <w:b/>
              <w:color w:val="002060"/>
              <w:sz w:val="16"/>
              <w:szCs w:val="16"/>
            </w:rPr>
            <w:instrText>PAGE   \* MERGEFORMAT</w:instrText>
          </w:r>
          <w:r w:rsidRPr="008C4200">
            <w:rPr>
              <w:rFonts w:ascii="Arial" w:hAnsi="Arial" w:cs="Arial"/>
              <w:b/>
              <w:color w:val="002060"/>
              <w:sz w:val="16"/>
              <w:szCs w:val="16"/>
            </w:rPr>
            <w:fldChar w:fldCharType="separate"/>
          </w:r>
          <w:r w:rsidR="00690FD1">
            <w:rPr>
              <w:rFonts w:ascii="Arial" w:hAnsi="Arial" w:cs="Arial"/>
              <w:b/>
              <w:noProof/>
              <w:color w:val="002060"/>
              <w:sz w:val="16"/>
              <w:szCs w:val="16"/>
            </w:rPr>
            <w:t>1</w:t>
          </w:r>
          <w:r w:rsidRPr="008C4200">
            <w:rPr>
              <w:rFonts w:ascii="Arial" w:hAnsi="Arial" w:cs="Arial"/>
              <w:b/>
              <w:color w:val="002060"/>
              <w:sz w:val="16"/>
              <w:szCs w:val="16"/>
            </w:rPr>
            <w:fldChar w:fldCharType="end"/>
          </w:r>
        </w:p>
      </w:tc>
    </w:tr>
  </w:tbl>
  <w:p w:rsidR="00813475" w:rsidRDefault="0081347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475" w:rsidRDefault="00813475" w:rsidP="00860A33">
      <w:pPr>
        <w:spacing w:after="0" w:line="240" w:lineRule="auto"/>
      </w:pPr>
      <w:r>
        <w:separator/>
      </w:r>
    </w:p>
  </w:footnote>
  <w:footnote w:type="continuationSeparator" w:id="0">
    <w:p w:rsidR="00813475" w:rsidRDefault="00813475" w:rsidP="00860A33">
      <w:pPr>
        <w:spacing w:after="0" w:line="240" w:lineRule="auto"/>
      </w:pPr>
      <w:r>
        <w:continuationSeparator/>
      </w:r>
    </w:p>
  </w:footnote>
  <w:footnote w:id="1">
    <w:p w:rsidR="00813475" w:rsidRPr="00170AE3" w:rsidRDefault="00813475" w:rsidP="00170AE3">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475" w:rsidRDefault="00813475" w:rsidP="00BE1CA1">
    <w:pPr>
      <w:pStyle w:val="En-tte"/>
      <w:tabs>
        <w:tab w:val="clear" w:pos="9072"/>
      </w:tabs>
    </w:pPr>
    <w:r>
      <w:rPr>
        <w:noProof/>
        <w:lang w:eastAsia="fr-FR"/>
      </w:rPr>
      <w:drawing>
        <wp:anchor distT="0" distB="0" distL="114300" distR="114300" simplePos="0" relativeHeight="251667456" behindDoc="1" locked="0" layoutInCell="1" allowOverlap="1" wp14:anchorId="7B594920" wp14:editId="2B575D7E">
          <wp:simplePos x="0" y="0"/>
          <wp:positionH relativeFrom="column">
            <wp:posOffset>5422265</wp:posOffset>
          </wp:positionH>
          <wp:positionV relativeFrom="paragraph">
            <wp:posOffset>-54610</wp:posOffset>
          </wp:positionV>
          <wp:extent cx="1012190" cy="450850"/>
          <wp:effectExtent l="0" t="0" r="0" b="6350"/>
          <wp:wrapTight wrapText="bothSides">
            <wp:wrapPolygon edited="0">
              <wp:start x="0" y="0"/>
              <wp:lineTo x="0" y="20992"/>
              <wp:lineTo x="21139" y="20992"/>
              <wp:lineTo x="21139"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2190" cy="4508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5408" behindDoc="1" locked="0" layoutInCell="1" allowOverlap="1" wp14:anchorId="51AA70D5" wp14:editId="12B76EDA">
          <wp:simplePos x="0" y="0"/>
          <wp:positionH relativeFrom="column">
            <wp:posOffset>-385445</wp:posOffset>
          </wp:positionH>
          <wp:positionV relativeFrom="paragraph">
            <wp:posOffset>-133350</wp:posOffset>
          </wp:positionV>
          <wp:extent cx="1038225" cy="521970"/>
          <wp:effectExtent l="0" t="0" r="9525" b="0"/>
          <wp:wrapThrough wrapText="bothSides">
            <wp:wrapPolygon edited="0">
              <wp:start x="0" y="0"/>
              <wp:lineTo x="0" y="20496"/>
              <wp:lineTo x="21402" y="20496"/>
              <wp:lineTo x="21402" y="0"/>
              <wp:lineTo x="0" y="0"/>
            </wp:wrapPolygon>
          </wp:wrapThrough>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1038225" cy="52197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475" w:rsidRDefault="00813475">
    <w:r>
      <w:rPr>
        <w:rFonts w:ascii="Arial" w:hAnsi="Arial" w:cs="Arial"/>
        <w:noProof/>
        <w:color w:val="1A0DAB"/>
        <w:sz w:val="20"/>
        <w:szCs w:val="20"/>
        <w:lang w:eastAsia="fr-FR"/>
      </w:rPr>
      <w:drawing>
        <wp:inline distT="0" distB="0" distL="0" distR="0" wp14:anchorId="3FC18CE9" wp14:editId="7F479C95">
          <wp:extent cx="970280" cy="540385"/>
          <wp:effectExtent l="0" t="0" r="1270" b="0"/>
          <wp:docPr id="104" name="Image 104" descr="Résultat de recherche d'images pour &quot;stts blagnac LOGO&quot;">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stts blagnac LOGO&quot;">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70280" cy="540385"/>
                  </a:xfrm>
                  <a:prstGeom prst="rect">
                    <a:avLst/>
                  </a:prstGeom>
                  <a:noFill/>
                  <a:ln>
                    <a:noFill/>
                  </a:ln>
                </pic:spPr>
              </pic:pic>
            </a:graphicData>
          </a:graphic>
        </wp:inline>
      </w:drawing>
    </w:r>
    <w:r>
      <w:rPr>
        <w:noProof/>
        <w:lang w:eastAsia="fr-FR"/>
      </w:rPr>
      <w:drawing>
        <wp:anchor distT="0" distB="0" distL="114300" distR="114300" simplePos="0" relativeHeight="251663360" behindDoc="1" locked="0" layoutInCell="1" allowOverlap="1" wp14:anchorId="794F0D71" wp14:editId="68C397EB">
          <wp:simplePos x="0" y="0"/>
          <wp:positionH relativeFrom="column">
            <wp:posOffset>5497195</wp:posOffset>
          </wp:positionH>
          <wp:positionV relativeFrom="paragraph">
            <wp:posOffset>-219075</wp:posOffset>
          </wp:positionV>
          <wp:extent cx="1012190" cy="450850"/>
          <wp:effectExtent l="0" t="0" r="0" b="6350"/>
          <wp:wrapTight wrapText="bothSides">
            <wp:wrapPolygon edited="0">
              <wp:start x="0" y="0"/>
              <wp:lineTo x="0" y="20992"/>
              <wp:lineTo x="21139" y="20992"/>
              <wp:lineTo x="21139" y="0"/>
              <wp:lineTo x="0" y="0"/>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12190" cy="4508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3475" w:rsidRDefault="00813475" w:rsidP="00BE1CA1">
    <w:pPr>
      <w:pStyle w:val="En-tte"/>
      <w:tabs>
        <w:tab w:val="clear" w:pos="9072"/>
      </w:tabs>
    </w:pPr>
    <w:r>
      <w:rPr>
        <w:noProof/>
        <w:lang w:eastAsia="fr-FR"/>
      </w:rPr>
      <w:drawing>
        <wp:anchor distT="0" distB="0" distL="114300" distR="114300" simplePos="0" relativeHeight="251670528" behindDoc="1" locked="0" layoutInCell="1" allowOverlap="1" wp14:anchorId="68D0C522" wp14:editId="2C27A476">
          <wp:simplePos x="0" y="0"/>
          <wp:positionH relativeFrom="column">
            <wp:posOffset>5481955</wp:posOffset>
          </wp:positionH>
          <wp:positionV relativeFrom="paragraph">
            <wp:posOffset>-128905</wp:posOffset>
          </wp:positionV>
          <wp:extent cx="1012190" cy="450850"/>
          <wp:effectExtent l="0" t="0" r="0" b="6350"/>
          <wp:wrapTight wrapText="bothSides">
            <wp:wrapPolygon edited="0">
              <wp:start x="0" y="0"/>
              <wp:lineTo x="0" y="20992"/>
              <wp:lineTo x="21139" y="20992"/>
              <wp:lineTo x="21139" y="0"/>
              <wp:lineTo x="0" y="0"/>
            </wp:wrapPolygon>
          </wp:wrapTight>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2190" cy="4508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9504" behindDoc="1" locked="0" layoutInCell="1" allowOverlap="1" wp14:anchorId="07DD070E" wp14:editId="456462CD">
          <wp:simplePos x="0" y="0"/>
          <wp:positionH relativeFrom="column">
            <wp:posOffset>-385445</wp:posOffset>
          </wp:positionH>
          <wp:positionV relativeFrom="paragraph">
            <wp:posOffset>-133350</wp:posOffset>
          </wp:positionV>
          <wp:extent cx="1038225" cy="521970"/>
          <wp:effectExtent l="0" t="0" r="9525" b="0"/>
          <wp:wrapThrough wrapText="bothSides">
            <wp:wrapPolygon edited="0">
              <wp:start x="0" y="0"/>
              <wp:lineTo x="0" y="20496"/>
              <wp:lineTo x="21402" y="20496"/>
              <wp:lineTo x="21402" y="0"/>
              <wp:lineTo x="0" y="0"/>
            </wp:wrapPolygon>
          </wp:wrapThrough>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1038225" cy="52197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pt;height:9pt" o:bullet="t">
        <v:imagedata r:id="rId1" o:title="BD14656_"/>
      </v:shape>
    </w:pict>
  </w:numPicBullet>
  <w:numPicBullet w:numPicBulletId="1">
    <w:pict>
      <v:shape id="_x0000_i1038" type="#_x0000_t75" style="width:11.25pt;height:11.25pt" o:bullet="t">
        <v:imagedata r:id="rId2" o:title="BD14565_"/>
      </v:shape>
    </w:pict>
  </w:numPicBullet>
  <w:numPicBullet w:numPicBulletId="2">
    <w:pict>
      <v:shape id="_x0000_i1039" type="#_x0000_t75" style="width:9pt;height:9pt" o:bullet="t">
        <v:imagedata r:id="rId3" o:title="BD14693_"/>
      </v:shape>
    </w:pict>
  </w:numPicBullet>
  <w:numPicBullet w:numPicBulletId="3">
    <w:pict>
      <v:shape id="_x0000_i1040" type="#_x0000_t75" style="width:4.5pt;height:4.5pt" o:bullet="t">
        <v:imagedata r:id="rId4" o:title="DRAO_puce1"/>
      </v:shape>
    </w:pict>
  </w:numPicBullet>
  <w:numPicBullet w:numPicBulletId="4">
    <w:pict>
      <v:shape id="_x0000_i1041" type="#_x0000_t75" style="width:159pt;height:150pt" o:bullet="t">
        <v:imagedata r:id="rId5" o:title="logo_SPIE_voile"/>
      </v:shape>
    </w:pict>
  </w:numPicBullet>
  <w:abstractNum w:abstractNumId="0">
    <w:nsid w:val="00126BF1"/>
    <w:multiLevelType w:val="hybridMultilevel"/>
    <w:tmpl w:val="89BEB4C0"/>
    <w:lvl w:ilvl="0" w:tplc="EC922134">
      <w:start w:val="1"/>
      <w:numFmt w:val="bullet"/>
      <w:lvlText w:val=""/>
      <w:lvlJc w:val="left"/>
      <w:pPr>
        <w:tabs>
          <w:tab w:val="num" w:pos="1582"/>
        </w:tabs>
        <w:ind w:left="1582" w:hanging="360"/>
      </w:pPr>
      <w:rPr>
        <w:rFonts w:ascii="Wingdings" w:hAnsi="Wingdings" w:hint="default"/>
        <w:sz w:val="32"/>
        <w:szCs w:val="32"/>
      </w:rPr>
    </w:lvl>
    <w:lvl w:ilvl="1" w:tplc="040C0003" w:tentative="1">
      <w:start w:val="1"/>
      <w:numFmt w:val="bullet"/>
      <w:lvlText w:val="o"/>
      <w:lvlJc w:val="left"/>
      <w:pPr>
        <w:tabs>
          <w:tab w:val="num" w:pos="1582"/>
        </w:tabs>
        <w:ind w:left="1582" w:hanging="360"/>
      </w:pPr>
      <w:rPr>
        <w:rFonts w:ascii="Courier New" w:hAnsi="Courier New" w:cs="Courier New" w:hint="default"/>
      </w:rPr>
    </w:lvl>
    <w:lvl w:ilvl="2" w:tplc="040C0005" w:tentative="1">
      <w:start w:val="1"/>
      <w:numFmt w:val="bullet"/>
      <w:lvlText w:val=""/>
      <w:lvlJc w:val="left"/>
      <w:pPr>
        <w:tabs>
          <w:tab w:val="num" w:pos="2302"/>
        </w:tabs>
        <w:ind w:left="2302" w:hanging="360"/>
      </w:pPr>
      <w:rPr>
        <w:rFonts w:ascii="Wingdings" w:hAnsi="Wingdings" w:hint="default"/>
      </w:rPr>
    </w:lvl>
    <w:lvl w:ilvl="3" w:tplc="040C0001" w:tentative="1">
      <w:start w:val="1"/>
      <w:numFmt w:val="bullet"/>
      <w:lvlText w:val=""/>
      <w:lvlJc w:val="left"/>
      <w:pPr>
        <w:tabs>
          <w:tab w:val="num" w:pos="3022"/>
        </w:tabs>
        <w:ind w:left="3022" w:hanging="360"/>
      </w:pPr>
      <w:rPr>
        <w:rFonts w:ascii="Symbol" w:hAnsi="Symbol" w:hint="default"/>
      </w:rPr>
    </w:lvl>
    <w:lvl w:ilvl="4" w:tplc="040C0003" w:tentative="1">
      <w:start w:val="1"/>
      <w:numFmt w:val="bullet"/>
      <w:lvlText w:val="o"/>
      <w:lvlJc w:val="left"/>
      <w:pPr>
        <w:tabs>
          <w:tab w:val="num" w:pos="3742"/>
        </w:tabs>
        <w:ind w:left="3742" w:hanging="360"/>
      </w:pPr>
      <w:rPr>
        <w:rFonts w:ascii="Courier New" w:hAnsi="Courier New" w:cs="Courier New" w:hint="default"/>
      </w:rPr>
    </w:lvl>
    <w:lvl w:ilvl="5" w:tplc="040C0005" w:tentative="1">
      <w:start w:val="1"/>
      <w:numFmt w:val="bullet"/>
      <w:lvlText w:val=""/>
      <w:lvlJc w:val="left"/>
      <w:pPr>
        <w:tabs>
          <w:tab w:val="num" w:pos="4462"/>
        </w:tabs>
        <w:ind w:left="4462" w:hanging="360"/>
      </w:pPr>
      <w:rPr>
        <w:rFonts w:ascii="Wingdings" w:hAnsi="Wingdings" w:hint="default"/>
      </w:rPr>
    </w:lvl>
    <w:lvl w:ilvl="6" w:tplc="040C0001" w:tentative="1">
      <w:start w:val="1"/>
      <w:numFmt w:val="bullet"/>
      <w:lvlText w:val=""/>
      <w:lvlJc w:val="left"/>
      <w:pPr>
        <w:tabs>
          <w:tab w:val="num" w:pos="5182"/>
        </w:tabs>
        <w:ind w:left="5182" w:hanging="360"/>
      </w:pPr>
      <w:rPr>
        <w:rFonts w:ascii="Symbol" w:hAnsi="Symbol" w:hint="default"/>
      </w:rPr>
    </w:lvl>
    <w:lvl w:ilvl="7" w:tplc="040C0003" w:tentative="1">
      <w:start w:val="1"/>
      <w:numFmt w:val="bullet"/>
      <w:lvlText w:val="o"/>
      <w:lvlJc w:val="left"/>
      <w:pPr>
        <w:tabs>
          <w:tab w:val="num" w:pos="5902"/>
        </w:tabs>
        <w:ind w:left="5902" w:hanging="360"/>
      </w:pPr>
      <w:rPr>
        <w:rFonts w:ascii="Courier New" w:hAnsi="Courier New" w:cs="Courier New" w:hint="default"/>
      </w:rPr>
    </w:lvl>
    <w:lvl w:ilvl="8" w:tplc="040C0005" w:tentative="1">
      <w:start w:val="1"/>
      <w:numFmt w:val="bullet"/>
      <w:lvlText w:val=""/>
      <w:lvlJc w:val="left"/>
      <w:pPr>
        <w:tabs>
          <w:tab w:val="num" w:pos="6622"/>
        </w:tabs>
        <w:ind w:left="6622" w:hanging="360"/>
      </w:pPr>
      <w:rPr>
        <w:rFonts w:ascii="Wingdings" w:hAnsi="Wingdings" w:hint="default"/>
      </w:rPr>
    </w:lvl>
  </w:abstractNum>
  <w:abstractNum w:abstractNumId="1">
    <w:nsid w:val="00AA18E3"/>
    <w:multiLevelType w:val="hybridMultilevel"/>
    <w:tmpl w:val="DC22B024"/>
    <w:lvl w:ilvl="0" w:tplc="A9E09750">
      <w:start w:val="1"/>
      <w:numFmt w:val="bullet"/>
      <w:lvlText w:val=""/>
      <w:lvlJc w:val="left"/>
      <w:pPr>
        <w:ind w:left="720" w:hanging="360"/>
      </w:pPr>
      <w:rPr>
        <w:rFonts w:ascii="Symbol" w:hAnsi="Symbol"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0BE1495"/>
    <w:multiLevelType w:val="singleLevel"/>
    <w:tmpl w:val="A91628DE"/>
    <w:lvl w:ilvl="0">
      <w:start w:val="15"/>
      <w:numFmt w:val="bullet"/>
      <w:lvlText w:val="-"/>
      <w:lvlJc w:val="left"/>
      <w:pPr>
        <w:tabs>
          <w:tab w:val="num" w:pos="502"/>
        </w:tabs>
        <w:ind w:left="502" w:hanging="360"/>
      </w:pPr>
      <w:rPr>
        <w:rFonts w:ascii="Times New Roman" w:hAnsi="Times New Roman" w:hint="default"/>
      </w:rPr>
    </w:lvl>
  </w:abstractNum>
  <w:abstractNum w:abstractNumId="3">
    <w:nsid w:val="01013356"/>
    <w:multiLevelType w:val="hybridMultilevel"/>
    <w:tmpl w:val="439AE608"/>
    <w:lvl w:ilvl="0" w:tplc="A9E09750">
      <w:start w:val="1"/>
      <w:numFmt w:val="bullet"/>
      <w:lvlText w:val=""/>
      <w:lvlPicBulletId w:val="4"/>
      <w:lvlJc w:val="left"/>
      <w:pPr>
        <w:tabs>
          <w:tab w:val="num" w:pos="1135"/>
        </w:tabs>
        <w:ind w:left="1135" w:hanging="426"/>
      </w:pPr>
      <w:rPr>
        <w:rFonts w:ascii="Symbol" w:hAnsi="Symbol" w:hint="default"/>
        <w:color w:val="FF0000"/>
      </w:rPr>
    </w:lvl>
    <w:lvl w:ilvl="1" w:tplc="874C071A">
      <w:numFmt w:val="bullet"/>
      <w:lvlText w:val=""/>
      <w:lvlJc w:val="left"/>
      <w:pPr>
        <w:tabs>
          <w:tab w:val="num" w:pos="534"/>
        </w:tabs>
        <w:ind w:left="534" w:hanging="360"/>
      </w:pPr>
      <w:rPr>
        <w:rFonts w:ascii="Wingdings" w:eastAsia="Times New Roman" w:hAnsi="Wingdings" w:cs="Times New Roman" w:hint="default"/>
        <w:color w:val="00FF00"/>
      </w:rPr>
    </w:lvl>
    <w:lvl w:ilvl="2" w:tplc="77928186">
      <w:numFmt w:val="bullet"/>
      <w:lvlText w:val=""/>
      <w:lvlJc w:val="left"/>
      <w:pPr>
        <w:tabs>
          <w:tab w:val="num" w:pos="1254"/>
        </w:tabs>
        <w:ind w:left="1254" w:hanging="360"/>
      </w:pPr>
      <w:rPr>
        <w:rFonts w:ascii="Wingdings" w:eastAsia="Times New Roman" w:hAnsi="Wingdings" w:cs="Times New Roman" w:hint="default"/>
        <w:color w:val="00FF00"/>
      </w:rPr>
    </w:lvl>
    <w:lvl w:ilvl="3" w:tplc="24DC9626">
      <w:numFmt w:val="bullet"/>
      <w:lvlText w:val=""/>
      <w:lvlJc w:val="left"/>
      <w:pPr>
        <w:tabs>
          <w:tab w:val="num" w:pos="1974"/>
        </w:tabs>
        <w:ind w:left="1974" w:hanging="360"/>
      </w:pPr>
      <w:rPr>
        <w:rFonts w:ascii="Wingdings" w:eastAsia="Times New Roman" w:hAnsi="Wingdings" w:cs="Times New Roman" w:hint="default"/>
        <w:color w:val="00FF00"/>
      </w:rPr>
    </w:lvl>
    <w:lvl w:ilvl="4" w:tplc="92900D86">
      <w:numFmt w:val="bullet"/>
      <w:lvlText w:val=""/>
      <w:lvlJc w:val="left"/>
      <w:pPr>
        <w:tabs>
          <w:tab w:val="num" w:pos="2694"/>
        </w:tabs>
        <w:ind w:left="2694" w:hanging="360"/>
      </w:pPr>
      <w:rPr>
        <w:rFonts w:ascii="Wingdings" w:eastAsia="Times New Roman" w:hAnsi="Wingdings" w:cs="Times New Roman" w:hint="default"/>
        <w:color w:val="00FF00"/>
      </w:rPr>
    </w:lvl>
    <w:lvl w:ilvl="5" w:tplc="040C0005">
      <w:start w:val="1"/>
      <w:numFmt w:val="bullet"/>
      <w:lvlText w:val=""/>
      <w:lvlJc w:val="left"/>
      <w:pPr>
        <w:tabs>
          <w:tab w:val="num" w:pos="3414"/>
        </w:tabs>
        <w:ind w:left="3414" w:hanging="360"/>
      </w:pPr>
      <w:rPr>
        <w:rFonts w:ascii="Wingdings" w:hAnsi="Wingdings" w:hint="default"/>
      </w:rPr>
    </w:lvl>
    <w:lvl w:ilvl="6" w:tplc="040C0001" w:tentative="1">
      <w:start w:val="1"/>
      <w:numFmt w:val="bullet"/>
      <w:lvlText w:val=""/>
      <w:lvlJc w:val="left"/>
      <w:pPr>
        <w:tabs>
          <w:tab w:val="num" w:pos="4134"/>
        </w:tabs>
        <w:ind w:left="4134" w:hanging="360"/>
      </w:pPr>
      <w:rPr>
        <w:rFonts w:ascii="Symbol" w:hAnsi="Symbol" w:hint="default"/>
      </w:rPr>
    </w:lvl>
    <w:lvl w:ilvl="7" w:tplc="040C0003" w:tentative="1">
      <w:start w:val="1"/>
      <w:numFmt w:val="bullet"/>
      <w:lvlText w:val="o"/>
      <w:lvlJc w:val="left"/>
      <w:pPr>
        <w:tabs>
          <w:tab w:val="num" w:pos="4854"/>
        </w:tabs>
        <w:ind w:left="4854" w:hanging="360"/>
      </w:pPr>
      <w:rPr>
        <w:rFonts w:ascii="Courier New" w:hAnsi="Courier New" w:cs="Courier New" w:hint="default"/>
      </w:rPr>
    </w:lvl>
    <w:lvl w:ilvl="8" w:tplc="040C0005" w:tentative="1">
      <w:start w:val="1"/>
      <w:numFmt w:val="bullet"/>
      <w:lvlText w:val=""/>
      <w:lvlJc w:val="left"/>
      <w:pPr>
        <w:tabs>
          <w:tab w:val="num" w:pos="5574"/>
        </w:tabs>
        <w:ind w:left="5574" w:hanging="360"/>
      </w:pPr>
      <w:rPr>
        <w:rFonts w:ascii="Wingdings" w:hAnsi="Wingdings" w:hint="default"/>
      </w:rPr>
    </w:lvl>
  </w:abstractNum>
  <w:abstractNum w:abstractNumId="4">
    <w:nsid w:val="013D2DD1"/>
    <w:multiLevelType w:val="multilevel"/>
    <w:tmpl w:val="04B029A8"/>
    <w:lvl w:ilvl="0">
      <w:start w:val="1"/>
      <w:numFmt w:val="bullet"/>
      <w:lvlText w:val=""/>
      <w:lvlJc w:val="left"/>
      <w:pPr>
        <w:ind w:left="1021" w:hanging="454"/>
      </w:pPr>
      <w:rPr>
        <w:rFonts w:ascii="Wingdings" w:hAnsi="Wingdings" w:hint="default"/>
        <w:color w:val="00375A"/>
        <w:sz w:val="14"/>
        <w:szCs w:val="14"/>
        <w:u w:color="6EAA00"/>
      </w:rPr>
    </w:lvl>
    <w:lvl w:ilvl="1">
      <w:start w:val="1"/>
      <w:numFmt w:val="bullet"/>
      <w:pStyle w:val="CorpsdetexteavecPuce"/>
      <w:lvlText w:val=""/>
      <w:lvlJc w:val="left"/>
      <w:pPr>
        <w:tabs>
          <w:tab w:val="num" w:pos="1021"/>
        </w:tabs>
        <w:ind w:left="1475" w:hanging="454"/>
      </w:pPr>
      <w:rPr>
        <w:rFonts w:ascii="Wingdings" w:hAnsi="Wingdings" w:hint="default"/>
        <w:color w:val="2A4A70"/>
        <w:sz w:val="14"/>
        <w:szCs w:val="16"/>
      </w:rPr>
    </w:lvl>
    <w:lvl w:ilvl="2">
      <w:start w:val="1"/>
      <w:numFmt w:val="bullet"/>
      <w:lvlText w:val=""/>
      <w:lvlJc w:val="left"/>
      <w:pPr>
        <w:ind w:left="1929" w:hanging="454"/>
      </w:pPr>
      <w:rPr>
        <w:rFonts w:ascii="Wingdings" w:hAnsi="Wingdings" w:hint="default"/>
      </w:rPr>
    </w:lvl>
    <w:lvl w:ilvl="3">
      <w:start w:val="1"/>
      <w:numFmt w:val="bullet"/>
      <w:lvlText w:val=""/>
      <w:lvlJc w:val="left"/>
      <w:pPr>
        <w:ind w:left="2383" w:hanging="454"/>
      </w:pPr>
      <w:rPr>
        <w:rFonts w:ascii="Symbol" w:hAnsi="Symbol" w:hint="default"/>
      </w:rPr>
    </w:lvl>
    <w:lvl w:ilvl="4">
      <w:start w:val="1"/>
      <w:numFmt w:val="bullet"/>
      <w:lvlText w:val="o"/>
      <w:lvlJc w:val="left"/>
      <w:pPr>
        <w:ind w:left="2837" w:hanging="454"/>
      </w:pPr>
      <w:rPr>
        <w:rFonts w:ascii="Courier New" w:hAnsi="Courier New" w:cs="Courier New" w:hint="default"/>
      </w:rPr>
    </w:lvl>
    <w:lvl w:ilvl="5">
      <w:start w:val="1"/>
      <w:numFmt w:val="bullet"/>
      <w:lvlText w:val=""/>
      <w:lvlJc w:val="left"/>
      <w:pPr>
        <w:ind w:left="3291" w:hanging="454"/>
      </w:pPr>
      <w:rPr>
        <w:rFonts w:ascii="Wingdings" w:hAnsi="Wingdings" w:hint="default"/>
      </w:rPr>
    </w:lvl>
    <w:lvl w:ilvl="6">
      <w:start w:val="1"/>
      <w:numFmt w:val="bullet"/>
      <w:lvlText w:val=""/>
      <w:lvlJc w:val="left"/>
      <w:pPr>
        <w:ind w:left="3745" w:hanging="454"/>
      </w:pPr>
      <w:rPr>
        <w:rFonts w:ascii="Symbol" w:hAnsi="Symbol" w:hint="default"/>
      </w:rPr>
    </w:lvl>
    <w:lvl w:ilvl="7">
      <w:start w:val="1"/>
      <w:numFmt w:val="bullet"/>
      <w:lvlText w:val="o"/>
      <w:lvlJc w:val="left"/>
      <w:pPr>
        <w:ind w:left="4199" w:hanging="454"/>
      </w:pPr>
      <w:rPr>
        <w:rFonts w:ascii="Courier New" w:hAnsi="Courier New" w:cs="Courier New" w:hint="default"/>
      </w:rPr>
    </w:lvl>
    <w:lvl w:ilvl="8">
      <w:start w:val="1"/>
      <w:numFmt w:val="bullet"/>
      <w:lvlText w:val=""/>
      <w:lvlJc w:val="left"/>
      <w:pPr>
        <w:ind w:left="4653" w:hanging="454"/>
      </w:pPr>
      <w:rPr>
        <w:rFonts w:ascii="Wingdings" w:hAnsi="Wingdings" w:hint="default"/>
      </w:rPr>
    </w:lvl>
  </w:abstractNum>
  <w:abstractNum w:abstractNumId="5">
    <w:nsid w:val="018C783D"/>
    <w:multiLevelType w:val="hybridMultilevel"/>
    <w:tmpl w:val="38928220"/>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6">
    <w:nsid w:val="01B47C53"/>
    <w:multiLevelType w:val="hybridMultilevel"/>
    <w:tmpl w:val="BB289C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2CD1851"/>
    <w:multiLevelType w:val="hybridMultilevel"/>
    <w:tmpl w:val="0E5880CC"/>
    <w:lvl w:ilvl="0" w:tplc="A9E09750">
      <w:start w:val="1"/>
      <w:numFmt w:val="bullet"/>
      <w:lvlText w:val=""/>
      <w:lvlPicBulletId w:val="4"/>
      <w:lvlJc w:val="left"/>
      <w:pPr>
        <w:ind w:left="1069" w:hanging="360"/>
      </w:pPr>
      <w:rPr>
        <w:rFonts w:ascii="Symbol" w:hAnsi="Symbol" w:hint="default"/>
        <w:color w:val="FF0000"/>
      </w:rPr>
    </w:lvl>
    <w:lvl w:ilvl="1" w:tplc="A9E09750">
      <w:start w:val="1"/>
      <w:numFmt w:val="bullet"/>
      <w:lvlText w:val=""/>
      <w:lvlJc w:val="left"/>
      <w:pPr>
        <w:ind w:left="2134" w:hanging="705"/>
      </w:pPr>
      <w:rPr>
        <w:rFonts w:ascii="Symbol" w:hAnsi="Symbol" w:hint="default"/>
        <w:color w:val="FF0000"/>
      </w:rPr>
    </w:lvl>
    <w:lvl w:ilvl="2" w:tplc="CE90E336">
      <w:numFmt w:val="bullet"/>
      <w:lvlText w:val=""/>
      <w:lvlJc w:val="left"/>
      <w:pPr>
        <w:ind w:left="2509" w:hanging="360"/>
      </w:pPr>
      <w:rPr>
        <w:rFonts w:ascii="Wingdings" w:eastAsia="Times New Roman" w:hAnsi="Wingdings" w:cs="Times New Roman"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8">
    <w:nsid w:val="0A922C92"/>
    <w:multiLevelType w:val="hybridMultilevel"/>
    <w:tmpl w:val="4954AF08"/>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0C3F09ED"/>
    <w:multiLevelType w:val="multilevel"/>
    <w:tmpl w:val="CD40BF9A"/>
    <w:styleLink w:val="Listepuces1"/>
    <w:lvl w:ilvl="0">
      <w:start w:val="1"/>
      <w:numFmt w:val="bullet"/>
      <w:lvlText w:val=""/>
      <w:lvlJc w:val="left"/>
      <w:pPr>
        <w:ind w:left="245" w:hanging="245"/>
      </w:pPr>
      <w:rPr>
        <w:rFonts w:asciiTheme="minorHAnsi" w:eastAsiaTheme="minorEastAsia" w:hAnsi="Wingdings 2" w:cstheme="minorBidi" w:hint="default"/>
        <w:color w:val="4F81BD" w:themeColor="accent1"/>
        <w:sz w:val="16"/>
        <w:szCs w:val="16"/>
      </w:rPr>
    </w:lvl>
    <w:lvl w:ilvl="1">
      <w:start w:val="1"/>
      <w:numFmt w:val="bullet"/>
      <w:lvlText w:val=""/>
      <w:lvlJc w:val="left"/>
      <w:pPr>
        <w:ind w:left="490" w:hanging="245"/>
      </w:pPr>
      <w:rPr>
        <w:rFonts w:ascii="Symbol" w:hAnsi="Symbol" w:hint="default"/>
        <w:color w:val="4F81BD" w:themeColor="accent1"/>
        <w:sz w:val="18"/>
      </w:rPr>
    </w:lvl>
    <w:lvl w:ilvl="2">
      <w:start w:val="1"/>
      <w:numFmt w:val="bullet"/>
      <w:lvlText w:val=""/>
      <w:lvlJc w:val="left"/>
      <w:pPr>
        <w:ind w:left="735" w:hanging="245"/>
      </w:pPr>
      <w:rPr>
        <w:rFonts w:ascii="Symbol" w:hAnsi="Symbol" w:hint="default"/>
        <w:color w:val="4F81BD" w:themeColor="accent1"/>
        <w:sz w:val="18"/>
      </w:rPr>
    </w:lvl>
    <w:lvl w:ilvl="3">
      <w:start w:val="1"/>
      <w:numFmt w:val="bullet"/>
      <w:lvlText w:val=""/>
      <w:lvlJc w:val="left"/>
      <w:pPr>
        <w:ind w:left="980" w:hanging="245"/>
      </w:pPr>
      <w:rPr>
        <w:rFonts w:ascii="Symbol" w:hAnsi="Symbol" w:hint="default"/>
        <w:color w:val="365F91" w:themeColor="accent1" w:themeShade="BF"/>
        <w:sz w:val="12"/>
      </w:rPr>
    </w:lvl>
    <w:lvl w:ilvl="4">
      <w:start w:val="1"/>
      <w:numFmt w:val="bullet"/>
      <w:lvlText w:val=""/>
      <w:lvlJc w:val="left"/>
      <w:pPr>
        <w:ind w:left="1225" w:hanging="245"/>
      </w:pPr>
      <w:rPr>
        <w:rFonts w:ascii="Symbol" w:hAnsi="Symbol" w:hint="default"/>
        <w:color w:val="365F91" w:themeColor="accent1" w:themeShade="BF"/>
        <w:sz w:val="12"/>
      </w:rPr>
    </w:lvl>
    <w:lvl w:ilvl="5">
      <w:start w:val="1"/>
      <w:numFmt w:val="bullet"/>
      <w:lvlText w:val=""/>
      <w:lvlJc w:val="left"/>
      <w:pPr>
        <w:ind w:left="1470" w:hanging="245"/>
      </w:pPr>
      <w:rPr>
        <w:rFonts w:ascii="Symbol" w:hAnsi="Symbol" w:hint="default"/>
        <w:color w:val="F79646" w:themeColor="accent6"/>
        <w:sz w:val="12"/>
      </w:rPr>
    </w:lvl>
    <w:lvl w:ilvl="6">
      <w:start w:val="1"/>
      <w:numFmt w:val="bullet"/>
      <w:lvlText w:val=""/>
      <w:lvlJc w:val="left"/>
      <w:pPr>
        <w:ind w:left="1715" w:hanging="245"/>
      </w:pPr>
      <w:rPr>
        <w:rFonts w:ascii="Symbol" w:hAnsi="Symbol" w:hint="default"/>
        <w:color w:val="F79646" w:themeColor="accent6"/>
        <w:sz w:val="12"/>
      </w:rPr>
    </w:lvl>
    <w:lvl w:ilvl="7">
      <w:start w:val="1"/>
      <w:numFmt w:val="bullet"/>
      <w:lvlText w:val=""/>
      <w:lvlJc w:val="left"/>
      <w:pPr>
        <w:ind w:left="1960" w:hanging="245"/>
      </w:pPr>
      <w:rPr>
        <w:rFonts w:ascii="Symbol" w:hAnsi="Symbol" w:hint="default"/>
        <w:color w:val="F79646" w:themeColor="accent6"/>
        <w:sz w:val="12"/>
      </w:rPr>
    </w:lvl>
    <w:lvl w:ilvl="8">
      <w:start w:val="1"/>
      <w:numFmt w:val="bullet"/>
      <w:lvlText w:val=""/>
      <w:lvlJc w:val="left"/>
      <w:pPr>
        <w:ind w:left="2205" w:hanging="245"/>
      </w:pPr>
      <w:rPr>
        <w:rFonts w:ascii="Symbol" w:hAnsi="Symbol" w:hint="default"/>
        <w:color w:val="F79646" w:themeColor="accent6"/>
        <w:sz w:val="12"/>
      </w:rPr>
    </w:lvl>
  </w:abstractNum>
  <w:abstractNum w:abstractNumId="10">
    <w:nsid w:val="0C46003F"/>
    <w:multiLevelType w:val="hybridMultilevel"/>
    <w:tmpl w:val="2CAC413E"/>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C832353"/>
    <w:multiLevelType w:val="hybridMultilevel"/>
    <w:tmpl w:val="DF347E96"/>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2">
    <w:nsid w:val="0DB17B3D"/>
    <w:multiLevelType w:val="hybridMultilevel"/>
    <w:tmpl w:val="6410357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nsid w:val="0E7D734E"/>
    <w:multiLevelType w:val="hybridMultilevel"/>
    <w:tmpl w:val="963261A4"/>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4">
    <w:nsid w:val="0F7000DD"/>
    <w:multiLevelType w:val="hybridMultilevel"/>
    <w:tmpl w:val="A3E64DE8"/>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016408F"/>
    <w:multiLevelType w:val="hybridMultilevel"/>
    <w:tmpl w:val="DCA421C8"/>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6">
    <w:nsid w:val="109B4A0A"/>
    <w:multiLevelType w:val="hybridMultilevel"/>
    <w:tmpl w:val="36023620"/>
    <w:lvl w:ilvl="0" w:tplc="A9E09750">
      <w:start w:val="1"/>
      <w:numFmt w:val="bullet"/>
      <w:lvlText w:val=""/>
      <w:lvlJc w:val="left"/>
      <w:pPr>
        <w:ind w:left="108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12B57018"/>
    <w:multiLevelType w:val="hybridMultilevel"/>
    <w:tmpl w:val="5082252C"/>
    <w:lvl w:ilvl="0" w:tplc="A9E09750">
      <w:start w:val="1"/>
      <w:numFmt w:val="bullet"/>
      <w:lvlText w:val=""/>
      <w:lvlJc w:val="left"/>
      <w:pPr>
        <w:ind w:left="720" w:hanging="360"/>
      </w:pPr>
      <w:rPr>
        <w:rFonts w:ascii="Symbol" w:hAnsi="Symbol"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2D64BD8"/>
    <w:multiLevelType w:val="hybridMultilevel"/>
    <w:tmpl w:val="A8B6CEC2"/>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4151FA3"/>
    <w:multiLevelType w:val="hybridMultilevel"/>
    <w:tmpl w:val="EA02EF8E"/>
    <w:lvl w:ilvl="0" w:tplc="245A005A">
      <w:numFmt w:val="bullet"/>
      <w:lvlText w:val=""/>
      <w:lvlJc w:val="left"/>
      <w:pPr>
        <w:ind w:left="720" w:hanging="360"/>
      </w:pPr>
      <w:rPr>
        <w:rFonts w:ascii="Wingdings 2" w:hAnsi="Wingdings 2" w:hint="default"/>
        <w:color w:val="00206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5405CE2"/>
    <w:multiLevelType w:val="multilevel"/>
    <w:tmpl w:val="47F85E8C"/>
    <w:lvl w:ilvl="0">
      <w:start w:val="1"/>
      <w:numFmt w:val="bullet"/>
      <w:lvlText w:val=""/>
      <w:lvlPicBulletId w:val="3"/>
      <w:lvlJc w:val="left"/>
      <w:pPr>
        <w:tabs>
          <w:tab w:val="num" w:pos="720"/>
        </w:tabs>
        <w:ind w:left="720" w:hanging="360"/>
      </w:pPr>
      <w:rPr>
        <w:rFonts w:ascii="Symbol" w:hAnsi="Symbol" w:hint="default"/>
        <w:b/>
        <w:bCs/>
        <w:caps w:val="0"/>
        <w:strike w:val="0"/>
        <w:dstrike w:val="0"/>
        <w:vanish w:val="0"/>
        <w:color w:val="FF000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155C1542"/>
    <w:multiLevelType w:val="hybridMultilevel"/>
    <w:tmpl w:val="5A503D64"/>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156D32E7"/>
    <w:multiLevelType w:val="hybridMultilevel"/>
    <w:tmpl w:val="12F6AF44"/>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15B0331C"/>
    <w:multiLevelType w:val="hybridMultilevel"/>
    <w:tmpl w:val="FDB0D790"/>
    <w:lvl w:ilvl="0" w:tplc="B0F4EFE2">
      <w:start w:val="119"/>
      <w:numFmt w:val="bullet"/>
      <w:lvlText w:val="-"/>
      <w:lvlJc w:val="left"/>
      <w:pPr>
        <w:tabs>
          <w:tab w:val="num" w:pos="1440"/>
        </w:tabs>
        <w:ind w:left="1440" w:hanging="360"/>
      </w:pPr>
      <w:rPr>
        <w:rFonts w:ascii="Tahoma" w:hAnsi="Tahoma" w:hint="default"/>
        <w:color w:val="808080"/>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16E32D01"/>
    <w:multiLevelType w:val="hybridMultilevel"/>
    <w:tmpl w:val="8F540CC2"/>
    <w:lvl w:ilvl="0" w:tplc="245A005A">
      <w:numFmt w:val="bullet"/>
      <w:lvlText w:val=""/>
      <w:lvlJc w:val="left"/>
      <w:pPr>
        <w:ind w:left="1317" w:hanging="360"/>
      </w:pPr>
      <w:rPr>
        <w:rFonts w:ascii="Wingdings 2" w:hAnsi="Wingdings 2" w:hint="default"/>
        <w:color w:val="002060"/>
      </w:rPr>
    </w:lvl>
    <w:lvl w:ilvl="1" w:tplc="040C0003" w:tentative="1">
      <w:start w:val="1"/>
      <w:numFmt w:val="bullet"/>
      <w:lvlText w:val="o"/>
      <w:lvlJc w:val="left"/>
      <w:pPr>
        <w:ind w:left="2037" w:hanging="360"/>
      </w:pPr>
      <w:rPr>
        <w:rFonts w:ascii="Courier New" w:hAnsi="Courier New" w:cs="Courier New" w:hint="default"/>
      </w:rPr>
    </w:lvl>
    <w:lvl w:ilvl="2" w:tplc="040C0005" w:tentative="1">
      <w:start w:val="1"/>
      <w:numFmt w:val="bullet"/>
      <w:lvlText w:val=""/>
      <w:lvlJc w:val="left"/>
      <w:pPr>
        <w:ind w:left="2757" w:hanging="360"/>
      </w:pPr>
      <w:rPr>
        <w:rFonts w:ascii="Wingdings" w:hAnsi="Wingdings" w:hint="default"/>
      </w:rPr>
    </w:lvl>
    <w:lvl w:ilvl="3" w:tplc="040C0001" w:tentative="1">
      <w:start w:val="1"/>
      <w:numFmt w:val="bullet"/>
      <w:lvlText w:val=""/>
      <w:lvlJc w:val="left"/>
      <w:pPr>
        <w:ind w:left="3477" w:hanging="360"/>
      </w:pPr>
      <w:rPr>
        <w:rFonts w:ascii="Symbol" w:hAnsi="Symbol" w:hint="default"/>
      </w:rPr>
    </w:lvl>
    <w:lvl w:ilvl="4" w:tplc="040C0003" w:tentative="1">
      <w:start w:val="1"/>
      <w:numFmt w:val="bullet"/>
      <w:lvlText w:val="o"/>
      <w:lvlJc w:val="left"/>
      <w:pPr>
        <w:ind w:left="4197" w:hanging="360"/>
      </w:pPr>
      <w:rPr>
        <w:rFonts w:ascii="Courier New" w:hAnsi="Courier New" w:cs="Courier New" w:hint="default"/>
      </w:rPr>
    </w:lvl>
    <w:lvl w:ilvl="5" w:tplc="040C0005" w:tentative="1">
      <w:start w:val="1"/>
      <w:numFmt w:val="bullet"/>
      <w:lvlText w:val=""/>
      <w:lvlJc w:val="left"/>
      <w:pPr>
        <w:ind w:left="4917" w:hanging="360"/>
      </w:pPr>
      <w:rPr>
        <w:rFonts w:ascii="Wingdings" w:hAnsi="Wingdings" w:hint="default"/>
      </w:rPr>
    </w:lvl>
    <w:lvl w:ilvl="6" w:tplc="040C0001" w:tentative="1">
      <w:start w:val="1"/>
      <w:numFmt w:val="bullet"/>
      <w:lvlText w:val=""/>
      <w:lvlJc w:val="left"/>
      <w:pPr>
        <w:ind w:left="5637" w:hanging="360"/>
      </w:pPr>
      <w:rPr>
        <w:rFonts w:ascii="Symbol" w:hAnsi="Symbol" w:hint="default"/>
      </w:rPr>
    </w:lvl>
    <w:lvl w:ilvl="7" w:tplc="040C0003" w:tentative="1">
      <w:start w:val="1"/>
      <w:numFmt w:val="bullet"/>
      <w:lvlText w:val="o"/>
      <w:lvlJc w:val="left"/>
      <w:pPr>
        <w:ind w:left="6357" w:hanging="360"/>
      </w:pPr>
      <w:rPr>
        <w:rFonts w:ascii="Courier New" w:hAnsi="Courier New" w:cs="Courier New" w:hint="default"/>
      </w:rPr>
    </w:lvl>
    <w:lvl w:ilvl="8" w:tplc="040C0005" w:tentative="1">
      <w:start w:val="1"/>
      <w:numFmt w:val="bullet"/>
      <w:lvlText w:val=""/>
      <w:lvlJc w:val="left"/>
      <w:pPr>
        <w:ind w:left="7077" w:hanging="360"/>
      </w:pPr>
      <w:rPr>
        <w:rFonts w:ascii="Wingdings" w:hAnsi="Wingdings" w:hint="default"/>
      </w:rPr>
    </w:lvl>
  </w:abstractNum>
  <w:abstractNum w:abstractNumId="25">
    <w:nsid w:val="184251CB"/>
    <w:multiLevelType w:val="hybridMultilevel"/>
    <w:tmpl w:val="513A94BC"/>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6">
    <w:nsid w:val="190E6880"/>
    <w:multiLevelType w:val="hybridMultilevel"/>
    <w:tmpl w:val="7E48254C"/>
    <w:lvl w:ilvl="0" w:tplc="286057AA">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19947CAB"/>
    <w:multiLevelType w:val="hybridMultilevel"/>
    <w:tmpl w:val="14C04D88"/>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28">
    <w:nsid w:val="19D548AC"/>
    <w:multiLevelType w:val="multilevel"/>
    <w:tmpl w:val="885EED82"/>
    <w:lvl w:ilvl="0">
      <w:start w:val="1"/>
      <w:numFmt w:val="bullet"/>
      <w:lvlText w:val=""/>
      <w:lvlPicBulletId w:val="3"/>
      <w:lvlJc w:val="left"/>
      <w:pPr>
        <w:tabs>
          <w:tab w:val="num" w:pos="720"/>
        </w:tabs>
        <w:ind w:left="720" w:hanging="360"/>
      </w:pPr>
      <w:rPr>
        <w:rFonts w:ascii="Symbol" w:hAnsi="Symbol" w:hint="default"/>
        <w:b/>
        <w:bCs/>
        <w:caps w:val="0"/>
        <w:strike w:val="0"/>
        <w:dstrike w:val="0"/>
        <w:vanish w:val="0"/>
        <w:color w:val="FF000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1A316F12"/>
    <w:multiLevelType w:val="hybridMultilevel"/>
    <w:tmpl w:val="B3BA794A"/>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1A3C360D"/>
    <w:multiLevelType w:val="hybridMultilevel"/>
    <w:tmpl w:val="AA66A9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1AA31D0E"/>
    <w:multiLevelType w:val="hybridMultilevel"/>
    <w:tmpl w:val="BB924D74"/>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1AA96FB7"/>
    <w:multiLevelType w:val="hybridMultilevel"/>
    <w:tmpl w:val="3EE06F7C"/>
    <w:lvl w:ilvl="0" w:tplc="A9E09750">
      <w:start w:val="1"/>
      <w:numFmt w:val="bullet"/>
      <w:lvlText w:val=""/>
      <w:lvlJc w:val="left"/>
      <w:pPr>
        <w:ind w:left="144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nsid w:val="1C0A64DB"/>
    <w:multiLevelType w:val="multilevel"/>
    <w:tmpl w:val="BA84EFE8"/>
    <w:lvl w:ilvl="0">
      <w:start w:val="1"/>
      <w:numFmt w:val="decimal"/>
      <w:lvlText w:val="%1"/>
      <w:lvlJc w:val="left"/>
      <w:pPr>
        <w:tabs>
          <w:tab w:val="num" w:pos="432"/>
        </w:tabs>
        <w:ind w:left="432" w:hanging="432"/>
      </w:pPr>
      <w:rPr>
        <w:rFonts w:ascii="Arial Gras" w:hAnsi="Arial Gras" w:hint="default"/>
        <w:b/>
        <w:i w:val="0"/>
        <w:color w:val="808080"/>
        <w:sz w:val="32"/>
      </w:rPr>
    </w:lvl>
    <w:lvl w:ilvl="1">
      <w:start w:val="1"/>
      <w:numFmt w:val="decimal"/>
      <w:lvlText w:val="%1.%2"/>
      <w:lvlJc w:val="left"/>
      <w:pPr>
        <w:tabs>
          <w:tab w:val="num" w:pos="576"/>
        </w:tabs>
        <w:ind w:left="576" w:hanging="576"/>
      </w:pPr>
      <w:rPr>
        <w:rFonts w:hint="default"/>
        <w:color w:val="808080"/>
      </w:rPr>
    </w:lvl>
    <w:lvl w:ilvl="2">
      <w:start w:val="1"/>
      <w:numFmt w:val="decimal"/>
      <w:lvlText w:val="%1.%2.%3"/>
      <w:lvlJc w:val="left"/>
      <w:pPr>
        <w:tabs>
          <w:tab w:val="num" w:pos="720"/>
        </w:tabs>
        <w:ind w:left="720" w:hanging="720"/>
      </w:pPr>
      <w:rPr>
        <w:rFonts w:hint="default"/>
        <w:color w:val="80808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nsid w:val="1C4D7137"/>
    <w:multiLevelType w:val="multilevel"/>
    <w:tmpl w:val="503217BC"/>
    <w:lvl w:ilvl="0">
      <w:start w:val="1"/>
      <w:numFmt w:val="bullet"/>
      <w:lvlText w:val=""/>
      <w:lvlPicBulletId w:val="3"/>
      <w:lvlJc w:val="left"/>
      <w:pPr>
        <w:tabs>
          <w:tab w:val="num" w:pos="720"/>
        </w:tabs>
        <w:ind w:left="720" w:hanging="360"/>
      </w:pPr>
      <w:rPr>
        <w:rFonts w:ascii="Symbol" w:hAnsi="Symbol" w:hint="default"/>
        <w:b/>
        <w:bCs/>
        <w:color w:val="FF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1CD139EE"/>
    <w:multiLevelType w:val="hybridMultilevel"/>
    <w:tmpl w:val="60121BBE"/>
    <w:lvl w:ilvl="0" w:tplc="A9E09750">
      <w:start w:val="1"/>
      <w:numFmt w:val="bullet"/>
      <w:lvlText w:val=""/>
      <w:lvlJc w:val="left"/>
      <w:pPr>
        <w:ind w:left="360" w:hanging="360"/>
      </w:pPr>
      <w:rPr>
        <w:rFonts w:ascii="Symbol" w:hAnsi="Symbol" w:hint="default"/>
        <w:color w:val="FF000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6">
    <w:nsid w:val="1D352A8D"/>
    <w:multiLevelType w:val="hybridMultilevel"/>
    <w:tmpl w:val="3176CD80"/>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37">
    <w:nsid w:val="1E6126BC"/>
    <w:multiLevelType w:val="hybridMultilevel"/>
    <w:tmpl w:val="81CCEE82"/>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nsid w:val="201F095C"/>
    <w:multiLevelType w:val="multilevel"/>
    <w:tmpl w:val="CEFA0004"/>
    <w:lvl w:ilvl="0">
      <w:start w:val="1"/>
      <w:numFmt w:val="decimal"/>
      <w:lvlText w:val="%1."/>
      <w:lvlJc w:val="left"/>
      <w:pPr>
        <w:tabs>
          <w:tab w:val="num" w:pos="720"/>
        </w:tabs>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202F6384"/>
    <w:multiLevelType w:val="hybridMultilevel"/>
    <w:tmpl w:val="0F2C618E"/>
    <w:lvl w:ilvl="0" w:tplc="A9E09750">
      <w:start w:val="1"/>
      <w:numFmt w:val="bullet"/>
      <w:lvlText w:val=""/>
      <w:lvlJc w:val="left"/>
      <w:pPr>
        <w:tabs>
          <w:tab w:val="num" w:pos="720"/>
        </w:tabs>
        <w:ind w:left="720" w:hanging="360"/>
      </w:pPr>
      <w:rPr>
        <w:rFonts w:ascii="Symbol" w:hAnsi="Symbol" w:hint="default"/>
        <w:caps w:val="0"/>
        <w:strike w:val="0"/>
        <w:dstrike w:val="0"/>
        <w:vanish w:val="0"/>
        <w:color w:val="FF0000"/>
        <w:sz w:val="22"/>
        <w:vertAlign w:val="baseline"/>
      </w:rPr>
    </w:lvl>
    <w:lvl w:ilvl="1" w:tplc="040C000F">
      <w:start w:val="1"/>
      <w:numFmt w:val="decimal"/>
      <w:lvlText w:val="%2."/>
      <w:lvlJc w:val="left"/>
      <w:pPr>
        <w:tabs>
          <w:tab w:val="num" w:pos="1354"/>
        </w:tabs>
        <w:ind w:left="1354" w:hanging="454"/>
      </w:pPr>
      <w:rPr>
        <w:rFonts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40">
    <w:nsid w:val="2071413D"/>
    <w:multiLevelType w:val="hybridMultilevel"/>
    <w:tmpl w:val="3BC69742"/>
    <w:lvl w:ilvl="0" w:tplc="AF5C0AEC">
      <w:start w:val="6"/>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210D3896"/>
    <w:multiLevelType w:val="hybridMultilevel"/>
    <w:tmpl w:val="0FEC1020"/>
    <w:lvl w:ilvl="0" w:tplc="A9E09750">
      <w:start w:val="1"/>
      <w:numFmt w:val="bullet"/>
      <w:lvlText w:val=""/>
      <w:lvlJc w:val="left"/>
      <w:pPr>
        <w:ind w:left="180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2">
    <w:nsid w:val="218A51CE"/>
    <w:multiLevelType w:val="hybridMultilevel"/>
    <w:tmpl w:val="3CA63B36"/>
    <w:lvl w:ilvl="0" w:tplc="A9E09750">
      <w:start w:val="1"/>
      <w:numFmt w:val="bullet"/>
      <w:lvlText w:val=""/>
      <w:lvlJc w:val="left"/>
      <w:pPr>
        <w:ind w:left="720" w:hanging="360"/>
      </w:pPr>
      <w:rPr>
        <w:rFonts w:ascii="Symbol" w:hAnsi="Symbol"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21A575D9"/>
    <w:multiLevelType w:val="hybridMultilevel"/>
    <w:tmpl w:val="93D6206E"/>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21B25FC1"/>
    <w:multiLevelType w:val="hybridMultilevel"/>
    <w:tmpl w:val="4E16F2DC"/>
    <w:lvl w:ilvl="0" w:tplc="F46C57D2">
      <w:start w:val="1"/>
      <w:numFmt w:val="bullet"/>
      <w:lvlText w:val=""/>
      <w:lvlPicBulletId w:val="1"/>
      <w:lvlJc w:val="left"/>
      <w:pPr>
        <w:ind w:left="1069" w:hanging="360"/>
      </w:pPr>
      <w:rPr>
        <w:rFonts w:ascii="Symbol" w:hAnsi="Symbol" w:hint="default"/>
        <w:color w:val="auto"/>
      </w:rPr>
    </w:lvl>
    <w:lvl w:ilvl="1" w:tplc="040C0003">
      <w:start w:val="1"/>
      <w:numFmt w:val="bullet"/>
      <w:lvlText w:val="o"/>
      <w:lvlJc w:val="left"/>
      <w:pPr>
        <w:ind w:left="1789" w:hanging="360"/>
      </w:pPr>
      <w:rPr>
        <w:rFonts w:ascii="Courier New" w:hAnsi="Courier New" w:cs="Courier New" w:hint="default"/>
      </w:rPr>
    </w:lvl>
    <w:lvl w:ilvl="2" w:tplc="040C0005">
      <w:start w:val="1"/>
      <w:numFmt w:val="bullet"/>
      <w:lvlText w:val=""/>
      <w:lvlJc w:val="left"/>
      <w:pPr>
        <w:ind w:left="2509" w:hanging="360"/>
      </w:pPr>
      <w:rPr>
        <w:rFonts w:ascii="Wingdings" w:hAnsi="Wingdings" w:hint="default"/>
      </w:rPr>
    </w:lvl>
    <w:lvl w:ilvl="3" w:tplc="040C0001">
      <w:start w:val="1"/>
      <w:numFmt w:val="bullet"/>
      <w:lvlText w:val=""/>
      <w:lvlJc w:val="left"/>
      <w:pPr>
        <w:ind w:left="3229" w:hanging="360"/>
      </w:pPr>
      <w:rPr>
        <w:rFonts w:ascii="Symbol" w:hAnsi="Symbol" w:hint="default"/>
      </w:rPr>
    </w:lvl>
    <w:lvl w:ilvl="4" w:tplc="040C0003">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5">
    <w:nsid w:val="22333EB9"/>
    <w:multiLevelType w:val="hybridMultilevel"/>
    <w:tmpl w:val="06FEB8E0"/>
    <w:lvl w:ilvl="0" w:tplc="A9E09750">
      <w:start w:val="1"/>
      <w:numFmt w:val="bullet"/>
      <w:lvlText w:val=""/>
      <w:lvlJc w:val="left"/>
      <w:pPr>
        <w:ind w:left="92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6">
    <w:nsid w:val="22782132"/>
    <w:multiLevelType w:val="hybridMultilevel"/>
    <w:tmpl w:val="5EE85696"/>
    <w:lvl w:ilvl="0" w:tplc="A9E09750">
      <w:start w:val="1"/>
      <w:numFmt w:val="bullet"/>
      <w:lvlText w:val=""/>
      <w:lvlPicBulletId w:val="4"/>
      <w:lvlJc w:val="left"/>
      <w:pPr>
        <w:tabs>
          <w:tab w:val="num" w:pos="720"/>
        </w:tabs>
        <w:ind w:left="720" w:hanging="360"/>
      </w:pPr>
      <w:rPr>
        <w:rFonts w:ascii="Symbol" w:hAnsi="Symbol" w:hint="default"/>
        <w:color w:val="FF0000"/>
      </w:rPr>
    </w:lvl>
    <w:lvl w:ilvl="1" w:tplc="FFFFFFFF">
      <w:start w:val="1"/>
      <w:numFmt w:val="bullet"/>
      <w:lvlText w:val=""/>
      <w:legacy w:legacy="1" w:legacySpace="360" w:legacyIndent="283"/>
      <w:lvlJc w:val="left"/>
      <w:pPr>
        <w:ind w:left="1363" w:hanging="283"/>
      </w:pPr>
      <w:rPr>
        <w:rFonts w:ascii="Symbol" w:hAnsi="Symbol" w:hint="default"/>
        <w:color w:val="auto"/>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7">
    <w:nsid w:val="22D9068B"/>
    <w:multiLevelType w:val="hybridMultilevel"/>
    <w:tmpl w:val="60809608"/>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23356B19"/>
    <w:multiLevelType w:val="hybridMultilevel"/>
    <w:tmpl w:val="F19C7316"/>
    <w:lvl w:ilvl="0" w:tplc="A9E09750">
      <w:start w:val="1"/>
      <w:numFmt w:val="bullet"/>
      <w:lvlText w:val=""/>
      <w:lvlJc w:val="left"/>
      <w:pPr>
        <w:tabs>
          <w:tab w:val="num" w:pos="900"/>
        </w:tabs>
        <w:ind w:left="900" w:hanging="360"/>
      </w:pPr>
      <w:rPr>
        <w:rFonts w:ascii="Symbol" w:hAnsi="Symbol" w:hint="default"/>
        <w:caps w:val="0"/>
        <w:strike w:val="0"/>
        <w:dstrike w:val="0"/>
        <w:vanish w:val="0"/>
        <w:color w:val="FF0000"/>
        <w:sz w:val="22"/>
        <w:vertAlign w:val="baseline"/>
      </w:rPr>
    </w:lvl>
    <w:lvl w:ilvl="1" w:tplc="FFFFFFFF">
      <w:start w:val="1"/>
      <w:numFmt w:val="bullet"/>
      <w:lvlText w:val=""/>
      <w:lvlJc w:val="left"/>
      <w:pPr>
        <w:tabs>
          <w:tab w:val="num" w:pos="1413"/>
        </w:tabs>
        <w:ind w:left="1413" w:hanging="360"/>
      </w:pPr>
      <w:rPr>
        <w:rFonts w:ascii="Wingdings" w:hAnsi="Wingdings" w:hint="default"/>
        <w:sz w:val="20"/>
        <w:szCs w:val="20"/>
        <w:u w:color="33CCCC"/>
      </w:rPr>
    </w:lvl>
    <w:lvl w:ilvl="2" w:tplc="FFFFFFFF" w:tentative="1">
      <w:start w:val="1"/>
      <w:numFmt w:val="bullet"/>
      <w:lvlText w:val=""/>
      <w:lvlJc w:val="left"/>
      <w:pPr>
        <w:tabs>
          <w:tab w:val="num" w:pos="2133"/>
        </w:tabs>
        <w:ind w:left="2133" w:hanging="360"/>
      </w:pPr>
      <w:rPr>
        <w:rFonts w:ascii="Wingdings" w:hAnsi="Wingdings" w:hint="default"/>
      </w:rPr>
    </w:lvl>
    <w:lvl w:ilvl="3" w:tplc="FFFFFFFF" w:tentative="1">
      <w:start w:val="1"/>
      <w:numFmt w:val="bullet"/>
      <w:lvlText w:val=""/>
      <w:lvlJc w:val="left"/>
      <w:pPr>
        <w:tabs>
          <w:tab w:val="num" w:pos="2853"/>
        </w:tabs>
        <w:ind w:left="2853" w:hanging="360"/>
      </w:pPr>
      <w:rPr>
        <w:rFonts w:ascii="Symbol" w:hAnsi="Symbol" w:hint="default"/>
      </w:rPr>
    </w:lvl>
    <w:lvl w:ilvl="4" w:tplc="FFFFFFFF" w:tentative="1">
      <w:start w:val="1"/>
      <w:numFmt w:val="bullet"/>
      <w:lvlText w:val="o"/>
      <w:lvlJc w:val="left"/>
      <w:pPr>
        <w:tabs>
          <w:tab w:val="num" w:pos="3573"/>
        </w:tabs>
        <w:ind w:left="3573" w:hanging="360"/>
      </w:pPr>
      <w:rPr>
        <w:rFonts w:ascii="Courier New" w:hAnsi="Courier New" w:cs="Courier New" w:hint="default"/>
      </w:rPr>
    </w:lvl>
    <w:lvl w:ilvl="5" w:tplc="FFFFFFFF" w:tentative="1">
      <w:start w:val="1"/>
      <w:numFmt w:val="bullet"/>
      <w:lvlText w:val=""/>
      <w:lvlJc w:val="left"/>
      <w:pPr>
        <w:tabs>
          <w:tab w:val="num" w:pos="4293"/>
        </w:tabs>
        <w:ind w:left="4293" w:hanging="360"/>
      </w:pPr>
      <w:rPr>
        <w:rFonts w:ascii="Wingdings" w:hAnsi="Wingdings" w:hint="default"/>
      </w:rPr>
    </w:lvl>
    <w:lvl w:ilvl="6" w:tplc="FFFFFFFF" w:tentative="1">
      <w:start w:val="1"/>
      <w:numFmt w:val="bullet"/>
      <w:lvlText w:val=""/>
      <w:lvlJc w:val="left"/>
      <w:pPr>
        <w:tabs>
          <w:tab w:val="num" w:pos="5013"/>
        </w:tabs>
        <w:ind w:left="5013" w:hanging="360"/>
      </w:pPr>
      <w:rPr>
        <w:rFonts w:ascii="Symbol" w:hAnsi="Symbol" w:hint="default"/>
      </w:rPr>
    </w:lvl>
    <w:lvl w:ilvl="7" w:tplc="FFFFFFFF" w:tentative="1">
      <w:start w:val="1"/>
      <w:numFmt w:val="bullet"/>
      <w:lvlText w:val="o"/>
      <w:lvlJc w:val="left"/>
      <w:pPr>
        <w:tabs>
          <w:tab w:val="num" w:pos="5733"/>
        </w:tabs>
        <w:ind w:left="5733" w:hanging="360"/>
      </w:pPr>
      <w:rPr>
        <w:rFonts w:ascii="Courier New" w:hAnsi="Courier New" w:cs="Courier New" w:hint="default"/>
      </w:rPr>
    </w:lvl>
    <w:lvl w:ilvl="8" w:tplc="FFFFFFFF" w:tentative="1">
      <w:start w:val="1"/>
      <w:numFmt w:val="bullet"/>
      <w:lvlText w:val=""/>
      <w:lvlJc w:val="left"/>
      <w:pPr>
        <w:tabs>
          <w:tab w:val="num" w:pos="6453"/>
        </w:tabs>
        <w:ind w:left="6453" w:hanging="360"/>
      </w:pPr>
      <w:rPr>
        <w:rFonts w:ascii="Wingdings" w:hAnsi="Wingdings" w:hint="default"/>
      </w:rPr>
    </w:lvl>
  </w:abstractNum>
  <w:abstractNum w:abstractNumId="49">
    <w:nsid w:val="24A044A6"/>
    <w:multiLevelType w:val="hybridMultilevel"/>
    <w:tmpl w:val="8CA2CE4C"/>
    <w:lvl w:ilvl="0" w:tplc="245A005A">
      <w:numFmt w:val="bullet"/>
      <w:lvlText w:val=""/>
      <w:lvlJc w:val="left"/>
      <w:pPr>
        <w:ind w:left="1080" w:hanging="360"/>
      </w:pPr>
      <w:rPr>
        <w:rFonts w:ascii="Wingdings 2" w:hAnsi="Wingdings 2" w:hint="default"/>
        <w:color w:val="002060"/>
      </w:rPr>
    </w:lvl>
    <w:lvl w:ilvl="1" w:tplc="1D443434" w:tentative="1">
      <w:start w:val="1"/>
      <w:numFmt w:val="bullet"/>
      <w:lvlText w:val="o"/>
      <w:lvlJc w:val="left"/>
      <w:pPr>
        <w:ind w:left="1800" w:hanging="360"/>
      </w:pPr>
      <w:rPr>
        <w:rFonts w:ascii="Courier New" w:hAnsi="Courier New" w:cs="Courier New" w:hint="default"/>
      </w:rPr>
    </w:lvl>
    <w:lvl w:ilvl="2" w:tplc="2AF44808" w:tentative="1">
      <w:start w:val="1"/>
      <w:numFmt w:val="bullet"/>
      <w:lvlText w:val=""/>
      <w:lvlJc w:val="left"/>
      <w:pPr>
        <w:ind w:left="2520" w:hanging="360"/>
      </w:pPr>
      <w:rPr>
        <w:rFonts w:ascii="Wingdings" w:hAnsi="Wingdings" w:hint="default"/>
      </w:rPr>
    </w:lvl>
    <w:lvl w:ilvl="3" w:tplc="D6202ABC" w:tentative="1">
      <w:start w:val="1"/>
      <w:numFmt w:val="bullet"/>
      <w:lvlText w:val=""/>
      <w:lvlJc w:val="left"/>
      <w:pPr>
        <w:ind w:left="3240" w:hanging="360"/>
      </w:pPr>
      <w:rPr>
        <w:rFonts w:ascii="Symbol" w:hAnsi="Symbol" w:hint="default"/>
      </w:rPr>
    </w:lvl>
    <w:lvl w:ilvl="4" w:tplc="F6DE32E0" w:tentative="1">
      <w:start w:val="1"/>
      <w:numFmt w:val="bullet"/>
      <w:lvlText w:val="o"/>
      <w:lvlJc w:val="left"/>
      <w:pPr>
        <w:ind w:left="3960" w:hanging="360"/>
      </w:pPr>
      <w:rPr>
        <w:rFonts w:ascii="Courier New" w:hAnsi="Courier New" w:cs="Courier New" w:hint="default"/>
      </w:rPr>
    </w:lvl>
    <w:lvl w:ilvl="5" w:tplc="16368B66" w:tentative="1">
      <w:start w:val="1"/>
      <w:numFmt w:val="bullet"/>
      <w:lvlText w:val=""/>
      <w:lvlJc w:val="left"/>
      <w:pPr>
        <w:ind w:left="4680" w:hanging="360"/>
      </w:pPr>
      <w:rPr>
        <w:rFonts w:ascii="Wingdings" w:hAnsi="Wingdings" w:hint="default"/>
      </w:rPr>
    </w:lvl>
    <w:lvl w:ilvl="6" w:tplc="286056B2" w:tentative="1">
      <w:start w:val="1"/>
      <w:numFmt w:val="bullet"/>
      <w:lvlText w:val=""/>
      <w:lvlJc w:val="left"/>
      <w:pPr>
        <w:ind w:left="5400" w:hanging="360"/>
      </w:pPr>
      <w:rPr>
        <w:rFonts w:ascii="Symbol" w:hAnsi="Symbol" w:hint="default"/>
      </w:rPr>
    </w:lvl>
    <w:lvl w:ilvl="7" w:tplc="63F299E2" w:tentative="1">
      <w:start w:val="1"/>
      <w:numFmt w:val="bullet"/>
      <w:lvlText w:val="o"/>
      <w:lvlJc w:val="left"/>
      <w:pPr>
        <w:ind w:left="6120" w:hanging="360"/>
      </w:pPr>
      <w:rPr>
        <w:rFonts w:ascii="Courier New" w:hAnsi="Courier New" w:cs="Courier New" w:hint="default"/>
      </w:rPr>
    </w:lvl>
    <w:lvl w:ilvl="8" w:tplc="11846180" w:tentative="1">
      <w:start w:val="1"/>
      <w:numFmt w:val="bullet"/>
      <w:lvlText w:val=""/>
      <w:lvlJc w:val="left"/>
      <w:pPr>
        <w:ind w:left="6840" w:hanging="360"/>
      </w:pPr>
      <w:rPr>
        <w:rFonts w:ascii="Wingdings" w:hAnsi="Wingdings" w:hint="default"/>
      </w:rPr>
    </w:lvl>
  </w:abstractNum>
  <w:abstractNum w:abstractNumId="50">
    <w:nsid w:val="24A34495"/>
    <w:multiLevelType w:val="hybridMultilevel"/>
    <w:tmpl w:val="82A22ABC"/>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51">
    <w:nsid w:val="24E17E47"/>
    <w:multiLevelType w:val="hybridMultilevel"/>
    <w:tmpl w:val="9258E36E"/>
    <w:lvl w:ilvl="0" w:tplc="A9E09750">
      <w:start w:val="1"/>
      <w:numFmt w:val="bullet"/>
      <w:lvlText w:val=""/>
      <w:lvlJc w:val="left"/>
      <w:pPr>
        <w:tabs>
          <w:tab w:val="num" w:pos="900"/>
        </w:tabs>
        <w:ind w:left="900" w:hanging="360"/>
      </w:pPr>
      <w:rPr>
        <w:rFonts w:ascii="Symbol" w:hAnsi="Symbol" w:hint="default"/>
        <w:caps w:val="0"/>
        <w:strike w:val="0"/>
        <w:dstrike w:val="0"/>
        <w:vanish w:val="0"/>
        <w:color w:val="FF0000"/>
        <w:sz w:val="22"/>
        <w:vertAlign w:val="baseline"/>
      </w:rPr>
    </w:lvl>
    <w:lvl w:ilvl="1" w:tplc="FFFFFFFF">
      <w:start w:val="1"/>
      <w:numFmt w:val="bullet"/>
      <w:lvlText w:val=""/>
      <w:lvlJc w:val="left"/>
      <w:pPr>
        <w:tabs>
          <w:tab w:val="num" w:pos="1413"/>
        </w:tabs>
        <w:ind w:left="1413" w:hanging="360"/>
      </w:pPr>
      <w:rPr>
        <w:rFonts w:ascii="Wingdings" w:hAnsi="Wingdings" w:hint="default"/>
        <w:sz w:val="20"/>
        <w:szCs w:val="20"/>
        <w:u w:color="33CCCC"/>
      </w:rPr>
    </w:lvl>
    <w:lvl w:ilvl="2" w:tplc="FFFFFFFF" w:tentative="1">
      <w:start w:val="1"/>
      <w:numFmt w:val="bullet"/>
      <w:lvlText w:val=""/>
      <w:lvlJc w:val="left"/>
      <w:pPr>
        <w:tabs>
          <w:tab w:val="num" w:pos="2133"/>
        </w:tabs>
        <w:ind w:left="2133" w:hanging="360"/>
      </w:pPr>
      <w:rPr>
        <w:rFonts w:ascii="Wingdings" w:hAnsi="Wingdings" w:hint="default"/>
      </w:rPr>
    </w:lvl>
    <w:lvl w:ilvl="3" w:tplc="FFFFFFFF" w:tentative="1">
      <w:start w:val="1"/>
      <w:numFmt w:val="bullet"/>
      <w:lvlText w:val=""/>
      <w:lvlJc w:val="left"/>
      <w:pPr>
        <w:tabs>
          <w:tab w:val="num" w:pos="2853"/>
        </w:tabs>
        <w:ind w:left="2853" w:hanging="360"/>
      </w:pPr>
      <w:rPr>
        <w:rFonts w:ascii="Symbol" w:hAnsi="Symbol" w:hint="default"/>
      </w:rPr>
    </w:lvl>
    <w:lvl w:ilvl="4" w:tplc="FFFFFFFF" w:tentative="1">
      <w:start w:val="1"/>
      <w:numFmt w:val="bullet"/>
      <w:lvlText w:val="o"/>
      <w:lvlJc w:val="left"/>
      <w:pPr>
        <w:tabs>
          <w:tab w:val="num" w:pos="3573"/>
        </w:tabs>
        <w:ind w:left="3573" w:hanging="360"/>
      </w:pPr>
      <w:rPr>
        <w:rFonts w:ascii="Courier New" w:hAnsi="Courier New" w:cs="Courier New" w:hint="default"/>
      </w:rPr>
    </w:lvl>
    <w:lvl w:ilvl="5" w:tplc="FFFFFFFF" w:tentative="1">
      <w:start w:val="1"/>
      <w:numFmt w:val="bullet"/>
      <w:lvlText w:val=""/>
      <w:lvlJc w:val="left"/>
      <w:pPr>
        <w:tabs>
          <w:tab w:val="num" w:pos="4293"/>
        </w:tabs>
        <w:ind w:left="4293" w:hanging="360"/>
      </w:pPr>
      <w:rPr>
        <w:rFonts w:ascii="Wingdings" w:hAnsi="Wingdings" w:hint="default"/>
      </w:rPr>
    </w:lvl>
    <w:lvl w:ilvl="6" w:tplc="FFFFFFFF" w:tentative="1">
      <w:start w:val="1"/>
      <w:numFmt w:val="bullet"/>
      <w:lvlText w:val=""/>
      <w:lvlJc w:val="left"/>
      <w:pPr>
        <w:tabs>
          <w:tab w:val="num" w:pos="5013"/>
        </w:tabs>
        <w:ind w:left="5013" w:hanging="360"/>
      </w:pPr>
      <w:rPr>
        <w:rFonts w:ascii="Symbol" w:hAnsi="Symbol" w:hint="default"/>
      </w:rPr>
    </w:lvl>
    <w:lvl w:ilvl="7" w:tplc="FFFFFFFF" w:tentative="1">
      <w:start w:val="1"/>
      <w:numFmt w:val="bullet"/>
      <w:lvlText w:val="o"/>
      <w:lvlJc w:val="left"/>
      <w:pPr>
        <w:tabs>
          <w:tab w:val="num" w:pos="5733"/>
        </w:tabs>
        <w:ind w:left="5733" w:hanging="360"/>
      </w:pPr>
      <w:rPr>
        <w:rFonts w:ascii="Courier New" w:hAnsi="Courier New" w:cs="Courier New" w:hint="default"/>
      </w:rPr>
    </w:lvl>
    <w:lvl w:ilvl="8" w:tplc="FFFFFFFF" w:tentative="1">
      <w:start w:val="1"/>
      <w:numFmt w:val="bullet"/>
      <w:lvlText w:val=""/>
      <w:lvlJc w:val="left"/>
      <w:pPr>
        <w:tabs>
          <w:tab w:val="num" w:pos="6453"/>
        </w:tabs>
        <w:ind w:left="6453" w:hanging="360"/>
      </w:pPr>
      <w:rPr>
        <w:rFonts w:ascii="Wingdings" w:hAnsi="Wingdings" w:hint="default"/>
      </w:rPr>
    </w:lvl>
  </w:abstractNum>
  <w:abstractNum w:abstractNumId="52">
    <w:nsid w:val="266A72A8"/>
    <w:multiLevelType w:val="hybridMultilevel"/>
    <w:tmpl w:val="E6CEFDFC"/>
    <w:lvl w:ilvl="0" w:tplc="245A005A">
      <w:numFmt w:val="bullet"/>
      <w:lvlText w:val=""/>
      <w:lvlJc w:val="left"/>
      <w:pPr>
        <w:ind w:left="720" w:hanging="360"/>
      </w:pPr>
      <w:rPr>
        <w:rFonts w:ascii="Wingdings 2" w:hAnsi="Wingdings 2" w:hint="default"/>
        <w:caps w:val="0"/>
        <w:strike w:val="0"/>
        <w:dstrike w:val="0"/>
        <w:vanish w:val="0"/>
        <w:color w:val="00206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26705653"/>
    <w:multiLevelType w:val="hybridMultilevel"/>
    <w:tmpl w:val="068C7820"/>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26967CBF"/>
    <w:multiLevelType w:val="hybridMultilevel"/>
    <w:tmpl w:val="214CA262"/>
    <w:lvl w:ilvl="0" w:tplc="FBC41704">
      <w:start w:val="6"/>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5">
    <w:nsid w:val="273F622C"/>
    <w:multiLevelType w:val="hybridMultilevel"/>
    <w:tmpl w:val="1CBE134A"/>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6">
    <w:nsid w:val="279409D7"/>
    <w:multiLevelType w:val="multilevel"/>
    <w:tmpl w:val="5D482E1C"/>
    <w:lvl w:ilvl="0">
      <w:start w:val="1"/>
      <w:numFmt w:val="bullet"/>
      <w:lvlText w:val=""/>
      <w:lvlPicBulletId w:val="3"/>
      <w:lvlJc w:val="left"/>
      <w:pPr>
        <w:tabs>
          <w:tab w:val="num" w:pos="720"/>
        </w:tabs>
        <w:ind w:left="720" w:hanging="360"/>
      </w:pPr>
      <w:rPr>
        <w:rFonts w:ascii="Symbol" w:hAnsi="Symbol" w:hint="default"/>
        <w:b/>
        <w:bCs/>
        <w:color w:val="FF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nsid w:val="27A936D6"/>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nsid w:val="27B514EC"/>
    <w:multiLevelType w:val="hybridMultilevel"/>
    <w:tmpl w:val="B51A2E7C"/>
    <w:lvl w:ilvl="0" w:tplc="040C0001">
      <w:start w:val="3"/>
      <w:numFmt w:val="bullet"/>
      <w:lvlText w:val="-"/>
      <w:lvlJc w:val="left"/>
      <w:pPr>
        <w:ind w:left="720" w:hanging="360"/>
      </w:pPr>
      <w:rPr>
        <w:rFonts w:ascii="Arial" w:eastAsia="Times New Roman"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nsid w:val="2819718F"/>
    <w:multiLevelType w:val="hybridMultilevel"/>
    <w:tmpl w:val="9C62051A"/>
    <w:lvl w:ilvl="0" w:tplc="E5CEA96E">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nsid w:val="283F39DD"/>
    <w:multiLevelType w:val="hybridMultilevel"/>
    <w:tmpl w:val="1E32BCCE"/>
    <w:lvl w:ilvl="0" w:tplc="A9E09750">
      <w:start w:val="1"/>
      <w:numFmt w:val="bullet"/>
      <w:lvlText w:val=""/>
      <w:lvlJc w:val="left"/>
      <w:pPr>
        <w:ind w:left="360" w:hanging="360"/>
      </w:pPr>
      <w:rPr>
        <w:rFonts w:ascii="Symbol" w:hAnsi="Symbol" w:hint="default"/>
        <w:color w:val="FF0000"/>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nsid w:val="28E47BE6"/>
    <w:multiLevelType w:val="hybridMultilevel"/>
    <w:tmpl w:val="C010CDD2"/>
    <w:lvl w:ilvl="0" w:tplc="32985880">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29142FA3"/>
    <w:multiLevelType w:val="hybridMultilevel"/>
    <w:tmpl w:val="733C390E"/>
    <w:lvl w:ilvl="0" w:tplc="A9E09750">
      <w:start w:val="1"/>
      <w:numFmt w:val="bullet"/>
      <w:lvlText w:val=""/>
      <w:lvlPicBulletId w:val="4"/>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nsid w:val="2986427C"/>
    <w:multiLevelType w:val="multilevel"/>
    <w:tmpl w:val="31F033A4"/>
    <w:numStyleLink w:val="StyleListeimagesdepucesGrasAutomatique"/>
  </w:abstractNum>
  <w:abstractNum w:abstractNumId="64">
    <w:nsid w:val="29932F2D"/>
    <w:multiLevelType w:val="hybridMultilevel"/>
    <w:tmpl w:val="F34C4BFA"/>
    <w:lvl w:ilvl="0" w:tplc="431E27AA">
      <w:start w:val="1"/>
      <w:numFmt w:val="bullet"/>
      <w:pStyle w:val="Titre4"/>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2C310DA7"/>
    <w:multiLevelType w:val="hybridMultilevel"/>
    <w:tmpl w:val="092093FC"/>
    <w:lvl w:ilvl="0" w:tplc="A9E09750">
      <w:start w:val="1"/>
      <w:numFmt w:val="bullet"/>
      <w:lvlText w:val=""/>
      <w:lvlJc w:val="left"/>
      <w:pPr>
        <w:ind w:left="720" w:hanging="360"/>
      </w:pPr>
      <w:rPr>
        <w:rFonts w:ascii="Symbol" w:hAnsi="Symbol"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2D3E6BC2"/>
    <w:multiLevelType w:val="hybridMultilevel"/>
    <w:tmpl w:val="6A0A6DAE"/>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nsid w:val="2E6342A2"/>
    <w:multiLevelType w:val="hybridMultilevel"/>
    <w:tmpl w:val="1DA0E24C"/>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8">
    <w:nsid w:val="2EA53962"/>
    <w:multiLevelType w:val="hybridMultilevel"/>
    <w:tmpl w:val="6CDEDB66"/>
    <w:lvl w:ilvl="0" w:tplc="A9E09750">
      <w:start w:val="1"/>
      <w:numFmt w:val="bullet"/>
      <w:lvlText w:val=""/>
      <w:lvlJc w:val="left"/>
      <w:pPr>
        <w:ind w:left="720" w:hanging="360"/>
      </w:pPr>
      <w:rPr>
        <w:rFonts w:ascii="Symbol" w:hAnsi="Symbol" w:hint="default"/>
        <w:color w:val="FF000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nsid w:val="2EB10A69"/>
    <w:multiLevelType w:val="hybridMultilevel"/>
    <w:tmpl w:val="16C25E5A"/>
    <w:lvl w:ilvl="0" w:tplc="245A005A">
      <w:numFmt w:val="bullet"/>
      <w:lvlText w:val=""/>
      <w:lvlJc w:val="left"/>
      <w:pPr>
        <w:ind w:left="720" w:hanging="360"/>
      </w:pPr>
      <w:rPr>
        <w:rFonts w:ascii="Wingdings 2" w:hAnsi="Wingdings 2" w:hint="default"/>
        <w:color w:val="00206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2F396CC2"/>
    <w:multiLevelType w:val="hybridMultilevel"/>
    <w:tmpl w:val="EA9E383E"/>
    <w:lvl w:ilvl="0" w:tplc="040C0001">
      <w:start w:val="1"/>
      <w:numFmt w:val="bullet"/>
      <w:lvlText w:val=""/>
      <w:lvlJc w:val="left"/>
      <w:pPr>
        <w:tabs>
          <w:tab w:val="num" w:pos="1429"/>
        </w:tabs>
        <w:ind w:left="1429" w:hanging="360"/>
      </w:pPr>
      <w:rPr>
        <w:rFonts w:ascii="Symbol" w:hAnsi="Symbol" w:hint="default"/>
        <w:color w:val="auto"/>
      </w:rPr>
    </w:lvl>
    <w:lvl w:ilvl="1" w:tplc="FFFFFFFF">
      <w:numFmt w:val="bullet"/>
      <w:lvlText w:val="-"/>
      <w:lvlJc w:val="left"/>
      <w:pPr>
        <w:tabs>
          <w:tab w:val="num" w:pos="2149"/>
        </w:tabs>
        <w:ind w:left="2149" w:hanging="360"/>
      </w:pPr>
      <w:rPr>
        <w:rFonts w:ascii="Arial" w:eastAsia="Times New Roman" w:hAnsi="Arial" w:cs="Arial"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Tahoma"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Tahoma"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71">
    <w:nsid w:val="2F410598"/>
    <w:multiLevelType w:val="hybridMultilevel"/>
    <w:tmpl w:val="3AAE71F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30322123"/>
    <w:multiLevelType w:val="hybridMultilevel"/>
    <w:tmpl w:val="675254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nsid w:val="305850B1"/>
    <w:multiLevelType w:val="hybridMultilevel"/>
    <w:tmpl w:val="BA8624EA"/>
    <w:lvl w:ilvl="0" w:tplc="A9E09750">
      <w:start w:val="1"/>
      <w:numFmt w:val="bullet"/>
      <w:lvlText w:val=""/>
      <w:lvlJc w:val="left"/>
      <w:pPr>
        <w:ind w:left="108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4">
    <w:nsid w:val="31856752"/>
    <w:multiLevelType w:val="hybridMultilevel"/>
    <w:tmpl w:val="FEB28604"/>
    <w:lvl w:ilvl="0" w:tplc="7338C0D8">
      <w:start w:val="1"/>
      <w:numFmt w:val="bullet"/>
      <w:lvlText w:val=""/>
      <w:lvlPicBulletId w:val="4"/>
      <w:lvlJc w:val="left"/>
      <w:pPr>
        <w:tabs>
          <w:tab w:val="num" w:pos="720"/>
        </w:tabs>
        <w:ind w:left="720" w:hanging="360"/>
      </w:pPr>
      <w:rPr>
        <w:rFonts w:ascii="Symbol" w:hAnsi="Symbol" w:hint="default"/>
        <w:color w:val="auto"/>
      </w:rPr>
    </w:lvl>
    <w:lvl w:ilvl="1" w:tplc="FFFFFFFF">
      <w:start w:val="1"/>
      <w:numFmt w:val="bullet"/>
      <w:lvlText w:val=""/>
      <w:legacy w:legacy="1" w:legacySpace="360" w:legacyIndent="283"/>
      <w:lvlJc w:val="left"/>
      <w:pPr>
        <w:ind w:left="1363" w:hanging="283"/>
      </w:pPr>
      <w:rPr>
        <w:rFonts w:ascii="Symbol" w:hAnsi="Symbol" w:hint="default"/>
        <w:color w:val="auto"/>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5">
    <w:nsid w:val="32C2695F"/>
    <w:multiLevelType w:val="multilevel"/>
    <w:tmpl w:val="31F033A4"/>
    <w:numStyleLink w:val="StyleListeimagesdepucesGrasAutomatique"/>
  </w:abstractNum>
  <w:abstractNum w:abstractNumId="76">
    <w:nsid w:val="332E3194"/>
    <w:multiLevelType w:val="hybridMultilevel"/>
    <w:tmpl w:val="6DF2684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nsid w:val="33307361"/>
    <w:multiLevelType w:val="hybridMultilevel"/>
    <w:tmpl w:val="557CF77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nsid w:val="337D7B89"/>
    <w:multiLevelType w:val="hybridMultilevel"/>
    <w:tmpl w:val="06A41A0A"/>
    <w:lvl w:ilvl="0" w:tplc="A9E09750">
      <w:start w:val="1"/>
      <w:numFmt w:val="bullet"/>
      <w:lvlText w:val=""/>
      <w:lvlPicBulletId w:val="4"/>
      <w:lvlJc w:val="left"/>
      <w:pPr>
        <w:tabs>
          <w:tab w:val="num" w:pos="720"/>
        </w:tabs>
        <w:ind w:left="720" w:hanging="360"/>
      </w:pPr>
      <w:rPr>
        <w:rFonts w:ascii="Symbol" w:hAnsi="Symbol" w:hint="default"/>
        <w:color w:val="FF0000"/>
      </w:rPr>
    </w:lvl>
    <w:lvl w:ilvl="1" w:tplc="FFFFFFFF">
      <w:start w:val="1"/>
      <w:numFmt w:val="bullet"/>
      <w:lvlText w:val=""/>
      <w:legacy w:legacy="1" w:legacySpace="360" w:legacyIndent="283"/>
      <w:lvlJc w:val="left"/>
      <w:pPr>
        <w:ind w:left="1363" w:hanging="283"/>
      </w:pPr>
      <w:rPr>
        <w:rFonts w:ascii="Symbol" w:hAnsi="Symbol" w:hint="default"/>
        <w:color w:val="auto"/>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9">
    <w:nsid w:val="353F66F2"/>
    <w:multiLevelType w:val="hybridMultilevel"/>
    <w:tmpl w:val="39E677EA"/>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0">
    <w:nsid w:val="358E41AB"/>
    <w:multiLevelType w:val="hybridMultilevel"/>
    <w:tmpl w:val="4822D004"/>
    <w:lvl w:ilvl="0" w:tplc="E2EC2860">
      <w:start w:val="1"/>
      <w:numFmt w:val="bullet"/>
      <w:pStyle w:val="Conso-Etapes"/>
      <w:lvlText w:val=""/>
      <w:lvlPicBulletId w:val="2"/>
      <w:lvlJc w:val="left"/>
      <w:pPr>
        <w:ind w:left="360" w:hanging="360"/>
      </w:pPr>
      <w:rPr>
        <w:rFonts w:ascii="Symbol" w:hAnsi="Symbol" w:hint="default"/>
        <w:color w:val="auto"/>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1">
    <w:nsid w:val="370F6730"/>
    <w:multiLevelType w:val="hybridMultilevel"/>
    <w:tmpl w:val="BC1859D2"/>
    <w:lvl w:ilvl="0" w:tplc="A9E09750">
      <w:start w:val="1"/>
      <w:numFmt w:val="bullet"/>
      <w:lvlText w:val=""/>
      <w:lvlPicBulletId w:val="4"/>
      <w:lvlJc w:val="left"/>
      <w:pPr>
        <w:tabs>
          <w:tab w:val="num" w:pos="720"/>
        </w:tabs>
        <w:ind w:left="720" w:hanging="360"/>
      </w:pPr>
      <w:rPr>
        <w:rFonts w:ascii="Symbol" w:hAnsi="Symbol" w:hint="default"/>
        <w:color w:val="FF0000"/>
      </w:rPr>
    </w:lvl>
    <w:lvl w:ilvl="1" w:tplc="FFFFFFFF">
      <w:start w:val="1"/>
      <w:numFmt w:val="bullet"/>
      <w:lvlText w:val=""/>
      <w:legacy w:legacy="1" w:legacySpace="360" w:legacyIndent="283"/>
      <w:lvlJc w:val="left"/>
      <w:pPr>
        <w:ind w:left="1363" w:hanging="283"/>
      </w:pPr>
      <w:rPr>
        <w:rFonts w:ascii="Symbol" w:hAnsi="Symbol" w:hint="default"/>
        <w:color w:val="auto"/>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2">
    <w:nsid w:val="37561F0C"/>
    <w:multiLevelType w:val="hybridMultilevel"/>
    <w:tmpl w:val="75EC57D8"/>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3">
    <w:nsid w:val="37AE5AE3"/>
    <w:multiLevelType w:val="hybridMultilevel"/>
    <w:tmpl w:val="F980395A"/>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4">
    <w:nsid w:val="38280C16"/>
    <w:multiLevelType w:val="hybridMultilevel"/>
    <w:tmpl w:val="A5924D48"/>
    <w:lvl w:ilvl="0" w:tplc="7338C0D8">
      <w:start w:val="1"/>
      <w:numFmt w:val="bullet"/>
      <w:lvlText w:val=""/>
      <w:lvlPicBulletId w:val="4"/>
      <w:lvlJc w:val="left"/>
      <w:pPr>
        <w:ind w:left="1069" w:hanging="360"/>
      </w:pPr>
      <w:rPr>
        <w:rFonts w:ascii="Symbol" w:hAnsi="Symbol" w:hint="default"/>
        <w:color w:val="auto"/>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85">
    <w:nsid w:val="38543F8B"/>
    <w:multiLevelType w:val="hybridMultilevel"/>
    <w:tmpl w:val="0EA4F778"/>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6">
    <w:nsid w:val="39C044BD"/>
    <w:multiLevelType w:val="hybridMultilevel"/>
    <w:tmpl w:val="9B383290"/>
    <w:lvl w:ilvl="0" w:tplc="A9E09750">
      <w:start w:val="1"/>
      <w:numFmt w:val="bullet"/>
      <w:lvlText w:val=""/>
      <w:lvlJc w:val="left"/>
      <w:pPr>
        <w:tabs>
          <w:tab w:val="num" w:pos="720"/>
        </w:tabs>
        <w:ind w:left="720" w:hanging="360"/>
      </w:pPr>
      <w:rPr>
        <w:rFonts w:ascii="Symbol" w:hAnsi="Symbol" w:hint="default"/>
        <w:color w:val="FF0000"/>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87">
    <w:nsid w:val="3A7848C1"/>
    <w:multiLevelType w:val="multilevel"/>
    <w:tmpl w:val="9F0E8CF2"/>
    <w:lvl w:ilvl="0">
      <w:start w:val="1"/>
      <w:numFmt w:val="bullet"/>
      <w:lvlText w:val=""/>
      <w:lvlPicBulletId w:val="3"/>
      <w:lvlJc w:val="left"/>
      <w:pPr>
        <w:tabs>
          <w:tab w:val="num" w:pos="720"/>
        </w:tabs>
        <w:ind w:left="720" w:hanging="360"/>
      </w:pPr>
      <w:rPr>
        <w:rFonts w:ascii="Symbol" w:hAnsi="Symbol" w:hint="default"/>
        <w:b/>
        <w:bCs/>
        <w:color w:val="auto"/>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8">
    <w:nsid w:val="3A842595"/>
    <w:multiLevelType w:val="hybridMultilevel"/>
    <w:tmpl w:val="2D9ADBA4"/>
    <w:lvl w:ilvl="0" w:tplc="D4A0995C">
      <w:start w:val="2"/>
      <w:numFmt w:val="bullet"/>
      <w:lvlText w:val=""/>
      <w:lvlJc w:val="left"/>
      <w:pPr>
        <w:ind w:left="720" w:hanging="360"/>
      </w:pPr>
      <w:rPr>
        <w:rFonts w:ascii="Wingdings" w:eastAsiaTheme="minorHAnsi" w:hAnsi="Wingdings" w:cs="Times New Roman" w:hint="default"/>
      </w:rPr>
    </w:lvl>
    <w:lvl w:ilvl="1" w:tplc="A9E09750">
      <w:start w:val="1"/>
      <w:numFmt w:val="bullet"/>
      <w:lvlText w:val=""/>
      <w:lvlJc w:val="left"/>
      <w:pPr>
        <w:ind w:left="1440" w:hanging="360"/>
      </w:pPr>
      <w:rPr>
        <w:rFonts w:ascii="Symbol" w:hAnsi="Symbol" w:hint="default"/>
        <w:color w:val="FF000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nsid w:val="3C86138F"/>
    <w:multiLevelType w:val="hybridMultilevel"/>
    <w:tmpl w:val="F2AAF97A"/>
    <w:lvl w:ilvl="0" w:tplc="A9E09750">
      <w:start w:val="1"/>
      <w:numFmt w:val="bullet"/>
      <w:lvlText w:val=""/>
      <w:lvlJc w:val="left"/>
      <w:pPr>
        <w:tabs>
          <w:tab w:val="num" w:pos="720"/>
        </w:tabs>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091" w:hanging="360"/>
      </w:pPr>
      <w:rPr>
        <w:rFonts w:ascii="Courier New" w:hAnsi="Courier New" w:cs="Courier New" w:hint="default"/>
      </w:rPr>
    </w:lvl>
    <w:lvl w:ilvl="2" w:tplc="040C0005" w:tentative="1">
      <w:start w:val="1"/>
      <w:numFmt w:val="bullet"/>
      <w:lvlText w:val=""/>
      <w:lvlJc w:val="left"/>
      <w:pPr>
        <w:ind w:left="1811" w:hanging="360"/>
      </w:pPr>
      <w:rPr>
        <w:rFonts w:ascii="Wingdings" w:hAnsi="Wingdings" w:hint="default"/>
      </w:rPr>
    </w:lvl>
    <w:lvl w:ilvl="3" w:tplc="040C0001" w:tentative="1">
      <w:start w:val="1"/>
      <w:numFmt w:val="bullet"/>
      <w:lvlText w:val=""/>
      <w:lvlJc w:val="left"/>
      <w:pPr>
        <w:ind w:left="2531" w:hanging="360"/>
      </w:pPr>
      <w:rPr>
        <w:rFonts w:ascii="Symbol" w:hAnsi="Symbol" w:hint="default"/>
      </w:rPr>
    </w:lvl>
    <w:lvl w:ilvl="4" w:tplc="040C0003" w:tentative="1">
      <w:start w:val="1"/>
      <w:numFmt w:val="bullet"/>
      <w:lvlText w:val="o"/>
      <w:lvlJc w:val="left"/>
      <w:pPr>
        <w:ind w:left="3251" w:hanging="360"/>
      </w:pPr>
      <w:rPr>
        <w:rFonts w:ascii="Courier New" w:hAnsi="Courier New" w:cs="Courier New" w:hint="default"/>
      </w:rPr>
    </w:lvl>
    <w:lvl w:ilvl="5" w:tplc="040C0005" w:tentative="1">
      <w:start w:val="1"/>
      <w:numFmt w:val="bullet"/>
      <w:lvlText w:val=""/>
      <w:lvlJc w:val="left"/>
      <w:pPr>
        <w:ind w:left="3971" w:hanging="360"/>
      </w:pPr>
      <w:rPr>
        <w:rFonts w:ascii="Wingdings" w:hAnsi="Wingdings" w:hint="default"/>
      </w:rPr>
    </w:lvl>
    <w:lvl w:ilvl="6" w:tplc="040C0001" w:tentative="1">
      <w:start w:val="1"/>
      <w:numFmt w:val="bullet"/>
      <w:lvlText w:val=""/>
      <w:lvlJc w:val="left"/>
      <w:pPr>
        <w:ind w:left="4691" w:hanging="360"/>
      </w:pPr>
      <w:rPr>
        <w:rFonts w:ascii="Symbol" w:hAnsi="Symbol" w:hint="default"/>
      </w:rPr>
    </w:lvl>
    <w:lvl w:ilvl="7" w:tplc="040C0003" w:tentative="1">
      <w:start w:val="1"/>
      <w:numFmt w:val="bullet"/>
      <w:lvlText w:val="o"/>
      <w:lvlJc w:val="left"/>
      <w:pPr>
        <w:ind w:left="5411" w:hanging="360"/>
      </w:pPr>
      <w:rPr>
        <w:rFonts w:ascii="Courier New" w:hAnsi="Courier New" w:cs="Courier New" w:hint="default"/>
      </w:rPr>
    </w:lvl>
    <w:lvl w:ilvl="8" w:tplc="040C0005" w:tentative="1">
      <w:start w:val="1"/>
      <w:numFmt w:val="bullet"/>
      <w:lvlText w:val=""/>
      <w:lvlJc w:val="left"/>
      <w:pPr>
        <w:ind w:left="6131" w:hanging="360"/>
      </w:pPr>
      <w:rPr>
        <w:rFonts w:ascii="Wingdings" w:hAnsi="Wingdings" w:hint="default"/>
      </w:rPr>
    </w:lvl>
  </w:abstractNum>
  <w:abstractNum w:abstractNumId="90">
    <w:nsid w:val="3CCE7CCF"/>
    <w:multiLevelType w:val="hybridMultilevel"/>
    <w:tmpl w:val="C328692C"/>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nsid w:val="3D48419C"/>
    <w:multiLevelType w:val="hybridMultilevel"/>
    <w:tmpl w:val="92FC4A52"/>
    <w:lvl w:ilvl="0" w:tplc="422022F4">
      <w:start w:val="1"/>
      <w:numFmt w:val="bullet"/>
      <w:lvlText w:val=""/>
      <w:lvlJc w:val="left"/>
      <w:pPr>
        <w:tabs>
          <w:tab w:val="num" w:pos="720"/>
        </w:tabs>
        <w:ind w:left="720" w:hanging="360"/>
      </w:pPr>
      <w:rPr>
        <w:rFonts w:ascii="Wingdings" w:hAnsi="Wingdings" w:hint="default"/>
      </w:rPr>
    </w:lvl>
    <w:lvl w:ilvl="1" w:tplc="7338C0D8">
      <w:start w:val="1"/>
      <w:numFmt w:val="bullet"/>
      <w:lvlText w:val=""/>
      <w:lvlPicBulletId w:val="4"/>
      <w:lvlJc w:val="left"/>
      <w:pPr>
        <w:tabs>
          <w:tab w:val="num" w:pos="1440"/>
        </w:tabs>
        <w:ind w:left="1440" w:hanging="360"/>
      </w:pPr>
      <w:rPr>
        <w:rFonts w:ascii="Symbol" w:hAnsi="Symbol" w:hint="default"/>
        <w:caps w:val="0"/>
        <w:strike w:val="0"/>
        <w:dstrike w:val="0"/>
        <w:vanish w:val="0"/>
        <w:color w:val="auto"/>
        <w:sz w:val="22"/>
        <w:vertAlign w:val="baseline"/>
      </w:rPr>
    </w:lvl>
    <w:lvl w:ilvl="2" w:tplc="D34478D0" w:tentative="1">
      <w:start w:val="1"/>
      <w:numFmt w:val="bullet"/>
      <w:lvlText w:val=""/>
      <w:lvlJc w:val="left"/>
      <w:pPr>
        <w:tabs>
          <w:tab w:val="num" w:pos="2160"/>
        </w:tabs>
        <w:ind w:left="2160" w:hanging="360"/>
      </w:pPr>
      <w:rPr>
        <w:rFonts w:ascii="Wingdings" w:hAnsi="Wingdings" w:hint="default"/>
      </w:rPr>
    </w:lvl>
    <w:lvl w:ilvl="3" w:tplc="29E471AA" w:tentative="1">
      <w:start w:val="1"/>
      <w:numFmt w:val="bullet"/>
      <w:lvlText w:val=""/>
      <w:lvlJc w:val="left"/>
      <w:pPr>
        <w:tabs>
          <w:tab w:val="num" w:pos="2880"/>
        </w:tabs>
        <w:ind w:left="2880" w:hanging="360"/>
      </w:pPr>
      <w:rPr>
        <w:rFonts w:ascii="Wingdings" w:hAnsi="Wingdings" w:hint="default"/>
      </w:rPr>
    </w:lvl>
    <w:lvl w:ilvl="4" w:tplc="F1665D68" w:tentative="1">
      <w:start w:val="1"/>
      <w:numFmt w:val="bullet"/>
      <w:lvlText w:val=""/>
      <w:lvlJc w:val="left"/>
      <w:pPr>
        <w:tabs>
          <w:tab w:val="num" w:pos="3600"/>
        </w:tabs>
        <w:ind w:left="3600" w:hanging="360"/>
      </w:pPr>
      <w:rPr>
        <w:rFonts w:ascii="Wingdings" w:hAnsi="Wingdings" w:hint="default"/>
      </w:rPr>
    </w:lvl>
    <w:lvl w:ilvl="5" w:tplc="D570C440" w:tentative="1">
      <w:start w:val="1"/>
      <w:numFmt w:val="bullet"/>
      <w:lvlText w:val=""/>
      <w:lvlJc w:val="left"/>
      <w:pPr>
        <w:tabs>
          <w:tab w:val="num" w:pos="4320"/>
        </w:tabs>
        <w:ind w:left="4320" w:hanging="360"/>
      </w:pPr>
      <w:rPr>
        <w:rFonts w:ascii="Wingdings" w:hAnsi="Wingdings" w:hint="default"/>
      </w:rPr>
    </w:lvl>
    <w:lvl w:ilvl="6" w:tplc="70DC36AE" w:tentative="1">
      <w:start w:val="1"/>
      <w:numFmt w:val="bullet"/>
      <w:lvlText w:val=""/>
      <w:lvlJc w:val="left"/>
      <w:pPr>
        <w:tabs>
          <w:tab w:val="num" w:pos="5040"/>
        </w:tabs>
        <w:ind w:left="5040" w:hanging="360"/>
      </w:pPr>
      <w:rPr>
        <w:rFonts w:ascii="Wingdings" w:hAnsi="Wingdings" w:hint="default"/>
      </w:rPr>
    </w:lvl>
    <w:lvl w:ilvl="7" w:tplc="F984BE80" w:tentative="1">
      <w:start w:val="1"/>
      <w:numFmt w:val="bullet"/>
      <w:lvlText w:val=""/>
      <w:lvlJc w:val="left"/>
      <w:pPr>
        <w:tabs>
          <w:tab w:val="num" w:pos="5760"/>
        </w:tabs>
        <w:ind w:left="5760" w:hanging="360"/>
      </w:pPr>
      <w:rPr>
        <w:rFonts w:ascii="Wingdings" w:hAnsi="Wingdings" w:hint="default"/>
      </w:rPr>
    </w:lvl>
    <w:lvl w:ilvl="8" w:tplc="AB8A6A18" w:tentative="1">
      <w:start w:val="1"/>
      <w:numFmt w:val="bullet"/>
      <w:lvlText w:val=""/>
      <w:lvlJc w:val="left"/>
      <w:pPr>
        <w:tabs>
          <w:tab w:val="num" w:pos="6480"/>
        </w:tabs>
        <w:ind w:left="6480" w:hanging="360"/>
      </w:pPr>
      <w:rPr>
        <w:rFonts w:ascii="Wingdings" w:hAnsi="Wingdings" w:hint="default"/>
      </w:rPr>
    </w:lvl>
  </w:abstractNum>
  <w:abstractNum w:abstractNumId="92">
    <w:nsid w:val="3D6A4F27"/>
    <w:multiLevelType w:val="multilevel"/>
    <w:tmpl w:val="81004D9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DA07058"/>
    <w:multiLevelType w:val="hybridMultilevel"/>
    <w:tmpl w:val="6E80A31A"/>
    <w:lvl w:ilvl="0" w:tplc="245A005A">
      <w:numFmt w:val="bullet"/>
      <w:lvlText w:val=""/>
      <w:lvlJc w:val="left"/>
      <w:pPr>
        <w:tabs>
          <w:tab w:val="num" w:pos="-222"/>
        </w:tabs>
        <w:ind w:left="-52" w:firstLine="52"/>
      </w:pPr>
      <w:rPr>
        <w:rFonts w:ascii="Wingdings 2" w:hAnsi="Wingdings 2" w:hint="default"/>
        <w:color w:val="002060"/>
      </w:rPr>
    </w:lvl>
    <w:lvl w:ilvl="1" w:tplc="54781906">
      <w:start w:val="1"/>
      <w:numFmt w:val="bullet"/>
      <w:lvlText w:val="o"/>
      <w:lvlJc w:val="left"/>
      <w:pPr>
        <w:tabs>
          <w:tab w:val="num" w:pos="-540"/>
        </w:tabs>
        <w:ind w:left="-540" w:hanging="360"/>
      </w:pPr>
      <w:rPr>
        <w:rFonts w:ascii="Courier New" w:hAnsi="Courier New" w:cs="Courier New" w:hint="default"/>
      </w:rPr>
    </w:lvl>
    <w:lvl w:ilvl="2" w:tplc="040C0005">
      <w:start w:val="1"/>
      <w:numFmt w:val="bullet"/>
      <w:lvlText w:val=""/>
      <w:lvlJc w:val="left"/>
      <w:pPr>
        <w:tabs>
          <w:tab w:val="num" w:pos="180"/>
        </w:tabs>
        <w:ind w:left="180" w:hanging="360"/>
      </w:pPr>
      <w:rPr>
        <w:rFonts w:ascii="Wingdings" w:hAnsi="Wingdings" w:hint="default"/>
      </w:rPr>
    </w:lvl>
    <w:lvl w:ilvl="3" w:tplc="040C0001">
      <w:start w:val="1"/>
      <w:numFmt w:val="bullet"/>
      <w:lvlText w:val=""/>
      <w:lvlJc w:val="left"/>
      <w:pPr>
        <w:tabs>
          <w:tab w:val="num" w:pos="900"/>
        </w:tabs>
        <w:ind w:left="900" w:hanging="360"/>
      </w:pPr>
      <w:rPr>
        <w:rFonts w:ascii="Symbol" w:hAnsi="Symbol" w:hint="default"/>
      </w:rPr>
    </w:lvl>
    <w:lvl w:ilvl="4" w:tplc="040C0003">
      <w:start w:val="1"/>
      <w:numFmt w:val="bullet"/>
      <w:lvlText w:val="o"/>
      <w:lvlJc w:val="left"/>
      <w:pPr>
        <w:tabs>
          <w:tab w:val="num" w:pos="1620"/>
        </w:tabs>
        <w:ind w:left="1620" w:hanging="360"/>
      </w:pPr>
      <w:rPr>
        <w:rFonts w:ascii="Courier New" w:hAnsi="Courier New" w:cs="Courier New" w:hint="default"/>
      </w:rPr>
    </w:lvl>
    <w:lvl w:ilvl="5" w:tplc="040C0005" w:tentative="1">
      <w:start w:val="1"/>
      <w:numFmt w:val="bullet"/>
      <w:lvlText w:val=""/>
      <w:lvlJc w:val="left"/>
      <w:pPr>
        <w:tabs>
          <w:tab w:val="num" w:pos="2340"/>
        </w:tabs>
        <w:ind w:left="2340" w:hanging="360"/>
      </w:pPr>
      <w:rPr>
        <w:rFonts w:ascii="Wingdings" w:hAnsi="Wingdings" w:hint="default"/>
      </w:rPr>
    </w:lvl>
    <w:lvl w:ilvl="6" w:tplc="040C0001" w:tentative="1">
      <w:start w:val="1"/>
      <w:numFmt w:val="bullet"/>
      <w:lvlText w:val=""/>
      <w:lvlJc w:val="left"/>
      <w:pPr>
        <w:tabs>
          <w:tab w:val="num" w:pos="3060"/>
        </w:tabs>
        <w:ind w:left="3060" w:hanging="360"/>
      </w:pPr>
      <w:rPr>
        <w:rFonts w:ascii="Symbol" w:hAnsi="Symbol" w:hint="default"/>
      </w:rPr>
    </w:lvl>
    <w:lvl w:ilvl="7" w:tplc="040C0003" w:tentative="1">
      <w:start w:val="1"/>
      <w:numFmt w:val="bullet"/>
      <w:lvlText w:val="o"/>
      <w:lvlJc w:val="left"/>
      <w:pPr>
        <w:tabs>
          <w:tab w:val="num" w:pos="3780"/>
        </w:tabs>
        <w:ind w:left="3780" w:hanging="360"/>
      </w:pPr>
      <w:rPr>
        <w:rFonts w:ascii="Courier New" w:hAnsi="Courier New" w:cs="Courier New" w:hint="default"/>
      </w:rPr>
    </w:lvl>
    <w:lvl w:ilvl="8" w:tplc="040C0005" w:tentative="1">
      <w:start w:val="1"/>
      <w:numFmt w:val="bullet"/>
      <w:lvlText w:val=""/>
      <w:lvlJc w:val="left"/>
      <w:pPr>
        <w:tabs>
          <w:tab w:val="num" w:pos="4500"/>
        </w:tabs>
        <w:ind w:left="4500" w:hanging="360"/>
      </w:pPr>
      <w:rPr>
        <w:rFonts w:ascii="Wingdings" w:hAnsi="Wingdings" w:hint="default"/>
      </w:rPr>
    </w:lvl>
  </w:abstractNum>
  <w:abstractNum w:abstractNumId="94">
    <w:nsid w:val="3ECF5DFE"/>
    <w:multiLevelType w:val="hybridMultilevel"/>
    <w:tmpl w:val="25741FA2"/>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95">
    <w:nsid w:val="3F9A306C"/>
    <w:multiLevelType w:val="hybridMultilevel"/>
    <w:tmpl w:val="DCAEBB0C"/>
    <w:lvl w:ilvl="0" w:tplc="245A005A">
      <w:numFmt w:val="bullet"/>
      <w:lvlText w:val=""/>
      <w:lvlJc w:val="left"/>
      <w:pPr>
        <w:ind w:left="1307" w:hanging="360"/>
      </w:pPr>
      <w:rPr>
        <w:rFonts w:ascii="Wingdings 2" w:hAnsi="Wingdings 2" w:hint="default"/>
        <w:color w:val="002060"/>
      </w:rPr>
    </w:lvl>
    <w:lvl w:ilvl="1" w:tplc="040C0003" w:tentative="1">
      <w:start w:val="1"/>
      <w:numFmt w:val="bullet"/>
      <w:lvlText w:val="o"/>
      <w:lvlJc w:val="left"/>
      <w:pPr>
        <w:ind w:left="2027" w:hanging="360"/>
      </w:pPr>
      <w:rPr>
        <w:rFonts w:ascii="Courier New" w:hAnsi="Courier New" w:cs="Courier New" w:hint="default"/>
      </w:rPr>
    </w:lvl>
    <w:lvl w:ilvl="2" w:tplc="040C0005" w:tentative="1">
      <w:start w:val="1"/>
      <w:numFmt w:val="bullet"/>
      <w:lvlText w:val=""/>
      <w:lvlJc w:val="left"/>
      <w:pPr>
        <w:ind w:left="2747" w:hanging="360"/>
      </w:pPr>
      <w:rPr>
        <w:rFonts w:ascii="Wingdings" w:hAnsi="Wingdings" w:hint="default"/>
      </w:rPr>
    </w:lvl>
    <w:lvl w:ilvl="3" w:tplc="040C0001" w:tentative="1">
      <w:start w:val="1"/>
      <w:numFmt w:val="bullet"/>
      <w:lvlText w:val=""/>
      <w:lvlJc w:val="left"/>
      <w:pPr>
        <w:ind w:left="3467" w:hanging="360"/>
      </w:pPr>
      <w:rPr>
        <w:rFonts w:ascii="Symbol" w:hAnsi="Symbol" w:hint="default"/>
      </w:rPr>
    </w:lvl>
    <w:lvl w:ilvl="4" w:tplc="040C0003" w:tentative="1">
      <w:start w:val="1"/>
      <w:numFmt w:val="bullet"/>
      <w:lvlText w:val="o"/>
      <w:lvlJc w:val="left"/>
      <w:pPr>
        <w:ind w:left="4187" w:hanging="360"/>
      </w:pPr>
      <w:rPr>
        <w:rFonts w:ascii="Courier New" w:hAnsi="Courier New" w:cs="Courier New" w:hint="default"/>
      </w:rPr>
    </w:lvl>
    <w:lvl w:ilvl="5" w:tplc="040C0005" w:tentative="1">
      <w:start w:val="1"/>
      <w:numFmt w:val="bullet"/>
      <w:lvlText w:val=""/>
      <w:lvlJc w:val="left"/>
      <w:pPr>
        <w:ind w:left="4907" w:hanging="360"/>
      </w:pPr>
      <w:rPr>
        <w:rFonts w:ascii="Wingdings" w:hAnsi="Wingdings" w:hint="default"/>
      </w:rPr>
    </w:lvl>
    <w:lvl w:ilvl="6" w:tplc="040C0001" w:tentative="1">
      <w:start w:val="1"/>
      <w:numFmt w:val="bullet"/>
      <w:lvlText w:val=""/>
      <w:lvlJc w:val="left"/>
      <w:pPr>
        <w:ind w:left="5627" w:hanging="360"/>
      </w:pPr>
      <w:rPr>
        <w:rFonts w:ascii="Symbol" w:hAnsi="Symbol" w:hint="default"/>
      </w:rPr>
    </w:lvl>
    <w:lvl w:ilvl="7" w:tplc="040C0003" w:tentative="1">
      <w:start w:val="1"/>
      <w:numFmt w:val="bullet"/>
      <w:lvlText w:val="o"/>
      <w:lvlJc w:val="left"/>
      <w:pPr>
        <w:ind w:left="6347" w:hanging="360"/>
      </w:pPr>
      <w:rPr>
        <w:rFonts w:ascii="Courier New" w:hAnsi="Courier New" w:cs="Courier New" w:hint="default"/>
      </w:rPr>
    </w:lvl>
    <w:lvl w:ilvl="8" w:tplc="040C0005" w:tentative="1">
      <w:start w:val="1"/>
      <w:numFmt w:val="bullet"/>
      <w:lvlText w:val=""/>
      <w:lvlJc w:val="left"/>
      <w:pPr>
        <w:ind w:left="7067" w:hanging="360"/>
      </w:pPr>
      <w:rPr>
        <w:rFonts w:ascii="Wingdings" w:hAnsi="Wingdings" w:hint="default"/>
      </w:rPr>
    </w:lvl>
  </w:abstractNum>
  <w:abstractNum w:abstractNumId="96">
    <w:nsid w:val="402343C5"/>
    <w:multiLevelType w:val="hybridMultilevel"/>
    <w:tmpl w:val="490804E4"/>
    <w:lvl w:ilvl="0" w:tplc="083EAD26">
      <w:start w:val="1"/>
      <w:numFmt w:val="bullet"/>
      <w:pStyle w:val="Consopuc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nsid w:val="40B0567A"/>
    <w:multiLevelType w:val="hybridMultilevel"/>
    <w:tmpl w:val="BB3C9B96"/>
    <w:lvl w:ilvl="0" w:tplc="245A005A">
      <w:numFmt w:val="bullet"/>
      <w:lvlText w:val=""/>
      <w:lvlJc w:val="left"/>
      <w:pPr>
        <w:ind w:left="720" w:hanging="360"/>
      </w:pPr>
      <w:rPr>
        <w:rFonts w:ascii="Wingdings 2" w:hAnsi="Wingdings 2" w:hint="default"/>
        <w:caps w:val="0"/>
        <w:strike w:val="0"/>
        <w:dstrike w:val="0"/>
        <w:vanish w:val="0"/>
        <w:color w:val="00206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nsid w:val="40FD7EB5"/>
    <w:multiLevelType w:val="hybridMultilevel"/>
    <w:tmpl w:val="8884C148"/>
    <w:lvl w:ilvl="0" w:tplc="422022F4">
      <w:start w:val="1"/>
      <w:numFmt w:val="bullet"/>
      <w:lvlText w:val=""/>
      <w:lvlJc w:val="left"/>
      <w:pPr>
        <w:tabs>
          <w:tab w:val="num" w:pos="720"/>
        </w:tabs>
        <w:ind w:left="720" w:hanging="360"/>
      </w:pPr>
      <w:rPr>
        <w:rFonts w:ascii="Wingdings" w:hAnsi="Wingdings" w:hint="default"/>
      </w:rPr>
    </w:lvl>
    <w:lvl w:ilvl="1" w:tplc="245A005A">
      <w:numFmt w:val="bullet"/>
      <w:lvlText w:val=""/>
      <w:lvlJc w:val="left"/>
      <w:pPr>
        <w:tabs>
          <w:tab w:val="num" w:pos="1440"/>
        </w:tabs>
        <w:ind w:left="1440" w:hanging="360"/>
      </w:pPr>
      <w:rPr>
        <w:rFonts w:ascii="Wingdings 2" w:hAnsi="Wingdings 2" w:hint="default"/>
        <w:caps w:val="0"/>
        <w:strike w:val="0"/>
        <w:dstrike w:val="0"/>
        <w:vanish w:val="0"/>
        <w:color w:val="002060"/>
        <w:sz w:val="22"/>
        <w:vertAlign w:val="baseline"/>
      </w:rPr>
    </w:lvl>
    <w:lvl w:ilvl="2" w:tplc="D34478D0" w:tentative="1">
      <w:start w:val="1"/>
      <w:numFmt w:val="bullet"/>
      <w:lvlText w:val=""/>
      <w:lvlJc w:val="left"/>
      <w:pPr>
        <w:tabs>
          <w:tab w:val="num" w:pos="2160"/>
        </w:tabs>
        <w:ind w:left="2160" w:hanging="360"/>
      </w:pPr>
      <w:rPr>
        <w:rFonts w:ascii="Wingdings" w:hAnsi="Wingdings" w:hint="default"/>
      </w:rPr>
    </w:lvl>
    <w:lvl w:ilvl="3" w:tplc="29E471AA" w:tentative="1">
      <w:start w:val="1"/>
      <w:numFmt w:val="bullet"/>
      <w:lvlText w:val=""/>
      <w:lvlJc w:val="left"/>
      <w:pPr>
        <w:tabs>
          <w:tab w:val="num" w:pos="2880"/>
        </w:tabs>
        <w:ind w:left="2880" w:hanging="360"/>
      </w:pPr>
      <w:rPr>
        <w:rFonts w:ascii="Wingdings" w:hAnsi="Wingdings" w:hint="default"/>
      </w:rPr>
    </w:lvl>
    <w:lvl w:ilvl="4" w:tplc="F1665D68" w:tentative="1">
      <w:start w:val="1"/>
      <w:numFmt w:val="bullet"/>
      <w:lvlText w:val=""/>
      <w:lvlJc w:val="left"/>
      <w:pPr>
        <w:tabs>
          <w:tab w:val="num" w:pos="3600"/>
        </w:tabs>
        <w:ind w:left="3600" w:hanging="360"/>
      </w:pPr>
      <w:rPr>
        <w:rFonts w:ascii="Wingdings" w:hAnsi="Wingdings" w:hint="default"/>
      </w:rPr>
    </w:lvl>
    <w:lvl w:ilvl="5" w:tplc="D570C440" w:tentative="1">
      <w:start w:val="1"/>
      <w:numFmt w:val="bullet"/>
      <w:lvlText w:val=""/>
      <w:lvlJc w:val="left"/>
      <w:pPr>
        <w:tabs>
          <w:tab w:val="num" w:pos="4320"/>
        </w:tabs>
        <w:ind w:left="4320" w:hanging="360"/>
      </w:pPr>
      <w:rPr>
        <w:rFonts w:ascii="Wingdings" w:hAnsi="Wingdings" w:hint="default"/>
      </w:rPr>
    </w:lvl>
    <w:lvl w:ilvl="6" w:tplc="70DC36AE" w:tentative="1">
      <w:start w:val="1"/>
      <w:numFmt w:val="bullet"/>
      <w:lvlText w:val=""/>
      <w:lvlJc w:val="left"/>
      <w:pPr>
        <w:tabs>
          <w:tab w:val="num" w:pos="5040"/>
        </w:tabs>
        <w:ind w:left="5040" w:hanging="360"/>
      </w:pPr>
      <w:rPr>
        <w:rFonts w:ascii="Wingdings" w:hAnsi="Wingdings" w:hint="default"/>
      </w:rPr>
    </w:lvl>
    <w:lvl w:ilvl="7" w:tplc="F984BE80" w:tentative="1">
      <w:start w:val="1"/>
      <w:numFmt w:val="bullet"/>
      <w:lvlText w:val=""/>
      <w:lvlJc w:val="left"/>
      <w:pPr>
        <w:tabs>
          <w:tab w:val="num" w:pos="5760"/>
        </w:tabs>
        <w:ind w:left="5760" w:hanging="360"/>
      </w:pPr>
      <w:rPr>
        <w:rFonts w:ascii="Wingdings" w:hAnsi="Wingdings" w:hint="default"/>
      </w:rPr>
    </w:lvl>
    <w:lvl w:ilvl="8" w:tplc="AB8A6A18" w:tentative="1">
      <w:start w:val="1"/>
      <w:numFmt w:val="bullet"/>
      <w:lvlText w:val=""/>
      <w:lvlJc w:val="left"/>
      <w:pPr>
        <w:tabs>
          <w:tab w:val="num" w:pos="6480"/>
        </w:tabs>
        <w:ind w:left="6480" w:hanging="360"/>
      </w:pPr>
      <w:rPr>
        <w:rFonts w:ascii="Wingdings" w:hAnsi="Wingdings" w:hint="default"/>
      </w:rPr>
    </w:lvl>
  </w:abstractNum>
  <w:abstractNum w:abstractNumId="99">
    <w:nsid w:val="410A6721"/>
    <w:multiLevelType w:val="multilevel"/>
    <w:tmpl w:val="3B801E8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1F93DE3"/>
    <w:multiLevelType w:val="multilevel"/>
    <w:tmpl w:val="31F033A4"/>
    <w:styleLink w:val="StyleListeimagesdepucesGrasAutomatique"/>
    <w:lvl w:ilvl="0">
      <w:start w:val="1"/>
      <w:numFmt w:val="bullet"/>
      <w:lvlText w:val=""/>
      <w:lvlPicBulletId w:val="3"/>
      <w:lvlJc w:val="left"/>
      <w:pPr>
        <w:tabs>
          <w:tab w:val="num" w:pos="720"/>
        </w:tabs>
        <w:ind w:left="720" w:hanging="360"/>
      </w:pPr>
      <w:rPr>
        <w:rFonts w:ascii="Symbol" w:hAnsi="Symbol" w:hint="default"/>
        <w:b/>
        <w:bCs/>
        <w:color w:val="auto"/>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1">
    <w:nsid w:val="4201652E"/>
    <w:multiLevelType w:val="hybridMultilevel"/>
    <w:tmpl w:val="A60CAEC6"/>
    <w:lvl w:ilvl="0" w:tplc="7CE0135A">
      <w:start w:val="1"/>
      <w:numFmt w:val="bullet"/>
      <w:lvlText w:val=""/>
      <w:lvlJc w:val="left"/>
      <w:pPr>
        <w:tabs>
          <w:tab w:val="num" w:pos="720"/>
        </w:tabs>
        <w:ind w:left="720" w:hanging="360"/>
      </w:pPr>
      <w:rPr>
        <w:rFonts w:ascii="Wingdings" w:hAnsi="Wingdings" w:hint="default"/>
      </w:rPr>
    </w:lvl>
    <w:lvl w:ilvl="1" w:tplc="245A005A">
      <w:numFmt w:val="bullet"/>
      <w:lvlText w:val=""/>
      <w:lvlJc w:val="left"/>
      <w:pPr>
        <w:tabs>
          <w:tab w:val="num" w:pos="1440"/>
        </w:tabs>
        <w:ind w:left="1440" w:hanging="360"/>
      </w:pPr>
      <w:rPr>
        <w:rFonts w:ascii="Wingdings 2" w:hAnsi="Wingdings 2" w:hint="default"/>
        <w:color w:val="002060"/>
      </w:rPr>
    </w:lvl>
    <w:lvl w:ilvl="2" w:tplc="C5B06312" w:tentative="1">
      <w:start w:val="1"/>
      <w:numFmt w:val="bullet"/>
      <w:lvlText w:val="-"/>
      <w:lvlJc w:val="left"/>
      <w:pPr>
        <w:tabs>
          <w:tab w:val="num" w:pos="2160"/>
        </w:tabs>
        <w:ind w:left="2160" w:hanging="360"/>
      </w:pPr>
      <w:rPr>
        <w:rFonts w:ascii="Times New Roman" w:hAnsi="Times New Roman" w:hint="default"/>
      </w:rPr>
    </w:lvl>
    <w:lvl w:ilvl="3" w:tplc="42F4F6E0" w:tentative="1">
      <w:start w:val="1"/>
      <w:numFmt w:val="bullet"/>
      <w:lvlText w:val="-"/>
      <w:lvlJc w:val="left"/>
      <w:pPr>
        <w:tabs>
          <w:tab w:val="num" w:pos="2880"/>
        </w:tabs>
        <w:ind w:left="2880" w:hanging="360"/>
      </w:pPr>
      <w:rPr>
        <w:rFonts w:ascii="Times New Roman" w:hAnsi="Times New Roman" w:hint="default"/>
      </w:rPr>
    </w:lvl>
    <w:lvl w:ilvl="4" w:tplc="9BD00936" w:tentative="1">
      <w:start w:val="1"/>
      <w:numFmt w:val="bullet"/>
      <w:lvlText w:val="-"/>
      <w:lvlJc w:val="left"/>
      <w:pPr>
        <w:tabs>
          <w:tab w:val="num" w:pos="3600"/>
        </w:tabs>
        <w:ind w:left="3600" w:hanging="360"/>
      </w:pPr>
      <w:rPr>
        <w:rFonts w:ascii="Times New Roman" w:hAnsi="Times New Roman" w:hint="default"/>
      </w:rPr>
    </w:lvl>
    <w:lvl w:ilvl="5" w:tplc="C9F673B2" w:tentative="1">
      <w:start w:val="1"/>
      <w:numFmt w:val="bullet"/>
      <w:lvlText w:val="-"/>
      <w:lvlJc w:val="left"/>
      <w:pPr>
        <w:tabs>
          <w:tab w:val="num" w:pos="4320"/>
        </w:tabs>
        <w:ind w:left="4320" w:hanging="360"/>
      </w:pPr>
      <w:rPr>
        <w:rFonts w:ascii="Times New Roman" w:hAnsi="Times New Roman" w:hint="default"/>
      </w:rPr>
    </w:lvl>
    <w:lvl w:ilvl="6" w:tplc="F08CD9A6" w:tentative="1">
      <w:start w:val="1"/>
      <w:numFmt w:val="bullet"/>
      <w:lvlText w:val="-"/>
      <w:lvlJc w:val="left"/>
      <w:pPr>
        <w:tabs>
          <w:tab w:val="num" w:pos="5040"/>
        </w:tabs>
        <w:ind w:left="5040" w:hanging="360"/>
      </w:pPr>
      <w:rPr>
        <w:rFonts w:ascii="Times New Roman" w:hAnsi="Times New Roman" w:hint="default"/>
      </w:rPr>
    </w:lvl>
    <w:lvl w:ilvl="7" w:tplc="38881238" w:tentative="1">
      <w:start w:val="1"/>
      <w:numFmt w:val="bullet"/>
      <w:lvlText w:val="-"/>
      <w:lvlJc w:val="left"/>
      <w:pPr>
        <w:tabs>
          <w:tab w:val="num" w:pos="5760"/>
        </w:tabs>
        <w:ind w:left="5760" w:hanging="360"/>
      </w:pPr>
      <w:rPr>
        <w:rFonts w:ascii="Times New Roman" w:hAnsi="Times New Roman" w:hint="default"/>
      </w:rPr>
    </w:lvl>
    <w:lvl w:ilvl="8" w:tplc="757EE12C" w:tentative="1">
      <w:start w:val="1"/>
      <w:numFmt w:val="bullet"/>
      <w:lvlText w:val="-"/>
      <w:lvlJc w:val="left"/>
      <w:pPr>
        <w:tabs>
          <w:tab w:val="num" w:pos="6480"/>
        </w:tabs>
        <w:ind w:left="6480" w:hanging="360"/>
      </w:pPr>
      <w:rPr>
        <w:rFonts w:ascii="Times New Roman" w:hAnsi="Times New Roman" w:hint="default"/>
      </w:rPr>
    </w:lvl>
  </w:abstractNum>
  <w:abstractNum w:abstractNumId="102">
    <w:nsid w:val="420F05F5"/>
    <w:multiLevelType w:val="hybridMultilevel"/>
    <w:tmpl w:val="4C224C50"/>
    <w:lvl w:ilvl="0" w:tplc="A9E09750">
      <w:start w:val="1"/>
      <w:numFmt w:val="bullet"/>
      <w:lvlText w:val=""/>
      <w:lvlJc w:val="left"/>
      <w:pPr>
        <w:tabs>
          <w:tab w:val="num" w:pos="720"/>
        </w:tabs>
        <w:ind w:left="720" w:hanging="360"/>
      </w:pPr>
      <w:rPr>
        <w:rFonts w:ascii="Symbol" w:hAnsi="Symbol" w:hint="default"/>
        <w:color w:val="FF0000"/>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03">
    <w:nsid w:val="43E152DE"/>
    <w:multiLevelType w:val="hybridMultilevel"/>
    <w:tmpl w:val="B40E03BE"/>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nsid w:val="466E266B"/>
    <w:multiLevelType w:val="hybridMultilevel"/>
    <w:tmpl w:val="1616B19E"/>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5">
    <w:nsid w:val="46B137FB"/>
    <w:multiLevelType w:val="multilevel"/>
    <w:tmpl w:val="63F2DB70"/>
    <w:lvl w:ilvl="0">
      <w:start w:val="1"/>
      <w:numFmt w:val="decimal"/>
      <w:lvlText w:val="CHAPITRE %1 - "/>
      <w:lvlJc w:val="left"/>
      <w:pPr>
        <w:ind w:left="1566" w:hanging="432"/>
      </w:pPr>
      <w:rPr>
        <w:rFonts w:hint="default"/>
      </w:rPr>
    </w:lvl>
    <w:lvl w:ilvl="1">
      <w:start w:val="1"/>
      <w:numFmt w:val="decimal"/>
      <w:pStyle w:val="Titre2"/>
      <w:lvlText w:val="%1.%2"/>
      <w:lvlJc w:val="left"/>
      <w:pPr>
        <w:ind w:left="576" w:hanging="576"/>
      </w:pPr>
      <w:rPr>
        <w:rFonts w:hint="default"/>
      </w:rPr>
    </w:lvl>
    <w:lvl w:ilvl="2">
      <w:start w:val="1"/>
      <w:numFmt w:val="lowerLetter"/>
      <w:lvlText w:val="%3."/>
      <w:lvlJc w:val="left"/>
      <w:pPr>
        <w:ind w:left="720" w:hanging="720"/>
      </w:pPr>
      <w:rPr>
        <w:rFonts w:cs="Times New Roman" w:hint="default"/>
      </w:rPr>
    </w:lvl>
    <w:lvl w:ilvl="3">
      <w:start w:val="1"/>
      <w:numFmt w:val="decimal"/>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06">
    <w:nsid w:val="4777664C"/>
    <w:multiLevelType w:val="hybridMultilevel"/>
    <w:tmpl w:val="B19E94A0"/>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nsid w:val="48E36484"/>
    <w:multiLevelType w:val="hybridMultilevel"/>
    <w:tmpl w:val="EC10CA0E"/>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nsid w:val="49563210"/>
    <w:multiLevelType w:val="hybridMultilevel"/>
    <w:tmpl w:val="DF8C98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nsid w:val="4961471A"/>
    <w:multiLevelType w:val="multilevel"/>
    <w:tmpl w:val="F6C8DC4A"/>
    <w:lvl w:ilvl="0">
      <w:start w:val="1"/>
      <w:numFmt w:val="bullet"/>
      <w:lvlText w:val=""/>
      <w:lvlPicBulletId w:val="3"/>
      <w:lvlJc w:val="left"/>
      <w:pPr>
        <w:tabs>
          <w:tab w:val="num" w:pos="720"/>
        </w:tabs>
        <w:ind w:left="720" w:hanging="360"/>
      </w:pPr>
      <w:rPr>
        <w:rFonts w:ascii="Symbol" w:hAnsi="Symbol" w:hint="default"/>
        <w:b/>
        <w:bCs/>
        <w:color w:val="FF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0">
    <w:nsid w:val="49D4148A"/>
    <w:multiLevelType w:val="multilevel"/>
    <w:tmpl w:val="674A03A6"/>
    <w:lvl w:ilvl="0">
      <w:start w:val="1"/>
      <w:numFmt w:val="bullet"/>
      <w:lvlText w:val=""/>
      <w:lvlPicBulletId w:val="3"/>
      <w:lvlJc w:val="left"/>
      <w:pPr>
        <w:tabs>
          <w:tab w:val="num" w:pos="720"/>
        </w:tabs>
        <w:ind w:left="720" w:hanging="360"/>
      </w:pPr>
      <w:rPr>
        <w:rFonts w:ascii="Symbol" w:hAnsi="Symbol" w:hint="default"/>
        <w:b/>
        <w:bCs/>
        <w:color w:val="FF0000"/>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1">
    <w:nsid w:val="4AB00463"/>
    <w:multiLevelType w:val="hybridMultilevel"/>
    <w:tmpl w:val="D14CF1D4"/>
    <w:lvl w:ilvl="0" w:tplc="F3E8AFF2">
      <w:start w:val="1"/>
      <w:numFmt w:val="lowerLetter"/>
      <w:pStyle w:val="Titre3"/>
      <w:lvlText w:val="%1)"/>
      <w:lvlJc w:val="left"/>
      <w:pPr>
        <w:ind w:left="1440" w:hanging="360"/>
      </w:pPr>
    </w:lvl>
    <w:lvl w:ilvl="1" w:tplc="040C0019" w:tentative="1">
      <w:start w:val="1"/>
      <w:numFmt w:val="lowerLetter"/>
      <w:lvlText w:val="%2."/>
      <w:lvlJc w:val="left"/>
      <w:pPr>
        <w:ind w:left="2160" w:hanging="360"/>
      </w:pPr>
    </w:lvl>
    <w:lvl w:ilvl="2" w:tplc="040C001B">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12">
    <w:nsid w:val="4AE56D71"/>
    <w:multiLevelType w:val="hybridMultilevel"/>
    <w:tmpl w:val="5CB87C94"/>
    <w:lvl w:ilvl="0" w:tplc="B69AAAD4">
      <w:start w:val="1"/>
      <w:numFmt w:val="lowerLetter"/>
      <w:pStyle w:val="TTA"/>
      <w:lvlText w:val="%1)"/>
      <w:lvlJc w:val="left"/>
      <w:pPr>
        <w:ind w:left="1145" w:hanging="360"/>
      </w:pPr>
    </w:lvl>
    <w:lvl w:ilvl="1" w:tplc="040C0019">
      <w:start w:val="1"/>
      <w:numFmt w:val="lowerLetter"/>
      <w:lvlText w:val="%2."/>
      <w:lvlJc w:val="left"/>
      <w:pPr>
        <w:ind w:left="1865" w:hanging="360"/>
      </w:pPr>
    </w:lvl>
    <w:lvl w:ilvl="2" w:tplc="040C001B" w:tentative="1">
      <w:start w:val="1"/>
      <w:numFmt w:val="lowerRoman"/>
      <w:lvlText w:val="%3."/>
      <w:lvlJc w:val="right"/>
      <w:pPr>
        <w:ind w:left="2585" w:hanging="180"/>
      </w:pPr>
    </w:lvl>
    <w:lvl w:ilvl="3" w:tplc="040C000F" w:tentative="1">
      <w:start w:val="1"/>
      <w:numFmt w:val="decimal"/>
      <w:lvlText w:val="%4."/>
      <w:lvlJc w:val="left"/>
      <w:pPr>
        <w:ind w:left="3305" w:hanging="360"/>
      </w:pPr>
    </w:lvl>
    <w:lvl w:ilvl="4" w:tplc="040C0019" w:tentative="1">
      <w:start w:val="1"/>
      <w:numFmt w:val="lowerLetter"/>
      <w:lvlText w:val="%5."/>
      <w:lvlJc w:val="left"/>
      <w:pPr>
        <w:ind w:left="4025" w:hanging="360"/>
      </w:pPr>
    </w:lvl>
    <w:lvl w:ilvl="5" w:tplc="040C001B" w:tentative="1">
      <w:start w:val="1"/>
      <w:numFmt w:val="lowerRoman"/>
      <w:lvlText w:val="%6."/>
      <w:lvlJc w:val="right"/>
      <w:pPr>
        <w:ind w:left="4745" w:hanging="180"/>
      </w:pPr>
    </w:lvl>
    <w:lvl w:ilvl="6" w:tplc="040C000F" w:tentative="1">
      <w:start w:val="1"/>
      <w:numFmt w:val="decimal"/>
      <w:lvlText w:val="%7."/>
      <w:lvlJc w:val="left"/>
      <w:pPr>
        <w:ind w:left="5465" w:hanging="360"/>
      </w:pPr>
    </w:lvl>
    <w:lvl w:ilvl="7" w:tplc="040C0019" w:tentative="1">
      <w:start w:val="1"/>
      <w:numFmt w:val="lowerLetter"/>
      <w:lvlText w:val="%8."/>
      <w:lvlJc w:val="left"/>
      <w:pPr>
        <w:ind w:left="6185" w:hanging="360"/>
      </w:pPr>
    </w:lvl>
    <w:lvl w:ilvl="8" w:tplc="040C001B" w:tentative="1">
      <w:start w:val="1"/>
      <w:numFmt w:val="lowerRoman"/>
      <w:lvlText w:val="%9."/>
      <w:lvlJc w:val="right"/>
      <w:pPr>
        <w:ind w:left="6905" w:hanging="180"/>
      </w:pPr>
    </w:lvl>
  </w:abstractNum>
  <w:abstractNum w:abstractNumId="113">
    <w:nsid w:val="4B4A0D6E"/>
    <w:multiLevelType w:val="multilevel"/>
    <w:tmpl w:val="E6A4D55E"/>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B5115F3"/>
    <w:multiLevelType w:val="singleLevel"/>
    <w:tmpl w:val="E720729C"/>
    <w:lvl w:ilvl="0">
      <w:start w:val="1"/>
      <w:numFmt w:val="bullet"/>
      <w:pStyle w:val="texte3"/>
      <w:lvlText w:val=""/>
      <w:lvlJc w:val="left"/>
      <w:pPr>
        <w:tabs>
          <w:tab w:val="num" w:pos="1494"/>
        </w:tabs>
        <w:ind w:left="1474" w:hanging="340"/>
      </w:pPr>
      <w:rPr>
        <w:rFonts w:ascii="Wingdings" w:hAnsi="Wingdings" w:hint="default"/>
      </w:rPr>
    </w:lvl>
  </w:abstractNum>
  <w:abstractNum w:abstractNumId="115">
    <w:nsid w:val="4BFB147B"/>
    <w:multiLevelType w:val="hybridMultilevel"/>
    <w:tmpl w:val="E96C96E6"/>
    <w:lvl w:ilvl="0" w:tplc="245A005A">
      <w:numFmt w:val="bullet"/>
      <w:lvlText w:val=""/>
      <w:lvlJc w:val="left"/>
      <w:pPr>
        <w:tabs>
          <w:tab w:val="num" w:pos="720"/>
        </w:tabs>
        <w:ind w:left="720" w:hanging="360"/>
      </w:pPr>
      <w:rPr>
        <w:rFonts w:ascii="Wingdings 2" w:hAnsi="Wingdings 2" w:hint="default"/>
        <w:caps w:val="0"/>
        <w:strike w:val="0"/>
        <w:dstrike w:val="0"/>
        <w:vanish w:val="0"/>
        <w:color w:val="002060"/>
        <w:sz w:val="22"/>
        <w:vertAlign w:val="baseline"/>
      </w:rPr>
    </w:lvl>
    <w:lvl w:ilvl="1" w:tplc="040C0003">
      <w:start w:val="1"/>
      <w:numFmt w:val="bullet"/>
      <w:lvlText w:val="-"/>
      <w:lvlJc w:val="left"/>
      <w:pPr>
        <w:tabs>
          <w:tab w:val="num" w:pos="1440"/>
        </w:tabs>
        <w:ind w:left="1440" w:hanging="360"/>
      </w:pPr>
      <w:rPr>
        <w:rFonts w:ascii="Times New Roman" w:hAnsi="Times New Roman" w:hint="default"/>
      </w:rPr>
    </w:lvl>
    <w:lvl w:ilvl="2" w:tplc="040C0005" w:tentative="1">
      <w:start w:val="1"/>
      <w:numFmt w:val="bullet"/>
      <w:lvlText w:val="-"/>
      <w:lvlJc w:val="left"/>
      <w:pPr>
        <w:tabs>
          <w:tab w:val="num" w:pos="2160"/>
        </w:tabs>
        <w:ind w:left="2160" w:hanging="360"/>
      </w:pPr>
      <w:rPr>
        <w:rFonts w:ascii="Times New Roman" w:hAnsi="Times New Roman" w:hint="default"/>
      </w:rPr>
    </w:lvl>
    <w:lvl w:ilvl="3" w:tplc="040C0001" w:tentative="1">
      <w:start w:val="1"/>
      <w:numFmt w:val="bullet"/>
      <w:lvlText w:val="-"/>
      <w:lvlJc w:val="left"/>
      <w:pPr>
        <w:tabs>
          <w:tab w:val="num" w:pos="2880"/>
        </w:tabs>
        <w:ind w:left="2880" w:hanging="360"/>
      </w:pPr>
      <w:rPr>
        <w:rFonts w:ascii="Times New Roman" w:hAnsi="Times New Roman" w:hint="default"/>
      </w:rPr>
    </w:lvl>
    <w:lvl w:ilvl="4" w:tplc="040C0003" w:tentative="1">
      <w:start w:val="1"/>
      <w:numFmt w:val="bullet"/>
      <w:lvlText w:val="-"/>
      <w:lvlJc w:val="left"/>
      <w:pPr>
        <w:tabs>
          <w:tab w:val="num" w:pos="3600"/>
        </w:tabs>
        <w:ind w:left="3600" w:hanging="360"/>
      </w:pPr>
      <w:rPr>
        <w:rFonts w:ascii="Times New Roman" w:hAnsi="Times New Roman" w:hint="default"/>
      </w:rPr>
    </w:lvl>
    <w:lvl w:ilvl="5" w:tplc="040C0005" w:tentative="1">
      <w:start w:val="1"/>
      <w:numFmt w:val="bullet"/>
      <w:lvlText w:val="-"/>
      <w:lvlJc w:val="left"/>
      <w:pPr>
        <w:tabs>
          <w:tab w:val="num" w:pos="4320"/>
        </w:tabs>
        <w:ind w:left="4320" w:hanging="360"/>
      </w:pPr>
      <w:rPr>
        <w:rFonts w:ascii="Times New Roman" w:hAnsi="Times New Roman" w:hint="default"/>
      </w:rPr>
    </w:lvl>
    <w:lvl w:ilvl="6" w:tplc="040C0001" w:tentative="1">
      <w:start w:val="1"/>
      <w:numFmt w:val="bullet"/>
      <w:lvlText w:val="-"/>
      <w:lvlJc w:val="left"/>
      <w:pPr>
        <w:tabs>
          <w:tab w:val="num" w:pos="5040"/>
        </w:tabs>
        <w:ind w:left="5040" w:hanging="360"/>
      </w:pPr>
      <w:rPr>
        <w:rFonts w:ascii="Times New Roman" w:hAnsi="Times New Roman" w:hint="default"/>
      </w:rPr>
    </w:lvl>
    <w:lvl w:ilvl="7" w:tplc="040C0003" w:tentative="1">
      <w:start w:val="1"/>
      <w:numFmt w:val="bullet"/>
      <w:lvlText w:val="-"/>
      <w:lvlJc w:val="left"/>
      <w:pPr>
        <w:tabs>
          <w:tab w:val="num" w:pos="5760"/>
        </w:tabs>
        <w:ind w:left="5760" w:hanging="360"/>
      </w:pPr>
      <w:rPr>
        <w:rFonts w:ascii="Times New Roman" w:hAnsi="Times New Roman" w:hint="default"/>
      </w:rPr>
    </w:lvl>
    <w:lvl w:ilvl="8" w:tplc="040C0005" w:tentative="1">
      <w:start w:val="1"/>
      <w:numFmt w:val="bullet"/>
      <w:lvlText w:val="-"/>
      <w:lvlJc w:val="left"/>
      <w:pPr>
        <w:tabs>
          <w:tab w:val="num" w:pos="6480"/>
        </w:tabs>
        <w:ind w:left="6480" w:hanging="360"/>
      </w:pPr>
      <w:rPr>
        <w:rFonts w:ascii="Times New Roman" w:hAnsi="Times New Roman" w:hint="default"/>
      </w:rPr>
    </w:lvl>
  </w:abstractNum>
  <w:abstractNum w:abstractNumId="116">
    <w:nsid w:val="4C8B2614"/>
    <w:multiLevelType w:val="hybridMultilevel"/>
    <w:tmpl w:val="C83649A0"/>
    <w:lvl w:ilvl="0" w:tplc="040C000D">
      <w:numFmt w:val="bullet"/>
      <w:lvlText w:val="-"/>
      <w:lvlJc w:val="left"/>
      <w:pPr>
        <w:ind w:left="76" w:hanging="360"/>
      </w:pPr>
      <w:rPr>
        <w:rFonts w:ascii="Gill Sans MT" w:eastAsiaTheme="minorHAnsi" w:hAnsi="Gill Sans MT" w:cstheme="minorBidi" w:hint="default"/>
      </w:rPr>
    </w:lvl>
    <w:lvl w:ilvl="1" w:tplc="040C0003" w:tentative="1">
      <w:start w:val="1"/>
      <w:numFmt w:val="bullet"/>
      <w:lvlText w:val="o"/>
      <w:lvlJc w:val="left"/>
      <w:pPr>
        <w:ind w:left="796" w:hanging="360"/>
      </w:pPr>
      <w:rPr>
        <w:rFonts w:ascii="Courier New" w:hAnsi="Courier New" w:cs="Courier New" w:hint="default"/>
      </w:rPr>
    </w:lvl>
    <w:lvl w:ilvl="2" w:tplc="040C0005" w:tentative="1">
      <w:start w:val="1"/>
      <w:numFmt w:val="bullet"/>
      <w:lvlText w:val=""/>
      <w:lvlJc w:val="left"/>
      <w:pPr>
        <w:ind w:left="1516" w:hanging="360"/>
      </w:pPr>
      <w:rPr>
        <w:rFonts w:ascii="Wingdings" w:hAnsi="Wingdings" w:hint="default"/>
      </w:rPr>
    </w:lvl>
    <w:lvl w:ilvl="3" w:tplc="040C0001" w:tentative="1">
      <w:start w:val="1"/>
      <w:numFmt w:val="bullet"/>
      <w:lvlText w:val=""/>
      <w:lvlJc w:val="left"/>
      <w:pPr>
        <w:ind w:left="2236" w:hanging="360"/>
      </w:pPr>
      <w:rPr>
        <w:rFonts w:ascii="Symbol" w:hAnsi="Symbol" w:hint="default"/>
      </w:rPr>
    </w:lvl>
    <w:lvl w:ilvl="4" w:tplc="040C0003" w:tentative="1">
      <w:start w:val="1"/>
      <w:numFmt w:val="bullet"/>
      <w:lvlText w:val="o"/>
      <w:lvlJc w:val="left"/>
      <w:pPr>
        <w:ind w:left="2956" w:hanging="360"/>
      </w:pPr>
      <w:rPr>
        <w:rFonts w:ascii="Courier New" w:hAnsi="Courier New" w:cs="Courier New" w:hint="default"/>
      </w:rPr>
    </w:lvl>
    <w:lvl w:ilvl="5" w:tplc="040C0005" w:tentative="1">
      <w:start w:val="1"/>
      <w:numFmt w:val="bullet"/>
      <w:lvlText w:val=""/>
      <w:lvlJc w:val="left"/>
      <w:pPr>
        <w:ind w:left="3676" w:hanging="360"/>
      </w:pPr>
      <w:rPr>
        <w:rFonts w:ascii="Wingdings" w:hAnsi="Wingdings" w:hint="default"/>
      </w:rPr>
    </w:lvl>
    <w:lvl w:ilvl="6" w:tplc="040C0001" w:tentative="1">
      <w:start w:val="1"/>
      <w:numFmt w:val="bullet"/>
      <w:lvlText w:val=""/>
      <w:lvlJc w:val="left"/>
      <w:pPr>
        <w:ind w:left="4396" w:hanging="360"/>
      </w:pPr>
      <w:rPr>
        <w:rFonts w:ascii="Symbol" w:hAnsi="Symbol" w:hint="default"/>
      </w:rPr>
    </w:lvl>
    <w:lvl w:ilvl="7" w:tplc="040C0003" w:tentative="1">
      <w:start w:val="1"/>
      <w:numFmt w:val="bullet"/>
      <w:lvlText w:val="o"/>
      <w:lvlJc w:val="left"/>
      <w:pPr>
        <w:ind w:left="5116" w:hanging="360"/>
      </w:pPr>
      <w:rPr>
        <w:rFonts w:ascii="Courier New" w:hAnsi="Courier New" w:cs="Courier New" w:hint="default"/>
      </w:rPr>
    </w:lvl>
    <w:lvl w:ilvl="8" w:tplc="040C0005" w:tentative="1">
      <w:start w:val="1"/>
      <w:numFmt w:val="bullet"/>
      <w:lvlText w:val=""/>
      <w:lvlJc w:val="left"/>
      <w:pPr>
        <w:ind w:left="5836" w:hanging="360"/>
      </w:pPr>
      <w:rPr>
        <w:rFonts w:ascii="Wingdings" w:hAnsi="Wingdings" w:hint="default"/>
      </w:rPr>
    </w:lvl>
  </w:abstractNum>
  <w:abstractNum w:abstractNumId="117">
    <w:nsid w:val="4D5A31B4"/>
    <w:multiLevelType w:val="hybridMultilevel"/>
    <w:tmpl w:val="F68883B2"/>
    <w:lvl w:ilvl="0" w:tplc="A9E09750">
      <w:start w:val="1"/>
      <w:numFmt w:val="bullet"/>
      <w:lvlText w:val=""/>
      <w:lvlJc w:val="left"/>
      <w:pPr>
        <w:tabs>
          <w:tab w:val="num" w:pos="720"/>
        </w:tabs>
        <w:ind w:left="720" w:hanging="360"/>
      </w:pPr>
      <w:rPr>
        <w:rFonts w:ascii="Symbol" w:hAnsi="Symbol" w:hint="default"/>
        <w:color w:val="FF0000"/>
        <w:sz w:val="24"/>
        <w:szCs w:val="4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18">
    <w:nsid w:val="4D8409C6"/>
    <w:multiLevelType w:val="hybridMultilevel"/>
    <w:tmpl w:val="8BF22F9E"/>
    <w:lvl w:ilvl="0" w:tplc="E2F424F8">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9">
    <w:nsid w:val="4E537DE3"/>
    <w:multiLevelType w:val="hybridMultilevel"/>
    <w:tmpl w:val="84C04828"/>
    <w:lvl w:ilvl="0" w:tplc="A9E09750">
      <w:start w:val="1"/>
      <w:numFmt w:val="bullet"/>
      <w:lvlText w:val=""/>
      <w:lvlJc w:val="left"/>
      <w:pPr>
        <w:tabs>
          <w:tab w:val="num" w:pos="720"/>
        </w:tabs>
        <w:ind w:left="720" w:hanging="360"/>
      </w:pPr>
      <w:rPr>
        <w:rFonts w:ascii="Symbol" w:hAnsi="Symbol" w:hint="default"/>
        <w:color w:val="FF0000"/>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20">
    <w:nsid w:val="4EAF4EDE"/>
    <w:multiLevelType w:val="hybridMultilevel"/>
    <w:tmpl w:val="A7B41B72"/>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nsid w:val="4F675D65"/>
    <w:multiLevelType w:val="hybridMultilevel"/>
    <w:tmpl w:val="7AB01F64"/>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2">
    <w:nsid w:val="50691F96"/>
    <w:multiLevelType w:val="hybridMultilevel"/>
    <w:tmpl w:val="05BECC12"/>
    <w:lvl w:ilvl="0" w:tplc="A9E09750">
      <w:start w:val="1"/>
      <w:numFmt w:val="bullet"/>
      <w:lvlText w:val=""/>
      <w:lvlJc w:val="left"/>
      <w:pPr>
        <w:tabs>
          <w:tab w:val="num" w:pos="720"/>
        </w:tabs>
        <w:ind w:left="720" w:hanging="360"/>
      </w:pPr>
      <w:rPr>
        <w:rFonts w:ascii="Symbol" w:hAnsi="Symbol" w:hint="default"/>
        <w:color w:val="FF0000"/>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23">
    <w:nsid w:val="511B50B4"/>
    <w:multiLevelType w:val="hybridMultilevel"/>
    <w:tmpl w:val="D71E4632"/>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nsid w:val="519911AB"/>
    <w:multiLevelType w:val="hybridMultilevel"/>
    <w:tmpl w:val="0FC8BC04"/>
    <w:lvl w:ilvl="0" w:tplc="A9E09750">
      <w:start w:val="1"/>
      <w:numFmt w:val="bullet"/>
      <w:lvlText w:val=""/>
      <w:lvlJc w:val="left"/>
      <w:pPr>
        <w:ind w:left="1494"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23" w:hanging="360"/>
      </w:pPr>
      <w:rPr>
        <w:rFonts w:ascii="Courier New" w:hAnsi="Courier New" w:cs="Courier New" w:hint="default"/>
      </w:rPr>
    </w:lvl>
    <w:lvl w:ilvl="2" w:tplc="040C0005" w:tentative="1">
      <w:start w:val="1"/>
      <w:numFmt w:val="bullet"/>
      <w:lvlText w:val=""/>
      <w:lvlJc w:val="left"/>
      <w:pPr>
        <w:ind w:left="2443" w:hanging="360"/>
      </w:pPr>
      <w:rPr>
        <w:rFonts w:ascii="Wingdings" w:hAnsi="Wingdings" w:hint="default"/>
      </w:rPr>
    </w:lvl>
    <w:lvl w:ilvl="3" w:tplc="040C0001" w:tentative="1">
      <w:start w:val="1"/>
      <w:numFmt w:val="bullet"/>
      <w:lvlText w:val=""/>
      <w:lvlJc w:val="left"/>
      <w:pPr>
        <w:ind w:left="3163" w:hanging="360"/>
      </w:pPr>
      <w:rPr>
        <w:rFonts w:ascii="Symbol" w:hAnsi="Symbol" w:hint="default"/>
      </w:rPr>
    </w:lvl>
    <w:lvl w:ilvl="4" w:tplc="040C0003" w:tentative="1">
      <w:start w:val="1"/>
      <w:numFmt w:val="bullet"/>
      <w:lvlText w:val="o"/>
      <w:lvlJc w:val="left"/>
      <w:pPr>
        <w:ind w:left="3883" w:hanging="360"/>
      </w:pPr>
      <w:rPr>
        <w:rFonts w:ascii="Courier New" w:hAnsi="Courier New" w:cs="Courier New" w:hint="default"/>
      </w:rPr>
    </w:lvl>
    <w:lvl w:ilvl="5" w:tplc="040C0005" w:tentative="1">
      <w:start w:val="1"/>
      <w:numFmt w:val="bullet"/>
      <w:lvlText w:val=""/>
      <w:lvlJc w:val="left"/>
      <w:pPr>
        <w:ind w:left="4603" w:hanging="360"/>
      </w:pPr>
      <w:rPr>
        <w:rFonts w:ascii="Wingdings" w:hAnsi="Wingdings" w:hint="default"/>
      </w:rPr>
    </w:lvl>
    <w:lvl w:ilvl="6" w:tplc="040C0001" w:tentative="1">
      <w:start w:val="1"/>
      <w:numFmt w:val="bullet"/>
      <w:lvlText w:val=""/>
      <w:lvlJc w:val="left"/>
      <w:pPr>
        <w:ind w:left="5323" w:hanging="360"/>
      </w:pPr>
      <w:rPr>
        <w:rFonts w:ascii="Symbol" w:hAnsi="Symbol" w:hint="default"/>
      </w:rPr>
    </w:lvl>
    <w:lvl w:ilvl="7" w:tplc="040C0003" w:tentative="1">
      <w:start w:val="1"/>
      <w:numFmt w:val="bullet"/>
      <w:lvlText w:val="o"/>
      <w:lvlJc w:val="left"/>
      <w:pPr>
        <w:ind w:left="6043" w:hanging="360"/>
      </w:pPr>
      <w:rPr>
        <w:rFonts w:ascii="Courier New" w:hAnsi="Courier New" w:cs="Courier New" w:hint="default"/>
      </w:rPr>
    </w:lvl>
    <w:lvl w:ilvl="8" w:tplc="040C0005" w:tentative="1">
      <w:start w:val="1"/>
      <w:numFmt w:val="bullet"/>
      <w:lvlText w:val=""/>
      <w:lvlJc w:val="left"/>
      <w:pPr>
        <w:ind w:left="6763" w:hanging="360"/>
      </w:pPr>
      <w:rPr>
        <w:rFonts w:ascii="Wingdings" w:hAnsi="Wingdings" w:hint="default"/>
      </w:rPr>
    </w:lvl>
  </w:abstractNum>
  <w:abstractNum w:abstractNumId="125">
    <w:nsid w:val="53757A13"/>
    <w:multiLevelType w:val="hybridMultilevel"/>
    <w:tmpl w:val="E47AB342"/>
    <w:lvl w:ilvl="0" w:tplc="7338C0D8">
      <w:start w:val="1"/>
      <w:numFmt w:val="bullet"/>
      <w:lvlText w:val=""/>
      <w:lvlPicBulletId w:val="4"/>
      <w:lvlJc w:val="left"/>
      <w:pPr>
        <w:tabs>
          <w:tab w:val="num" w:pos="-222"/>
        </w:tabs>
        <w:ind w:left="-52" w:firstLine="52"/>
      </w:pPr>
      <w:rPr>
        <w:rFonts w:ascii="Symbol" w:hAnsi="Symbol" w:hint="default"/>
        <w:color w:val="auto"/>
      </w:rPr>
    </w:lvl>
    <w:lvl w:ilvl="1" w:tplc="54781906">
      <w:start w:val="1"/>
      <w:numFmt w:val="bullet"/>
      <w:lvlText w:val="o"/>
      <w:lvlJc w:val="left"/>
      <w:pPr>
        <w:tabs>
          <w:tab w:val="num" w:pos="-540"/>
        </w:tabs>
        <w:ind w:left="-540" w:hanging="360"/>
      </w:pPr>
      <w:rPr>
        <w:rFonts w:ascii="Courier New" w:hAnsi="Courier New" w:cs="Courier New" w:hint="default"/>
      </w:rPr>
    </w:lvl>
    <w:lvl w:ilvl="2" w:tplc="040C0005">
      <w:start w:val="1"/>
      <w:numFmt w:val="bullet"/>
      <w:lvlText w:val=""/>
      <w:lvlJc w:val="left"/>
      <w:pPr>
        <w:tabs>
          <w:tab w:val="num" w:pos="180"/>
        </w:tabs>
        <w:ind w:left="180" w:hanging="360"/>
      </w:pPr>
      <w:rPr>
        <w:rFonts w:ascii="Wingdings" w:hAnsi="Wingdings" w:hint="default"/>
      </w:rPr>
    </w:lvl>
    <w:lvl w:ilvl="3" w:tplc="040C0001">
      <w:start w:val="1"/>
      <w:numFmt w:val="bullet"/>
      <w:lvlText w:val=""/>
      <w:lvlJc w:val="left"/>
      <w:pPr>
        <w:tabs>
          <w:tab w:val="num" w:pos="900"/>
        </w:tabs>
        <w:ind w:left="900" w:hanging="360"/>
      </w:pPr>
      <w:rPr>
        <w:rFonts w:ascii="Symbol" w:hAnsi="Symbol" w:hint="default"/>
      </w:rPr>
    </w:lvl>
    <w:lvl w:ilvl="4" w:tplc="040C0003">
      <w:start w:val="1"/>
      <w:numFmt w:val="bullet"/>
      <w:lvlText w:val="o"/>
      <w:lvlJc w:val="left"/>
      <w:pPr>
        <w:tabs>
          <w:tab w:val="num" w:pos="1620"/>
        </w:tabs>
        <w:ind w:left="1620" w:hanging="360"/>
      </w:pPr>
      <w:rPr>
        <w:rFonts w:ascii="Courier New" w:hAnsi="Courier New" w:cs="Courier New" w:hint="default"/>
      </w:rPr>
    </w:lvl>
    <w:lvl w:ilvl="5" w:tplc="040C0005" w:tentative="1">
      <w:start w:val="1"/>
      <w:numFmt w:val="bullet"/>
      <w:lvlText w:val=""/>
      <w:lvlJc w:val="left"/>
      <w:pPr>
        <w:tabs>
          <w:tab w:val="num" w:pos="2340"/>
        </w:tabs>
        <w:ind w:left="2340" w:hanging="360"/>
      </w:pPr>
      <w:rPr>
        <w:rFonts w:ascii="Wingdings" w:hAnsi="Wingdings" w:hint="default"/>
      </w:rPr>
    </w:lvl>
    <w:lvl w:ilvl="6" w:tplc="040C0001" w:tentative="1">
      <w:start w:val="1"/>
      <w:numFmt w:val="bullet"/>
      <w:lvlText w:val=""/>
      <w:lvlJc w:val="left"/>
      <w:pPr>
        <w:tabs>
          <w:tab w:val="num" w:pos="3060"/>
        </w:tabs>
        <w:ind w:left="3060" w:hanging="360"/>
      </w:pPr>
      <w:rPr>
        <w:rFonts w:ascii="Symbol" w:hAnsi="Symbol" w:hint="default"/>
      </w:rPr>
    </w:lvl>
    <w:lvl w:ilvl="7" w:tplc="040C0003" w:tentative="1">
      <w:start w:val="1"/>
      <w:numFmt w:val="bullet"/>
      <w:lvlText w:val="o"/>
      <w:lvlJc w:val="left"/>
      <w:pPr>
        <w:tabs>
          <w:tab w:val="num" w:pos="3780"/>
        </w:tabs>
        <w:ind w:left="3780" w:hanging="360"/>
      </w:pPr>
      <w:rPr>
        <w:rFonts w:ascii="Courier New" w:hAnsi="Courier New" w:cs="Courier New" w:hint="default"/>
      </w:rPr>
    </w:lvl>
    <w:lvl w:ilvl="8" w:tplc="040C0005" w:tentative="1">
      <w:start w:val="1"/>
      <w:numFmt w:val="bullet"/>
      <w:lvlText w:val=""/>
      <w:lvlJc w:val="left"/>
      <w:pPr>
        <w:tabs>
          <w:tab w:val="num" w:pos="4500"/>
        </w:tabs>
        <w:ind w:left="4500" w:hanging="360"/>
      </w:pPr>
      <w:rPr>
        <w:rFonts w:ascii="Wingdings" w:hAnsi="Wingdings" w:hint="default"/>
      </w:rPr>
    </w:lvl>
  </w:abstractNum>
  <w:abstractNum w:abstractNumId="126">
    <w:nsid w:val="53C169A0"/>
    <w:multiLevelType w:val="hybridMultilevel"/>
    <w:tmpl w:val="EA72BF16"/>
    <w:lvl w:ilvl="0" w:tplc="7CE0135A">
      <w:start w:val="1"/>
      <w:numFmt w:val="bullet"/>
      <w:lvlText w:val=""/>
      <w:lvlJc w:val="left"/>
      <w:pPr>
        <w:tabs>
          <w:tab w:val="num" w:pos="720"/>
        </w:tabs>
        <w:ind w:left="720" w:hanging="360"/>
      </w:pPr>
      <w:rPr>
        <w:rFonts w:ascii="Wingdings" w:hAnsi="Wingdings" w:hint="default"/>
      </w:rPr>
    </w:lvl>
    <w:lvl w:ilvl="1" w:tplc="A9E09750">
      <w:start w:val="1"/>
      <w:numFmt w:val="bullet"/>
      <w:lvlText w:val=""/>
      <w:lvlJc w:val="left"/>
      <w:pPr>
        <w:tabs>
          <w:tab w:val="num" w:pos="1440"/>
        </w:tabs>
        <w:ind w:left="1440" w:hanging="360"/>
      </w:pPr>
      <w:rPr>
        <w:rFonts w:ascii="Symbol" w:hAnsi="Symbol" w:hint="default"/>
        <w:color w:val="FF0000"/>
      </w:rPr>
    </w:lvl>
    <w:lvl w:ilvl="2" w:tplc="C5B06312" w:tentative="1">
      <w:start w:val="1"/>
      <w:numFmt w:val="bullet"/>
      <w:lvlText w:val="-"/>
      <w:lvlJc w:val="left"/>
      <w:pPr>
        <w:tabs>
          <w:tab w:val="num" w:pos="2160"/>
        </w:tabs>
        <w:ind w:left="2160" w:hanging="360"/>
      </w:pPr>
      <w:rPr>
        <w:rFonts w:ascii="Times New Roman" w:hAnsi="Times New Roman" w:hint="default"/>
      </w:rPr>
    </w:lvl>
    <w:lvl w:ilvl="3" w:tplc="42F4F6E0" w:tentative="1">
      <w:start w:val="1"/>
      <w:numFmt w:val="bullet"/>
      <w:lvlText w:val="-"/>
      <w:lvlJc w:val="left"/>
      <w:pPr>
        <w:tabs>
          <w:tab w:val="num" w:pos="2880"/>
        </w:tabs>
        <w:ind w:left="2880" w:hanging="360"/>
      </w:pPr>
      <w:rPr>
        <w:rFonts w:ascii="Times New Roman" w:hAnsi="Times New Roman" w:hint="default"/>
      </w:rPr>
    </w:lvl>
    <w:lvl w:ilvl="4" w:tplc="9BD00936" w:tentative="1">
      <w:start w:val="1"/>
      <w:numFmt w:val="bullet"/>
      <w:lvlText w:val="-"/>
      <w:lvlJc w:val="left"/>
      <w:pPr>
        <w:tabs>
          <w:tab w:val="num" w:pos="3600"/>
        </w:tabs>
        <w:ind w:left="3600" w:hanging="360"/>
      </w:pPr>
      <w:rPr>
        <w:rFonts w:ascii="Times New Roman" w:hAnsi="Times New Roman" w:hint="default"/>
      </w:rPr>
    </w:lvl>
    <w:lvl w:ilvl="5" w:tplc="C9F673B2" w:tentative="1">
      <w:start w:val="1"/>
      <w:numFmt w:val="bullet"/>
      <w:lvlText w:val="-"/>
      <w:lvlJc w:val="left"/>
      <w:pPr>
        <w:tabs>
          <w:tab w:val="num" w:pos="4320"/>
        </w:tabs>
        <w:ind w:left="4320" w:hanging="360"/>
      </w:pPr>
      <w:rPr>
        <w:rFonts w:ascii="Times New Roman" w:hAnsi="Times New Roman" w:hint="default"/>
      </w:rPr>
    </w:lvl>
    <w:lvl w:ilvl="6" w:tplc="F08CD9A6" w:tentative="1">
      <w:start w:val="1"/>
      <w:numFmt w:val="bullet"/>
      <w:lvlText w:val="-"/>
      <w:lvlJc w:val="left"/>
      <w:pPr>
        <w:tabs>
          <w:tab w:val="num" w:pos="5040"/>
        </w:tabs>
        <w:ind w:left="5040" w:hanging="360"/>
      </w:pPr>
      <w:rPr>
        <w:rFonts w:ascii="Times New Roman" w:hAnsi="Times New Roman" w:hint="default"/>
      </w:rPr>
    </w:lvl>
    <w:lvl w:ilvl="7" w:tplc="38881238" w:tentative="1">
      <w:start w:val="1"/>
      <w:numFmt w:val="bullet"/>
      <w:lvlText w:val="-"/>
      <w:lvlJc w:val="left"/>
      <w:pPr>
        <w:tabs>
          <w:tab w:val="num" w:pos="5760"/>
        </w:tabs>
        <w:ind w:left="5760" w:hanging="360"/>
      </w:pPr>
      <w:rPr>
        <w:rFonts w:ascii="Times New Roman" w:hAnsi="Times New Roman" w:hint="default"/>
      </w:rPr>
    </w:lvl>
    <w:lvl w:ilvl="8" w:tplc="757EE12C" w:tentative="1">
      <w:start w:val="1"/>
      <w:numFmt w:val="bullet"/>
      <w:lvlText w:val="-"/>
      <w:lvlJc w:val="left"/>
      <w:pPr>
        <w:tabs>
          <w:tab w:val="num" w:pos="6480"/>
        </w:tabs>
        <w:ind w:left="6480" w:hanging="360"/>
      </w:pPr>
      <w:rPr>
        <w:rFonts w:ascii="Times New Roman" w:hAnsi="Times New Roman" w:hint="default"/>
      </w:rPr>
    </w:lvl>
  </w:abstractNum>
  <w:abstractNum w:abstractNumId="127">
    <w:nsid w:val="54102BBC"/>
    <w:multiLevelType w:val="hybridMultilevel"/>
    <w:tmpl w:val="F20C3A92"/>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28">
    <w:nsid w:val="54DE12DB"/>
    <w:multiLevelType w:val="hybridMultilevel"/>
    <w:tmpl w:val="2C7CD858"/>
    <w:lvl w:ilvl="0" w:tplc="245A005A">
      <w:numFmt w:val="bullet"/>
      <w:lvlText w:val=""/>
      <w:lvlJc w:val="left"/>
      <w:pPr>
        <w:ind w:left="1080" w:hanging="360"/>
      </w:pPr>
      <w:rPr>
        <w:rFonts w:ascii="Wingdings 2" w:hAnsi="Wingdings 2" w:hint="default"/>
        <w:caps w:val="0"/>
        <w:strike w:val="0"/>
        <w:dstrike w:val="0"/>
        <w:vanish w:val="0"/>
        <w:color w:val="002060"/>
        <w:sz w:val="22"/>
        <w:vertAlign w:val="baseli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9">
    <w:nsid w:val="55086654"/>
    <w:multiLevelType w:val="hybridMultilevel"/>
    <w:tmpl w:val="FB8CEC60"/>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nsid w:val="55794862"/>
    <w:multiLevelType w:val="hybridMultilevel"/>
    <w:tmpl w:val="2B8E2D04"/>
    <w:styleLink w:val="StyleListeimagesdepucesGrasAutomatique3"/>
    <w:lvl w:ilvl="0" w:tplc="040C000D">
      <w:start w:val="1"/>
      <w:numFmt w:val="bullet"/>
      <w:pStyle w:val="Listepuces"/>
      <w:lvlText w:val=""/>
      <w:lvlJc w:val="left"/>
      <w:pPr>
        <w:tabs>
          <w:tab w:val="num" w:pos="1429"/>
        </w:tabs>
        <w:ind w:left="1429" w:hanging="360"/>
      </w:pPr>
      <w:rPr>
        <w:rFonts w:ascii="Symbol" w:hAnsi="Symbol" w:hint="default"/>
      </w:rPr>
    </w:lvl>
    <w:lvl w:ilvl="1" w:tplc="6722D8C8">
      <w:numFmt w:val="bullet"/>
      <w:lvlText w:val="-"/>
      <w:lvlJc w:val="left"/>
      <w:pPr>
        <w:tabs>
          <w:tab w:val="num" w:pos="2149"/>
        </w:tabs>
        <w:ind w:left="2149" w:hanging="360"/>
      </w:pPr>
      <w:rPr>
        <w:rFonts w:ascii="Arial" w:eastAsia="Times New Roman" w:hAnsi="Arial" w:cs="Arial" w:hint="default"/>
      </w:rPr>
    </w:lvl>
    <w:lvl w:ilvl="2" w:tplc="040C0005" w:tentative="1">
      <w:start w:val="1"/>
      <w:numFmt w:val="bullet"/>
      <w:lvlText w:val=""/>
      <w:lvlJc w:val="left"/>
      <w:pPr>
        <w:tabs>
          <w:tab w:val="num" w:pos="2869"/>
        </w:tabs>
        <w:ind w:left="2869" w:hanging="360"/>
      </w:pPr>
      <w:rPr>
        <w:rFonts w:ascii="Wingdings" w:hAnsi="Wingdings" w:hint="default"/>
      </w:rPr>
    </w:lvl>
    <w:lvl w:ilvl="3" w:tplc="040C0001" w:tentative="1">
      <w:start w:val="1"/>
      <w:numFmt w:val="bullet"/>
      <w:lvlText w:val=""/>
      <w:lvlJc w:val="left"/>
      <w:pPr>
        <w:tabs>
          <w:tab w:val="num" w:pos="3589"/>
        </w:tabs>
        <w:ind w:left="3589" w:hanging="360"/>
      </w:pPr>
      <w:rPr>
        <w:rFonts w:ascii="Symbol" w:hAnsi="Symbol" w:hint="default"/>
      </w:rPr>
    </w:lvl>
    <w:lvl w:ilvl="4" w:tplc="040C0003" w:tentative="1">
      <w:start w:val="1"/>
      <w:numFmt w:val="bullet"/>
      <w:lvlText w:val="o"/>
      <w:lvlJc w:val="left"/>
      <w:pPr>
        <w:tabs>
          <w:tab w:val="num" w:pos="4309"/>
        </w:tabs>
        <w:ind w:left="4309" w:hanging="360"/>
      </w:pPr>
      <w:rPr>
        <w:rFonts w:ascii="Courier New" w:hAnsi="Courier New" w:cs="Courier New" w:hint="default"/>
      </w:rPr>
    </w:lvl>
    <w:lvl w:ilvl="5" w:tplc="040C0005" w:tentative="1">
      <w:start w:val="1"/>
      <w:numFmt w:val="bullet"/>
      <w:lvlText w:val=""/>
      <w:lvlJc w:val="left"/>
      <w:pPr>
        <w:tabs>
          <w:tab w:val="num" w:pos="5029"/>
        </w:tabs>
        <w:ind w:left="5029" w:hanging="360"/>
      </w:pPr>
      <w:rPr>
        <w:rFonts w:ascii="Wingdings" w:hAnsi="Wingdings" w:hint="default"/>
      </w:rPr>
    </w:lvl>
    <w:lvl w:ilvl="6" w:tplc="040C0001" w:tentative="1">
      <w:start w:val="1"/>
      <w:numFmt w:val="bullet"/>
      <w:lvlText w:val=""/>
      <w:lvlJc w:val="left"/>
      <w:pPr>
        <w:tabs>
          <w:tab w:val="num" w:pos="5749"/>
        </w:tabs>
        <w:ind w:left="5749" w:hanging="360"/>
      </w:pPr>
      <w:rPr>
        <w:rFonts w:ascii="Symbol" w:hAnsi="Symbol" w:hint="default"/>
      </w:rPr>
    </w:lvl>
    <w:lvl w:ilvl="7" w:tplc="040C0003" w:tentative="1">
      <w:start w:val="1"/>
      <w:numFmt w:val="bullet"/>
      <w:lvlText w:val="o"/>
      <w:lvlJc w:val="left"/>
      <w:pPr>
        <w:tabs>
          <w:tab w:val="num" w:pos="6469"/>
        </w:tabs>
        <w:ind w:left="6469" w:hanging="360"/>
      </w:pPr>
      <w:rPr>
        <w:rFonts w:ascii="Courier New" w:hAnsi="Courier New" w:cs="Courier New" w:hint="default"/>
      </w:rPr>
    </w:lvl>
    <w:lvl w:ilvl="8" w:tplc="040C0005" w:tentative="1">
      <w:start w:val="1"/>
      <w:numFmt w:val="bullet"/>
      <w:lvlText w:val=""/>
      <w:lvlJc w:val="left"/>
      <w:pPr>
        <w:tabs>
          <w:tab w:val="num" w:pos="7189"/>
        </w:tabs>
        <w:ind w:left="7189" w:hanging="360"/>
      </w:pPr>
      <w:rPr>
        <w:rFonts w:ascii="Wingdings" w:hAnsi="Wingdings" w:hint="default"/>
      </w:rPr>
    </w:lvl>
  </w:abstractNum>
  <w:abstractNum w:abstractNumId="131">
    <w:nsid w:val="55EA3C9D"/>
    <w:multiLevelType w:val="hybridMultilevel"/>
    <w:tmpl w:val="1A3E01F0"/>
    <w:lvl w:ilvl="0" w:tplc="7338C0D8">
      <w:start w:val="1"/>
      <w:numFmt w:val="bullet"/>
      <w:lvlText w:val=""/>
      <w:lvlPicBulletId w:val="4"/>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nsid w:val="55F71A63"/>
    <w:multiLevelType w:val="multilevel"/>
    <w:tmpl w:val="12F0CE2E"/>
    <w:lvl w:ilvl="0">
      <w:start w:val="1"/>
      <w:numFmt w:val="bullet"/>
      <w:lvlText w:val=""/>
      <w:lvlPicBulletId w:val="3"/>
      <w:lvlJc w:val="left"/>
      <w:pPr>
        <w:tabs>
          <w:tab w:val="num" w:pos="720"/>
        </w:tabs>
        <w:ind w:left="720" w:hanging="360"/>
      </w:pPr>
      <w:rPr>
        <w:rFonts w:ascii="Symbol" w:hAnsi="Symbol" w:hint="default"/>
        <w:b/>
        <w:bCs/>
        <w:caps w:val="0"/>
        <w:strike w:val="0"/>
        <w:dstrike w:val="0"/>
        <w:vanish w:val="0"/>
        <w:color w:val="FF000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3">
    <w:nsid w:val="56996C0C"/>
    <w:multiLevelType w:val="hybridMultilevel"/>
    <w:tmpl w:val="B3066426"/>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4">
    <w:nsid w:val="569D097D"/>
    <w:multiLevelType w:val="hybridMultilevel"/>
    <w:tmpl w:val="57E08C72"/>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nsid w:val="57A931A5"/>
    <w:multiLevelType w:val="hybridMultilevel"/>
    <w:tmpl w:val="9376AA7E"/>
    <w:lvl w:ilvl="0" w:tplc="A9E09750">
      <w:start w:val="1"/>
      <w:numFmt w:val="bullet"/>
      <w:lvlText w:val=""/>
      <w:lvlJc w:val="left"/>
      <w:pPr>
        <w:ind w:left="1069" w:hanging="360"/>
      </w:pPr>
      <w:rPr>
        <w:rFonts w:ascii="Symbol" w:hAnsi="Symbol" w:hint="default"/>
        <w:color w:val="FF000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36">
    <w:nsid w:val="57E77E0A"/>
    <w:multiLevelType w:val="multilevel"/>
    <w:tmpl w:val="27F2C85A"/>
    <w:lvl w:ilvl="0">
      <w:start w:val="1"/>
      <w:numFmt w:val="bullet"/>
      <w:lvlText w:val=""/>
      <w:lvlPicBulletId w:val="3"/>
      <w:lvlJc w:val="left"/>
      <w:pPr>
        <w:tabs>
          <w:tab w:val="num" w:pos="720"/>
        </w:tabs>
        <w:ind w:left="720" w:hanging="360"/>
      </w:pPr>
      <w:rPr>
        <w:rFonts w:ascii="Symbol" w:hAnsi="Symbol" w:hint="default"/>
        <w:b/>
        <w:bCs/>
        <w:caps w:val="0"/>
        <w:strike w:val="0"/>
        <w:dstrike w:val="0"/>
        <w:vanish w:val="0"/>
        <w:color w:val="FF000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7">
    <w:nsid w:val="58CE30AE"/>
    <w:multiLevelType w:val="hybridMultilevel"/>
    <w:tmpl w:val="6736EACC"/>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8">
    <w:nsid w:val="5933487B"/>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9">
    <w:nsid w:val="5A427095"/>
    <w:multiLevelType w:val="hybridMultilevel"/>
    <w:tmpl w:val="8A08DEC2"/>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0">
    <w:nsid w:val="5ABF0FD2"/>
    <w:multiLevelType w:val="hybridMultilevel"/>
    <w:tmpl w:val="62003038"/>
    <w:lvl w:ilvl="0" w:tplc="245A005A">
      <w:numFmt w:val="bullet"/>
      <w:lvlText w:val=""/>
      <w:lvlJc w:val="left"/>
      <w:pPr>
        <w:ind w:left="720" w:hanging="360"/>
      </w:pPr>
      <w:rPr>
        <w:rFonts w:ascii="Wingdings 2" w:hAnsi="Wingdings 2" w:hint="default"/>
        <w:caps w:val="0"/>
        <w:strike w:val="0"/>
        <w:dstrike w:val="0"/>
        <w:vanish w:val="0"/>
        <w:color w:val="00206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1">
    <w:nsid w:val="5BE94B7D"/>
    <w:multiLevelType w:val="hybridMultilevel"/>
    <w:tmpl w:val="6FDA5CA4"/>
    <w:lvl w:ilvl="0" w:tplc="FBC41704">
      <w:start w:val="6"/>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2">
    <w:nsid w:val="5D4912AC"/>
    <w:multiLevelType w:val="hybridMultilevel"/>
    <w:tmpl w:val="FD006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nsid w:val="5E84299E"/>
    <w:multiLevelType w:val="multilevel"/>
    <w:tmpl w:val="C096E774"/>
    <w:lvl w:ilvl="0">
      <w:start w:val="1"/>
      <w:numFmt w:val="bullet"/>
      <w:lvlText w:val=""/>
      <w:lvlPicBulletId w:val="0"/>
      <w:lvlJc w:val="left"/>
      <w:pPr>
        <w:tabs>
          <w:tab w:val="num" w:pos="720"/>
        </w:tabs>
        <w:ind w:left="720" w:hanging="360"/>
      </w:pPr>
      <w:rPr>
        <w:rFonts w:ascii="Symbol" w:hAnsi="Symbol" w:hint="default"/>
        <w:color w:val="auto"/>
        <w:sz w:val="20"/>
      </w:rPr>
    </w:lvl>
    <w:lvl w:ilvl="1">
      <w:start w:val="1"/>
      <w:numFmt w:val="bullet"/>
      <w:lvlText w:val="-"/>
      <w:lvlJc w:val="left"/>
      <w:pPr>
        <w:ind w:left="1440" w:hanging="360"/>
      </w:pPr>
      <w:rPr>
        <w:rFonts w:ascii="Arial" w:eastAsiaTheme="minorEastAsia" w:hAnsi="Arial" w:cs="Arial" w:hint="default"/>
      </w:rPr>
    </w:lvl>
    <w:lvl w:ilvl="2">
      <w:start w:val="1"/>
      <w:numFmt w:val="decimal"/>
      <w:lvlText w:val="(%3)"/>
      <w:lvlJc w:val="left"/>
      <w:pPr>
        <w:ind w:left="1353" w:hanging="360"/>
      </w:pPr>
      <w:rPr>
        <w:rFonts w:hint="default"/>
        <w:sz w:val="1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5EAE02CC"/>
    <w:multiLevelType w:val="hybridMultilevel"/>
    <w:tmpl w:val="EF2E5E4E"/>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nsid w:val="5EC16A74"/>
    <w:multiLevelType w:val="hybridMultilevel"/>
    <w:tmpl w:val="7E96CF5A"/>
    <w:lvl w:ilvl="0" w:tplc="A9E09750">
      <w:start w:val="1"/>
      <w:numFmt w:val="bullet"/>
      <w:lvlText w:val=""/>
      <w:lvlJc w:val="left"/>
      <w:pPr>
        <w:ind w:left="1069" w:hanging="360"/>
      </w:pPr>
      <w:rPr>
        <w:rFonts w:ascii="Symbol" w:hAnsi="Symbol" w:hint="default"/>
        <w:color w:val="FF000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46">
    <w:nsid w:val="600E3C0B"/>
    <w:multiLevelType w:val="hybridMultilevel"/>
    <w:tmpl w:val="878EC2C8"/>
    <w:lvl w:ilvl="0" w:tplc="7338C0D8">
      <w:start w:val="1"/>
      <w:numFmt w:val="bullet"/>
      <w:lvlText w:val=""/>
      <w:lvlPicBulletId w:val="4"/>
      <w:lvlJc w:val="left"/>
      <w:pPr>
        <w:ind w:left="1069" w:hanging="360"/>
      </w:pPr>
      <w:rPr>
        <w:rFonts w:ascii="Symbol" w:hAnsi="Symbol" w:hint="default"/>
        <w:color w:val="auto"/>
      </w:rPr>
    </w:lvl>
    <w:lvl w:ilvl="1" w:tplc="7338C0D8">
      <w:start w:val="1"/>
      <w:numFmt w:val="bullet"/>
      <w:lvlText w:val=""/>
      <w:lvlPicBulletId w:val="4"/>
      <w:lvlJc w:val="left"/>
      <w:pPr>
        <w:ind w:left="1789" w:hanging="360"/>
      </w:pPr>
      <w:rPr>
        <w:rFonts w:ascii="Symbol" w:hAnsi="Symbol" w:hint="default"/>
        <w:color w:val="auto"/>
      </w:rPr>
    </w:lvl>
    <w:lvl w:ilvl="2" w:tplc="040C0005">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47">
    <w:nsid w:val="60B11F74"/>
    <w:multiLevelType w:val="hybridMultilevel"/>
    <w:tmpl w:val="C9C052BE"/>
    <w:lvl w:ilvl="0" w:tplc="FFFFFFFF">
      <w:start w:val="1"/>
      <w:numFmt w:val="decimal"/>
      <w:lvlText w:val="%1."/>
      <w:lvlJc w:val="left"/>
      <w:pPr>
        <w:tabs>
          <w:tab w:val="num" w:pos="720"/>
        </w:tabs>
        <w:ind w:left="720" w:hanging="360"/>
      </w:pPr>
      <w:rPr>
        <w:rFonts w:cs="Times New Roman"/>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48">
    <w:nsid w:val="61F1293E"/>
    <w:multiLevelType w:val="hybridMultilevel"/>
    <w:tmpl w:val="A68E3DD0"/>
    <w:lvl w:ilvl="0" w:tplc="7338C0D8">
      <w:start w:val="1"/>
      <w:numFmt w:val="bullet"/>
      <w:lvlText w:val=""/>
      <w:lvlPicBulletId w:val="4"/>
      <w:lvlJc w:val="left"/>
      <w:pPr>
        <w:ind w:left="720" w:hanging="360"/>
      </w:pPr>
      <w:rPr>
        <w:rFonts w:ascii="Symbol" w:hAnsi="Symbol" w:hint="default"/>
        <w:color w:val="auto"/>
      </w:rPr>
    </w:lvl>
    <w:lvl w:ilvl="1" w:tplc="97203D48">
      <w:numFmt w:val="bullet"/>
      <w:lvlText w:val="-"/>
      <w:lvlJc w:val="left"/>
      <w:pPr>
        <w:ind w:left="1785" w:hanging="705"/>
      </w:pPr>
      <w:rPr>
        <w:rFonts w:ascii="Arial" w:eastAsia="Times New Roman" w:hAnsi="Arial" w:cs="Arial" w:hint="default"/>
      </w:rPr>
    </w:lvl>
    <w:lvl w:ilvl="2" w:tplc="CE90E336">
      <w:numFmt w:val="bullet"/>
      <w:lvlText w:val=""/>
      <w:lvlJc w:val="left"/>
      <w:pPr>
        <w:ind w:left="2160" w:hanging="360"/>
      </w:pPr>
      <w:rPr>
        <w:rFonts w:ascii="Wingdings" w:eastAsia="Times New Roman" w:hAnsi="Wingdings" w:cs="Times New Roman"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nsid w:val="62145CC1"/>
    <w:multiLevelType w:val="hybridMultilevel"/>
    <w:tmpl w:val="2A58CAEA"/>
    <w:lvl w:ilvl="0" w:tplc="245A005A">
      <w:numFmt w:val="bullet"/>
      <w:lvlText w:val=""/>
      <w:lvlJc w:val="left"/>
      <w:pPr>
        <w:tabs>
          <w:tab w:val="num" w:pos="360"/>
        </w:tabs>
        <w:ind w:left="360" w:hanging="360"/>
      </w:pPr>
      <w:rPr>
        <w:rFonts w:ascii="Wingdings 2" w:hAnsi="Wingdings 2" w:hint="default"/>
        <w:color w:val="002060"/>
      </w:rPr>
    </w:lvl>
    <w:lvl w:ilvl="1" w:tplc="040C0001">
      <w:start w:val="1"/>
      <w:numFmt w:val="bullet"/>
      <w:lvlText w:val=""/>
      <w:lvlJc w:val="left"/>
      <w:pPr>
        <w:tabs>
          <w:tab w:val="num" w:pos="-207"/>
        </w:tabs>
        <w:ind w:left="-207" w:hanging="360"/>
      </w:pPr>
      <w:rPr>
        <w:rFonts w:ascii="Symbol" w:hAnsi="Symbol" w:hint="default"/>
        <w:color w:val="FF6600"/>
      </w:rPr>
    </w:lvl>
    <w:lvl w:ilvl="2" w:tplc="040C0005">
      <w:start w:val="1"/>
      <w:numFmt w:val="bullet"/>
      <w:lvlText w:val=""/>
      <w:lvlJc w:val="left"/>
      <w:pPr>
        <w:tabs>
          <w:tab w:val="num" w:pos="513"/>
        </w:tabs>
        <w:ind w:left="513" w:hanging="360"/>
      </w:pPr>
      <w:rPr>
        <w:rFonts w:ascii="Wingdings" w:hAnsi="Wingdings" w:hint="default"/>
      </w:rPr>
    </w:lvl>
    <w:lvl w:ilvl="3" w:tplc="040C0001" w:tentative="1">
      <w:start w:val="1"/>
      <w:numFmt w:val="bullet"/>
      <w:lvlText w:val=""/>
      <w:lvlJc w:val="left"/>
      <w:pPr>
        <w:tabs>
          <w:tab w:val="num" w:pos="1233"/>
        </w:tabs>
        <w:ind w:left="1233" w:hanging="360"/>
      </w:pPr>
      <w:rPr>
        <w:rFonts w:ascii="Symbol" w:hAnsi="Symbol" w:hint="default"/>
      </w:rPr>
    </w:lvl>
    <w:lvl w:ilvl="4" w:tplc="040C0003" w:tentative="1">
      <w:start w:val="1"/>
      <w:numFmt w:val="bullet"/>
      <w:lvlText w:val="o"/>
      <w:lvlJc w:val="left"/>
      <w:pPr>
        <w:tabs>
          <w:tab w:val="num" w:pos="1953"/>
        </w:tabs>
        <w:ind w:left="1953" w:hanging="360"/>
      </w:pPr>
      <w:rPr>
        <w:rFonts w:ascii="Courier New" w:hAnsi="Courier New" w:cs="Courier New" w:hint="default"/>
      </w:rPr>
    </w:lvl>
    <w:lvl w:ilvl="5" w:tplc="040C0005" w:tentative="1">
      <w:start w:val="1"/>
      <w:numFmt w:val="bullet"/>
      <w:lvlText w:val=""/>
      <w:lvlJc w:val="left"/>
      <w:pPr>
        <w:tabs>
          <w:tab w:val="num" w:pos="2673"/>
        </w:tabs>
        <w:ind w:left="2673" w:hanging="360"/>
      </w:pPr>
      <w:rPr>
        <w:rFonts w:ascii="Wingdings" w:hAnsi="Wingdings" w:hint="default"/>
      </w:rPr>
    </w:lvl>
    <w:lvl w:ilvl="6" w:tplc="040C0001" w:tentative="1">
      <w:start w:val="1"/>
      <w:numFmt w:val="bullet"/>
      <w:lvlText w:val=""/>
      <w:lvlJc w:val="left"/>
      <w:pPr>
        <w:tabs>
          <w:tab w:val="num" w:pos="3393"/>
        </w:tabs>
        <w:ind w:left="3393" w:hanging="360"/>
      </w:pPr>
      <w:rPr>
        <w:rFonts w:ascii="Symbol" w:hAnsi="Symbol" w:hint="default"/>
      </w:rPr>
    </w:lvl>
    <w:lvl w:ilvl="7" w:tplc="040C0003" w:tentative="1">
      <w:start w:val="1"/>
      <w:numFmt w:val="bullet"/>
      <w:lvlText w:val="o"/>
      <w:lvlJc w:val="left"/>
      <w:pPr>
        <w:tabs>
          <w:tab w:val="num" w:pos="4113"/>
        </w:tabs>
        <w:ind w:left="4113" w:hanging="360"/>
      </w:pPr>
      <w:rPr>
        <w:rFonts w:ascii="Courier New" w:hAnsi="Courier New" w:cs="Courier New" w:hint="default"/>
      </w:rPr>
    </w:lvl>
    <w:lvl w:ilvl="8" w:tplc="040C0005" w:tentative="1">
      <w:start w:val="1"/>
      <w:numFmt w:val="bullet"/>
      <w:lvlText w:val=""/>
      <w:lvlJc w:val="left"/>
      <w:pPr>
        <w:tabs>
          <w:tab w:val="num" w:pos="4833"/>
        </w:tabs>
        <w:ind w:left="4833" w:hanging="360"/>
      </w:pPr>
      <w:rPr>
        <w:rFonts w:ascii="Wingdings" w:hAnsi="Wingdings" w:hint="default"/>
      </w:rPr>
    </w:lvl>
  </w:abstractNum>
  <w:abstractNum w:abstractNumId="150">
    <w:nsid w:val="624667BA"/>
    <w:multiLevelType w:val="hybridMultilevel"/>
    <w:tmpl w:val="0C300F14"/>
    <w:lvl w:ilvl="0" w:tplc="7338C0D8">
      <w:start w:val="1"/>
      <w:numFmt w:val="bullet"/>
      <w:lvlText w:val=""/>
      <w:lvlPicBulletId w:val="4"/>
      <w:lvlJc w:val="left"/>
      <w:pPr>
        <w:tabs>
          <w:tab w:val="num" w:pos="720"/>
        </w:tabs>
        <w:ind w:left="720" w:hanging="360"/>
      </w:pPr>
      <w:rPr>
        <w:rFonts w:ascii="Symbol" w:hAnsi="Symbol" w:hint="default"/>
        <w:color w:val="auto"/>
      </w:rPr>
    </w:lvl>
    <w:lvl w:ilvl="1" w:tplc="A9E09750">
      <w:start w:val="1"/>
      <w:numFmt w:val="bullet"/>
      <w:lvlText w:val=""/>
      <w:lvlJc w:val="left"/>
      <w:pPr>
        <w:ind w:left="1363" w:hanging="283"/>
      </w:pPr>
      <w:rPr>
        <w:rFonts w:ascii="Symbol" w:hAnsi="Symbol" w:hint="default"/>
        <w:caps w:val="0"/>
        <w:strike w:val="0"/>
        <w:dstrike w:val="0"/>
        <w:vanish w:val="0"/>
        <w:color w:val="FF0000"/>
        <w:sz w:val="22"/>
        <w:vertAlign w:val="baseline"/>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1">
    <w:nsid w:val="63910A9D"/>
    <w:multiLevelType w:val="hybridMultilevel"/>
    <w:tmpl w:val="CE5AC942"/>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2">
    <w:nsid w:val="6461288C"/>
    <w:multiLevelType w:val="hybridMultilevel"/>
    <w:tmpl w:val="7A4AD964"/>
    <w:lvl w:ilvl="0" w:tplc="702CC828">
      <w:start w:val="1"/>
      <w:numFmt w:val="bullet"/>
      <w:lvlText w:val="•"/>
      <w:lvlJc w:val="left"/>
      <w:pPr>
        <w:tabs>
          <w:tab w:val="num" w:pos="720"/>
        </w:tabs>
        <w:ind w:left="720" w:hanging="360"/>
      </w:pPr>
      <w:rPr>
        <w:rFonts w:ascii="Arial" w:hAnsi="Arial" w:hint="default"/>
      </w:rPr>
    </w:lvl>
    <w:lvl w:ilvl="1" w:tplc="4836C4D2" w:tentative="1">
      <w:start w:val="1"/>
      <w:numFmt w:val="bullet"/>
      <w:lvlText w:val="•"/>
      <w:lvlJc w:val="left"/>
      <w:pPr>
        <w:tabs>
          <w:tab w:val="num" w:pos="1440"/>
        </w:tabs>
        <w:ind w:left="1440" w:hanging="360"/>
      </w:pPr>
      <w:rPr>
        <w:rFonts w:ascii="Arial" w:hAnsi="Arial" w:hint="default"/>
      </w:rPr>
    </w:lvl>
    <w:lvl w:ilvl="2" w:tplc="55AE7C26" w:tentative="1">
      <w:start w:val="1"/>
      <w:numFmt w:val="bullet"/>
      <w:lvlText w:val="•"/>
      <w:lvlJc w:val="left"/>
      <w:pPr>
        <w:tabs>
          <w:tab w:val="num" w:pos="2160"/>
        </w:tabs>
        <w:ind w:left="2160" w:hanging="360"/>
      </w:pPr>
      <w:rPr>
        <w:rFonts w:ascii="Arial" w:hAnsi="Arial" w:hint="default"/>
      </w:rPr>
    </w:lvl>
    <w:lvl w:ilvl="3" w:tplc="248C55A8" w:tentative="1">
      <w:start w:val="1"/>
      <w:numFmt w:val="bullet"/>
      <w:lvlText w:val="•"/>
      <w:lvlJc w:val="left"/>
      <w:pPr>
        <w:tabs>
          <w:tab w:val="num" w:pos="2880"/>
        </w:tabs>
        <w:ind w:left="2880" w:hanging="360"/>
      </w:pPr>
      <w:rPr>
        <w:rFonts w:ascii="Arial" w:hAnsi="Arial" w:hint="default"/>
      </w:rPr>
    </w:lvl>
    <w:lvl w:ilvl="4" w:tplc="A90A7242" w:tentative="1">
      <w:start w:val="1"/>
      <w:numFmt w:val="bullet"/>
      <w:lvlText w:val="•"/>
      <w:lvlJc w:val="left"/>
      <w:pPr>
        <w:tabs>
          <w:tab w:val="num" w:pos="3600"/>
        </w:tabs>
        <w:ind w:left="3600" w:hanging="360"/>
      </w:pPr>
      <w:rPr>
        <w:rFonts w:ascii="Arial" w:hAnsi="Arial" w:hint="default"/>
      </w:rPr>
    </w:lvl>
    <w:lvl w:ilvl="5" w:tplc="AF4C9198" w:tentative="1">
      <w:start w:val="1"/>
      <w:numFmt w:val="bullet"/>
      <w:lvlText w:val="•"/>
      <w:lvlJc w:val="left"/>
      <w:pPr>
        <w:tabs>
          <w:tab w:val="num" w:pos="4320"/>
        </w:tabs>
        <w:ind w:left="4320" w:hanging="360"/>
      </w:pPr>
      <w:rPr>
        <w:rFonts w:ascii="Arial" w:hAnsi="Arial" w:hint="default"/>
      </w:rPr>
    </w:lvl>
    <w:lvl w:ilvl="6" w:tplc="E4CCFD9E" w:tentative="1">
      <w:start w:val="1"/>
      <w:numFmt w:val="bullet"/>
      <w:lvlText w:val="•"/>
      <w:lvlJc w:val="left"/>
      <w:pPr>
        <w:tabs>
          <w:tab w:val="num" w:pos="5040"/>
        </w:tabs>
        <w:ind w:left="5040" w:hanging="360"/>
      </w:pPr>
      <w:rPr>
        <w:rFonts w:ascii="Arial" w:hAnsi="Arial" w:hint="default"/>
      </w:rPr>
    </w:lvl>
    <w:lvl w:ilvl="7" w:tplc="50949508" w:tentative="1">
      <w:start w:val="1"/>
      <w:numFmt w:val="bullet"/>
      <w:lvlText w:val="•"/>
      <w:lvlJc w:val="left"/>
      <w:pPr>
        <w:tabs>
          <w:tab w:val="num" w:pos="5760"/>
        </w:tabs>
        <w:ind w:left="5760" w:hanging="360"/>
      </w:pPr>
      <w:rPr>
        <w:rFonts w:ascii="Arial" w:hAnsi="Arial" w:hint="default"/>
      </w:rPr>
    </w:lvl>
    <w:lvl w:ilvl="8" w:tplc="E550C0E4" w:tentative="1">
      <w:start w:val="1"/>
      <w:numFmt w:val="bullet"/>
      <w:lvlText w:val="•"/>
      <w:lvlJc w:val="left"/>
      <w:pPr>
        <w:tabs>
          <w:tab w:val="num" w:pos="6480"/>
        </w:tabs>
        <w:ind w:left="6480" w:hanging="360"/>
      </w:pPr>
      <w:rPr>
        <w:rFonts w:ascii="Arial" w:hAnsi="Arial" w:hint="default"/>
      </w:rPr>
    </w:lvl>
  </w:abstractNum>
  <w:abstractNum w:abstractNumId="153">
    <w:nsid w:val="64B36EE4"/>
    <w:multiLevelType w:val="hybridMultilevel"/>
    <w:tmpl w:val="7EB43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4">
    <w:nsid w:val="64FD0352"/>
    <w:multiLevelType w:val="hybridMultilevel"/>
    <w:tmpl w:val="13F03D40"/>
    <w:lvl w:ilvl="0" w:tplc="7338C0D8">
      <w:start w:val="1"/>
      <w:numFmt w:val="bullet"/>
      <w:lvlText w:val=""/>
      <w:lvlPicBulletId w:val="4"/>
      <w:lvlJc w:val="left"/>
      <w:pPr>
        <w:ind w:left="1069" w:hanging="360"/>
      </w:pPr>
      <w:rPr>
        <w:rFonts w:ascii="Symbol" w:hAnsi="Symbol" w:hint="default"/>
        <w:color w:val="auto"/>
      </w:rPr>
    </w:lvl>
    <w:lvl w:ilvl="1" w:tplc="A9E09750">
      <w:start w:val="1"/>
      <w:numFmt w:val="bullet"/>
      <w:lvlText w:val=""/>
      <w:lvlJc w:val="left"/>
      <w:pPr>
        <w:ind w:left="2134" w:hanging="705"/>
      </w:pPr>
      <w:rPr>
        <w:rFonts w:ascii="Symbol" w:hAnsi="Symbol" w:hint="default"/>
        <w:color w:val="FF0000"/>
      </w:rPr>
    </w:lvl>
    <w:lvl w:ilvl="2" w:tplc="CE90E336">
      <w:numFmt w:val="bullet"/>
      <w:lvlText w:val=""/>
      <w:lvlJc w:val="left"/>
      <w:pPr>
        <w:ind w:left="2509" w:hanging="360"/>
      </w:pPr>
      <w:rPr>
        <w:rFonts w:ascii="Wingdings" w:eastAsia="Times New Roman" w:hAnsi="Wingdings" w:cs="Times New Roman"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55">
    <w:nsid w:val="651D5843"/>
    <w:multiLevelType w:val="hybridMultilevel"/>
    <w:tmpl w:val="AC0A7E4A"/>
    <w:lvl w:ilvl="0" w:tplc="A9E09750">
      <w:start w:val="1"/>
      <w:numFmt w:val="bullet"/>
      <w:lvlText w:val=""/>
      <w:lvlJc w:val="left"/>
      <w:pPr>
        <w:ind w:left="108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6">
    <w:nsid w:val="65595560"/>
    <w:multiLevelType w:val="hybridMultilevel"/>
    <w:tmpl w:val="221C02B0"/>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7">
    <w:nsid w:val="6584539B"/>
    <w:multiLevelType w:val="hybridMultilevel"/>
    <w:tmpl w:val="A16E73B8"/>
    <w:lvl w:ilvl="0" w:tplc="F0F8E722">
      <w:start w:val="1"/>
      <w:numFmt w:val="bullet"/>
      <w:pStyle w:val="puce1"/>
      <w:lvlText w:val=""/>
      <w:lvlJc w:val="left"/>
      <w:pPr>
        <w:ind w:left="1211" w:hanging="360"/>
      </w:pPr>
      <w:rPr>
        <w:rFonts w:ascii="Symbol" w:hAnsi="Symbol" w:hint="default"/>
        <w:color w:val="365F91" w:themeColor="accent1" w:themeShade="BF"/>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8">
    <w:nsid w:val="66FC23F0"/>
    <w:multiLevelType w:val="hybridMultilevel"/>
    <w:tmpl w:val="2E5E5904"/>
    <w:lvl w:ilvl="0" w:tplc="8BC44EC4">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9">
    <w:nsid w:val="677E20A0"/>
    <w:multiLevelType w:val="hybridMultilevel"/>
    <w:tmpl w:val="B3FA27A8"/>
    <w:lvl w:ilvl="0" w:tplc="245A005A">
      <w:numFmt w:val="bullet"/>
      <w:lvlText w:val=""/>
      <w:lvlJc w:val="left"/>
      <w:pPr>
        <w:ind w:left="720" w:hanging="360"/>
      </w:pPr>
      <w:rPr>
        <w:rFonts w:ascii="Wingdings 2" w:hAnsi="Wingdings 2" w:hint="default"/>
        <w:color w:val="00206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0">
    <w:nsid w:val="67EF0F2F"/>
    <w:multiLevelType w:val="hybridMultilevel"/>
    <w:tmpl w:val="54D84788"/>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61">
    <w:nsid w:val="6827777D"/>
    <w:multiLevelType w:val="hybridMultilevel"/>
    <w:tmpl w:val="8BE09C66"/>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2">
    <w:nsid w:val="68FE2B32"/>
    <w:multiLevelType w:val="hybridMultilevel"/>
    <w:tmpl w:val="EA36A284"/>
    <w:lvl w:ilvl="0" w:tplc="040C0001">
      <w:start w:val="3"/>
      <w:numFmt w:val="bullet"/>
      <w:lvlText w:val="-"/>
      <w:lvlJc w:val="left"/>
      <w:pPr>
        <w:ind w:left="720" w:hanging="360"/>
      </w:pPr>
      <w:rPr>
        <w:rFonts w:ascii="Arial" w:eastAsia="Times New Roman" w:hAnsi="Aria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3">
    <w:nsid w:val="694F38EC"/>
    <w:multiLevelType w:val="hybridMultilevel"/>
    <w:tmpl w:val="F4B6AC3E"/>
    <w:lvl w:ilvl="0" w:tplc="A9E09750">
      <w:start w:val="1"/>
      <w:numFmt w:val="bullet"/>
      <w:lvlText w:val=""/>
      <w:lvlJc w:val="left"/>
      <w:pPr>
        <w:tabs>
          <w:tab w:val="num" w:pos="720"/>
        </w:tabs>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091" w:hanging="360"/>
      </w:pPr>
      <w:rPr>
        <w:rFonts w:ascii="Courier New" w:hAnsi="Courier New" w:cs="Courier New" w:hint="default"/>
      </w:rPr>
    </w:lvl>
    <w:lvl w:ilvl="2" w:tplc="040C0005" w:tentative="1">
      <w:start w:val="1"/>
      <w:numFmt w:val="bullet"/>
      <w:lvlText w:val=""/>
      <w:lvlJc w:val="left"/>
      <w:pPr>
        <w:ind w:left="1811" w:hanging="360"/>
      </w:pPr>
      <w:rPr>
        <w:rFonts w:ascii="Wingdings" w:hAnsi="Wingdings" w:hint="default"/>
      </w:rPr>
    </w:lvl>
    <w:lvl w:ilvl="3" w:tplc="040C0001" w:tentative="1">
      <w:start w:val="1"/>
      <w:numFmt w:val="bullet"/>
      <w:lvlText w:val=""/>
      <w:lvlJc w:val="left"/>
      <w:pPr>
        <w:ind w:left="2531" w:hanging="360"/>
      </w:pPr>
      <w:rPr>
        <w:rFonts w:ascii="Symbol" w:hAnsi="Symbol" w:hint="default"/>
      </w:rPr>
    </w:lvl>
    <w:lvl w:ilvl="4" w:tplc="040C0003" w:tentative="1">
      <w:start w:val="1"/>
      <w:numFmt w:val="bullet"/>
      <w:lvlText w:val="o"/>
      <w:lvlJc w:val="left"/>
      <w:pPr>
        <w:ind w:left="3251" w:hanging="360"/>
      </w:pPr>
      <w:rPr>
        <w:rFonts w:ascii="Courier New" w:hAnsi="Courier New" w:cs="Courier New" w:hint="default"/>
      </w:rPr>
    </w:lvl>
    <w:lvl w:ilvl="5" w:tplc="040C0005" w:tentative="1">
      <w:start w:val="1"/>
      <w:numFmt w:val="bullet"/>
      <w:lvlText w:val=""/>
      <w:lvlJc w:val="left"/>
      <w:pPr>
        <w:ind w:left="3971" w:hanging="360"/>
      </w:pPr>
      <w:rPr>
        <w:rFonts w:ascii="Wingdings" w:hAnsi="Wingdings" w:hint="default"/>
      </w:rPr>
    </w:lvl>
    <w:lvl w:ilvl="6" w:tplc="040C0001" w:tentative="1">
      <w:start w:val="1"/>
      <w:numFmt w:val="bullet"/>
      <w:lvlText w:val=""/>
      <w:lvlJc w:val="left"/>
      <w:pPr>
        <w:ind w:left="4691" w:hanging="360"/>
      </w:pPr>
      <w:rPr>
        <w:rFonts w:ascii="Symbol" w:hAnsi="Symbol" w:hint="default"/>
      </w:rPr>
    </w:lvl>
    <w:lvl w:ilvl="7" w:tplc="040C0003" w:tentative="1">
      <w:start w:val="1"/>
      <w:numFmt w:val="bullet"/>
      <w:lvlText w:val="o"/>
      <w:lvlJc w:val="left"/>
      <w:pPr>
        <w:ind w:left="5411" w:hanging="360"/>
      </w:pPr>
      <w:rPr>
        <w:rFonts w:ascii="Courier New" w:hAnsi="Courier New" w:cs="Courier New" w:hint="default"/>
      </w:rPr>
    </w:lvl>
    <w:lvl w:ilvl="8" w:tplc="040C0005" w:tentative="1">
      <w:start w:val="1"/>
      <w:numFmt w:val="bullet"/>
      <w:lvlText w:val=""/>
      <w:lvlJc w:val="left"/>
      <w:pPr>
        <w:ind w:left="6131" w:hanging="360"/>
      </w:pPr>
      <w:rPr>
        <w:rFonts w:ascii="Wingdings" w:hAnsi="Wingdings" w:hint="default"/>
      </w:rPr>
    </w:lvl>
  </w:abstractNum>
  <w:abstractNum w:abstractNumId="164">
    <w:nsid w:val="696816AB"/>
    <w:multiLevelType w:val="hybridMultilevel"/>
    <w:tmpl w:val="9CDEA06A"/>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5">
    <w:nsid w:val="69AA5D54"/>
    <w:multiLevelType w:val="hybridMultilevel"/>
    <w:tmpl w:val="45844EAA"/>
    <w:lvl w:ilvl="0" w:tplc="A9E09750">
      <w:start w:val="1"/>
      <w:numFmt w:val="bullet"/>
      <w:lvlText w:val=""/>
      <w:lvlJc w:val="left"/>
      <w:pPr>
        <w:tabs>
          <w:tab w:val="num" w:pos="360"/>
        </w:tabs>
        <w:ind w:left="360" w:hanging="360"/>
      </w:pPr>
      <w:rPr>
        <w:rFonts w:ascii="Symbol" w:hAnsi="Symbol" w:hint="default"/>
        <w:color w:val="FF0000"/>
      </w:rPr>
    </w:lvl>
    <w:lvl w:ilvl="1" w:tplc="040C0001">
      <w:start w:val="1"/>
      <w:numFmt w:val="bullet"/>
      <w:lvlText w:val=""/>
      <w:lvlJc w:val="left"/>
      <w:pPr>
        <w:tabs>
          <w:tab w:val="num" w:pos="-207"/>
        </w:tabs>
        <w:ind w:left="-207" w:hanging="360"/>
      </w:pPr>
      <w:rPr>
        <w:rFonts w:ascii="Symbol" w:hAnsi="Symbol" w:hint="default"/>
        <w:color w:val="FF6600"/>
      </w:rPr>
    </w:lvl>
    <w:lvl w:ilvl="2" w:tplc="040C0005">
      <w:start w:val="1"/>
      <w:numFmt w:val="bullet"/>
      <w:lvlText w:val=""/>
      <w:lvlJc w:val="left"/>
      <w:pPr>
        <w:tabs>
          <w:tab w:val="num" w:pos="513"/>
        </w:tabs>
        <w:ind w:left="513" w:hanging="360"/>
      </w:pPr>
      <w:rPr>
        <w:rFonts w:ascii="Wingdings" w:hAnsi="Wingdings" w:hint="default"/>
      </w:rPr>
    </w:lvl>
    <w:lvl w:ilvl="3" w:tplc="040C0001" w:tentative="1">
      <w:start w:val="1"/>
      <w:numFmt w:val="bullet"/>
      <w:lvlText w:val=""/>
      <w:lvlJc w:val="left"/>
      <w:pPr>
        <w:tabs>
          <w:tab w:val="num" w:pos="1233"/>
        </w:tabs>
        <w:ind w:left="1233" w:hanging="360"/>
      </w:pPr>
      <w:rPr>
        <w:rFonts w:ascii="Symbol" w:hAnsi="Symbol" w:hint="default"/>
      </w:rPr>
    </w:lvl>
    <w:lvl w:ilvl="4" w:tplc="040C0003" w:tentative="1">
      <w:start w:val="1"/>
      <w:numFmt w:val="bullet"/>
      <w:lvlText w:val="o"/>
      <w:lvlJc w:val="left"/>
      <w:pPr>
        <w:tabs>
          <w:tab w:val="num" w:pos="1953"/>
        </w:tabs>
        <w:ind w:left="1953" w:hanging="360"/>
      </w:pPr>
      <w:rPr>
        <w:rFonts w:ascii="Courier New" w:hAnsi="Courier New" w:cs="Courier New" w:hint="default"/>
      </w:rPr>
    </w:lvl>
    <w:lvl w:ilvl="5" w:tplc="040C0005" w:tentative="1">
      <w:start w:val="1"/>
      <w:numFmt w:val="bullet"/>
      <w:lvlText w:val=""/>
      <w:lvlJc w:val="left"/>
      <w:pPr>
        <w:tabs>
          <w:tab w:val="num" w:pos="2673"/>
        </w:tabs>
        <w:ind w:left="2673" w:hanging="360"/>
      </w:pPr>
      <w:rPr>
        <w:rFonts w:ascii="Wingdings" w:hAnsi="Wingdings" w:hint="default"/>
      </w:rPr>
    </w:lvl>
    <w:lvl w:ilvl="6" w:tplc="040C0001" w:tentative="1">
      <w:start w:val="1"/>
      <w:numFmt w:val="bullet"/>
      <w:lvlText w:val=""/>
      <w:lvlJc w:val="left"/>
      <w:pPr>
        <w:tabs>
          <w:tab w:val="num" w:pos="3393"/>
        </w:tabs>
        <w:ind w:left="3393" w:hanging="360"/>
      </w:pPr>
      <w:rPr>
        <w:rFonts w:ascii="Symbol" w:hAnsi="Symbol" w:hint="default"/>
      </w:rPr>
    </w:lvl>
    <w:lvl w:ilvl="7" w:tplc="040C0003" w:tentative="1">
      <w:start w:val="1"/>
      <w:numFmt w:val="bullet"/>
      <w:lvlText w:val="o"/>
      <w:lvlJc w:val="left"/>
      <w:pPr>
        <w:tabs>
          <w:tab w:val="num" w:pos="4113"/>
        </w:tabs>
        <w:ind w:left="4113" w:hanging="360"/>
      </w:pPr>
      <w:rPr>
        <w:rFonts w:ascii="Courier New" w:hAnsi="Courier New" w:cs="Courier New" w:hint="default"/>
      </w:rPr>
    </w:lvl>
    <w:lvl w:ilvl="8" w:tplc="040C0005" w:tentative="1">
      <w:start w:val="1"/>
      <w:numFmt w:val="bullet"/>
      <w:lvlText w:val=""/>
      <w:lvlJc w:val="left"/>
      <w:pPr>
        <w:tabs>
          <w:tab w:val="num" w:pos="4833"/>
        </w:tabs>
        <w:ind w:left="4833" w:hanging="360"/>
      </w:pPr>
      <w:rPr>
        <w:rFonts w:ascii="Wingdings" w:hAnsi="Wingdings" w:hint="default"/>
      </w:rPr>
    </w:lvl>
  </w:abstractNum>
  <w:abstractNum w:abstractNumId="166">
    <w:nsid w:val="6A545B95"/>
    <w:multiLevelType w:val="hybridMultilevel"/>
    <w:tmpl w:val="61A69F38"/>
    <w:lvl w:ilvl="0" w:tplc="A9E09750">
      <w:start w:val="1"/>
      <w:numFmt w:val="bullet"/>
      <w:lvlText w:val=""/>
      <w:lvlJc w:val="left"/>
      <w:pPr>
        <w:tabs>
          <w:tab w:val="num" w:pos="720"/>
        </w:tabs>
        <w:ind w:left="720" w:hanging="360"/>
      </w:pPr>
      <w:rPr>
        <w:rFonts w:ascii="Symbol" w:hAnsi="Symbol" w:hint="default"/>
        <w:caps w:val="0"/>
        <w:strike w:val="0"/>
        <w:dstrike w:val="0"/>
        <w:vanish w:val="0"/>
        <w:color w:val="FF0000"/>
        <w:sz w:val="22"/>
        <w:vertAlign w:val="baseline"/>
      </w:rPr>
    </w:lvl>
    <w:lvl w:ilvl="1" w:tplc="040C0003">
      <w:start w:val="1"/>
      <w:numFmt w:val="bullet"/>
      <w:lvlText w:val="-"/>
      <w:lvlJc w:val="left"/>
      <w:pPr>
        <w:tabs>
          <w:tab w:val="num" w:pos="1440"/>
        </w:tabs>
        <w:ind w:left="1440" w:hanging="360"/>
      </w:pPr>
      <w:rPr>
        <w:rFonts w:ascii="Times New Roman" w:hAnsi="Times New Roman" w:hint="default"/>
      </w:rPr>
    </w:lvl>
    <w:lvl w:ilvl="2" w:tplc="040C0005" w:tentative="1">
      <w:start w:val="1"/>
      <w:numFmt w:val="bullet"/>
      <w:lvlText w:val="-"/>
      <w:lvlJc w:val="left"/>
      <w:pPr>
        <w:tabs>
          <w:tab w:val="num" w:pos="2160"/>
        </w:tabs>
        <w:ind w:left="2160" w:hanging="360"/>
      </w:pPr>
      <w:rPr>
        <w:rFonts w:ascii="Times New Roman" w:hAnsi="Times New Roman" w:hint="default"/>
      </w:rPr>
    </w:lvl>
    <w:lvl w:ilvl="3" w:tplc="040C0001" w:tentative="1">
      <w:start w:val="1"/>
      <w:numFmt w:val="bullet"/>
      <w:lvlText w:val="-"/>
      <w:lvlJc w:val="left"/>
      <w:pPr>
        <w:tabs>
          <w:tab w:val="num" w:pos="2880"/>
        </w:tabs>
        <w:ind w:left="2880" w:hanging="360"/>
      </w:pPr>
      <w:rPr>
        <w:rFonts w:ascii="Times New Roman" w:hAnsi="Times New Roman" w:hint="default"/>
      </w:rPr>
    </w:lvl>
    <w:lvl w:ilvl="4" w:tplc="040C0003" w:tentative="1">
      <w:start w:val="1"/>
      <w:numFmt w:val="bullet"/>
      <w:lvlText w:val="-"/>
      <w:lvlJc w:val="left"/>
      <w:pPr>
        <w:tabs>
          <w:tab w:val="num" w:pos="3600"/>
        </w:tabs>
        <w:ind w:left="3600" w:hanging="360"/>
      </w:pPr>
      <w:rPr>
        <w:rFonts w:ascii="Times New Roman" w:hAnsi="Times New Roman" w:hint="default"/>
      </w:rPr>
    </w:lvl>
    <w:lvl w:ilvl="5" w:tplc="040C0005" w:tentative="1">
      <w:start w:val="1"/>
      <w:numFmt w:val="bullet"/>
      <w:lvlText w:val="-"/>
      <w:lvlJc w:val="left"/>
      <w:pPr>
        <w:tabs>
          <w:tab w:val="num" w:pos="4320"/>
        </w:tabs>
        <w:ind w:left="4320" w:hanging="360"/>
      </w:pPr>
      <w:rPr>
        <w:rFonts w:ascii="Times New Roman" w:hAnsi="Times New Roman" w:hint="default"/>
      </w:rPr>
    </w:lvl>
    <w:lvl w:ilvl="6" w:tplc="040C0001" w:tentative="1">
      <w:start w:val="1"/>
      <w:numFmt w:val="bullet"/>
      <w:lvlText w:val="-"/>
      <w:lvlJc w:val="left"/>
      <w:pPr>
        <w:tabs>
          <w:tab w:val="num" w:pos="5040"/>
        </w:tabs>
        <w:ind w:left="5040" w:hanging="360"/>
      </w:pPr>
      <w:rPr>
        <w:rFonts w:ascii="Times New Roman" w:hAnsi="Times New Roman" w:hint="default"/>
      </w:rPr>
    </w:lvl>
    <w:lvl w:ilvl="7" w:tplc="040C0003" w:tentative="1">
      <w:start w:val="1"/>
      <w:numFmt w:val="bullet"/>
      <w:lvlText w:val="-"/>
      <w:lvlJc w:val="left"/>
      <w:pPr>
        <w:tabs>
          <w:tab w:val="num" w:pos="5760"/>
        </w:tabs>
        <w:ind w:left="5760" w:hanging="360"/>
      </w:pPr>
      <w:rPr>
        <w:rFonts w:ascii="Times New Roman" w:hAnsi="Times New Roman" w:hint="default"/>
      </w:rPr>
    </w:lvl>
    <w:lvl w:ilvl="8" w:tplc="040C0005" w:tentative="1">
      <w:start w:val="1"/>
      <w:numFmt w:val="bullet"/>
      <w:lvlText w:val="-"/>
      <w:lvlJc w:val="left"/>
      <w:pPr>
        <w:tabs>
          <w:tab w:val="num" w:pos="6480"/>
        </w:tabs>
        <w:ind w:left="6480" w:hanging="360"/>
      </w:pPr>
      <w:rPr>
        <w:rFonts w:ascii="Times New Roman" w:hAnsi="Times New Roman" w:hint="default"/>
      </w:rPr>
    </w:lvl>
  </w:abstractNum>
  <w:abstractNum w:abstractNumId="167">
    <w:nsid w:val="6A797706"/>
    <w:multiLevelType w:val="hybridMultilevel"/>
    <w:tmpl w:val="03C026F8"/>
    <w:lvl w:ilvl="0" w:tplc="A9E09750">
      <w:start w:val="1"/>
      <w:numFmt w:val="bullet"/>
      <w:lvlText w:val=""/>
      <w:lvlJc w:val="left"/>
      <w:pPr>
        <w:tabs>
          <w:tab w:val="num" w:pos="720"/>
        </w:tabs>
        <w:ind w:left="720" w:hanging="360"/>
      </w:pPr>
      <w:rPr>
        <w:rFonts w:ascii="Symbol" w:hAnsi="Symbol" w:hint="default"/>
        <w:caps w:val="0"/>
        <w:strike w:val="0"/>
        <w:dstrike w:val="0"/>
        <w:vanish w:val="0"/>
        <w:color w:val="FF0000"/>
        <w:sz w:val="22"/>
        <w:vertAlign w:val="baseline"/>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68">
    <w:nsid w:val="6AB44338"/>
    <w:multiLevelType w:val="hybridMultilevel"/>
    <w:tmpl w:val="0326489E"/>
    <w:lvl w:ilvl="0" w:tplc="A9E09750">
      <w:start w:val="1"/>
      <w:numFmt w:val="bullet"/>
      <w:lvlText w:val=""/>
      <w:lvlJc w:val="left"/>
      <w:pPr>
        <w:tabs>
          <w:tab w:val="num" w:pos="720"/>
        </w:tabs>
        <w:ind w:left="720" w:hanging="360"/>
      </w:pPr>
      <w:rPr>
        <w:rFonts w:ascii="Symbol" w:hAnsi="Symbol" w:hint="default"/>
        <w:color w:val="FF0000"/>
      </w:rPr>
    </w:lvl>
    <w:lvl w:ilvl="1" w:tplc="A9E09750">
      <w:start w:val="1"/>
      <w:numFmt w:val="bullet"/>
      <w:lvlText w:val=""/>
      <w:lvlJc w:val="left"/>
      <w:pPr>
        <w:tabs>
          <w:tab w:val="num" w:pos="1354"/>
        </w:tabs>
        <w:ind w:left="1354" w:hanging="454"/>
      </w:pPr>
      <w:rPr>
        <w:rFonts w:ascii="Symbol" w:hAnsi="Symbol" w:hint="default"/>
        <w:caps w:val="0"/>
        <w:strike w:val="0"/>
        <w:dstrike w:val="0"/>
        <w:vanish w:val="0"/>
        <w:color w:val="FF0000"/>
        <w:sz w:val="22"/>
        <w:vertAlign w:val="baseline"/>
      </w:rPr>
    </w:lvl>
    <w:lvl w:ilvl="2" w:tplc="040C0003">
      <w:start w:val="1"/>
      <w:numFmt w:val="bullet"/>
      <w:lvlText w:val="o"/>
      <w:lvlJc w:val="left"/>
      <w:pPr>
        <w:tabs>
          <w:tab w:val="num" w:pos="2340"/>
        </w:tabs>
        <w:ind w:left="2340" w:hanging="360"/>
      </w:pPr>
      <w:rPr>
        <w:rFonts w:ascii="Courier New" w:hAnsi="Courier New" w:cs="Courier New"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8822FF6E">
      <w:start w:val="375"/>
      <w:numFmt w:val="bullet"/>
      <w:lvlText w:val=""/>
      <w:lvlJc w:val="left"/>
      <w:pPr>
        <w:ind w:left="5040" w:hanging="360"/>
      </w:pPr>
      <w:rPr>
        <w:rFonts w:ascii="Wingdings" w:eastAsia="Times New Roman" w:hAnsi="Wingdings" w:cs="Arial" w:hint="default"/>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169">
    <w:nsid w:val="6B2A681C"/>
    <w:multiLevelType w:val="singleLevel"/>
    <w:tmpl w:val="BE0A1336"/>
    <w:lvl w:ilvl="0">
      <w:start w:val="1"/>
      <w:numFmt w:val="bullet"/>
      <w:pStyle w:val="Style7"/>
      <w:lvlText w:val=""/>
      <w:lvlJc w:val="left"/>
      <w:pPr>
        <w:tabs>
          <w:tab w:val="num" w:pos="360"/>
        </w:tabs>
        <w:ind w:left="360" w:hanging="360"/>
      </w:pPr>
      <w:rPr>
        <w:rFonts w:ascii="Wingdings" w:hAnsi="Wingdings" w:hint="default"/>
        <w:b/>
        <w:i w:val="0"/>
        <w:sz w:val="16"/>
      </w:rPr>
    </w:lvl>
  </w:abstractNum>
  <w:abstractNum w:abstractNumId="170">
    <w:nsid w:val="6B572612"/>
    <w:multiLevelType w:val="hybridMultilevel"/>
    <w:tmpl w:val="52B2F796"/>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1">
    <w:nsid w:val="6C4156A6"/>
    <w:multiLevelType w:val="hybridMultilevel"/>
    <w:tmpl w:val="C178C7CA"/>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731" w:hanging="360"/>
      </w:pPr>
      <w:rPr>
        <w:rFonts w:ascii="Courier New" w:hAnsi="Courier New" w:cs="Courier New" w:hint="default"/>
      </w:rPr>
    </w:lvl>
    <w:lvl w:ilvl="2" w:tplc="040C0005" w:tentative="1">
      <w:start w:val="1"/>
      <w:numFmt w:val="bullet"/>
      <w:lvlText w:val=""/>
      <w:lvlJc w:val="left"/>
      <w:pPr>
        <w:ind w:left="1451" w:hanging="360"/>
      </w:pPr>
      <w:rPr>
        <w:rFonts w:ascii="Wingdings" w:hAnsi="Wingdings" w:hint="default"/>
      </w:rPr>
    </w:lvl>
    <w:lvl w:ilvl="3" w:tplc="040C0001" w:tentative="1">
      <w:start w:val="1"/>
      <w:numFmt w:val="bullet"/>
      <w:lvlText w:val=""/>
      <w:lvlJc w:val="left"/>
      <w:pPr>
        <w:ind w:left="2171" w:hanging="360"/>
      </w:pPr>
      <w:rPr>
        <w:rFonts w:ascii="Symbol" w:hAnsi="Symbol" w:hint="default"/>
      </w:rPr>
    </w:lvl>
    <w:lvl w:ilvl="4" w:tplc="040C0003" w:tentative="1">
      <w:start w:val="1"/>
      <w:numFmt w:val="bullet"/>
      <w:lvlText w:val="o"/>
      <w:lvlJc w:val="left"/>
      <w:pPr>
        <w:ind w:left="2891" w:hanging="360"/>
      </w:pPr>
      <w:rPr>
        <w:rFonts w:ascii="Courier New" w:hAnsi="Courier New" w:cs="Courier New" w:hint="default"/>
      </w:rPr>
    </w:lvl>
    <w:lvl w:ilvl="5" w:tplc="040C0005" w:tentative="1">
      <w:start w:val="1"/>
      <w:numFmt w:val="bullet"/>
      <w:lvlText w:val=""/>
      <w:lvlJc w:val="left"/>
      <w:pPr>
        <w:ind w:left="3611" w:hanging="360"/>
      </w:pPr>
      <w:rPr>
        <w:rFonts w:ascii="Wingdings" w:hAnsi="Wingdings" w:hint="default"/>
      </w:rPr>
    </w:lvl>
    <w:lvl w:ilvl="6" w:tplc="040C0001" w:tentative="1">
      <w:start w:val="1"/>
      <w:numFmt w:val="bullet"/>
      <w:lvlText w:val=""/>
      <w:lvlJc w:val="left"/>
      <w:pPr>
        <w:ind w:left="4331" w:hanging="360"/>
      </w:pPr>
      <w:rPr>
        <w:rFonts w:ascii="Symbol" w:hAnsi="Symbol" w:hint="default"/>
      </w:rPr>
    </w:lvl>
    <w:lvl w:ilvl="7" w:tplc="040C0003" w:tentative="1">
      <w:start w:val="1"/>
      <w:numFmt w:val="bullet"/>
      <w:lvlText w:val="o"/>
      <w:lvlJc w:val="left"/>
      <w:pPr>
        <w:ind w:left="5051" w:hanging="360"/>
      </w:pPr>
      <w:rPr>
        <w:rFonts w:ascii="Courier New" w:hAnsi="Courier New" w:cs="Courier New" w:hint="default"/>
      </w:rPr>
    </w:lvl>
    <w:lvl w:ilvl="8" w:tplc="040C0005" w:tentative="1">
      <w:start w:val="1"/>
      <w:numFmt w:val="bullet"/>
      <w:lvlText w:val=""/>
      <w:lvlJc w:val="left"/>
      <w:pPr>
        <w:ind w:left="5771" w:hanging="360"/>
      </w:pPr>
      <w:rPr>
        <w:rFonts w:ascii="Wingdings" w:hAnsi="Wingdings" w:hint="default"/>
      </w:rPr>
    </w:lvl>
  </w:abstractNum>
  <w:abstractNum w:abstractNumId="172">
    <w:nsid w:val="6D87173C"/>
    <w:multiLevelType w:val="hybridMultilevel"/>
    <w:tmpl w:val="0C7EBF92"/>
    <w:lvl w:ilvl="0" w:tplc="A9E09750">
      <w:start w:val="1"/>
      <w:numFmt w:val="bullet"/>
      <w:lvlText w:val=""/>
      <w:lvlJc w:val="left"/>
      <w:pPr>
        <w:ind w:left="1080" w:hanging="360"/>
      </w:pPr>
      <w:rPr>
        <w:rFonts w:ascii="Symbol" w:hAnsi="Symbol" w:hint="default"/>
        <w:color w:val="FF0000"/>
      </w:rPr>
    </w:lvl>
    <w:lvl w:ilvl="1" w:tplc="C994E7FE">
      <w:numFmt w:val="bullet"/>
      <w:lvlText w:val="•"/>
      <w:lvlJc w:val="left"/>
      <w:pPr>
        <w:ind w:left="1800" w:hanging="360"/>
      </w:pPr>
      <w:rPr>
        <w:rFonts w:ascii="Calibri" w:eastAsia="Times New Roman" w:hAnsi="Calibri" w:cs="Arial"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3">
    <w:nsid w:val="6FBA03AC"/>
    <w:multiLevelType w:val="hybridMultilevel"/>
    <w:tmpl w:val="1CDA22DC"/>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4">
    <w:nsid w:val="6FCF328E"/>
    <w:multiLevelType w:val="hybridMultilevel"/>
    <w:tmpl w:val="53F075E4"/>
    <w:lvl w:ilvl="0" w:tplc="17707C74">
      <w:start w:val="1"/>
      <w:numFmt w:val="bullet"/>
      <w:lvlText w:val="●"/>
      <w:lvlJc w:val="left"/>
      <w:pPr>
        <w:ind w:left="720" w:hanging="360"/>
      </w:pPr>
      <w:rPr>
        <w:rFonts w:ascii="Arial" w:hAnsi="Arial" w:hint="default"/>
        <w:color w:val="B1C750"/>
        <w:sz w:val="24"/>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5">
    <w:nsid w:val="71A81785"/>
    <w:multiLevelType w:val="hybridMultilevel"/>
    <w:tmpl w:val="FC864D58"/>
    <w:lvl w:ilvl="0" w:tplc="30605EFA">
      <w:numFmt w:val="bullet"/>
      <w:lvlText w:val="-"/>
      <w:lvlJc w:val="left"/>
      <w:pPr>
        <w:ind w:left="720" w:hanging="360"/>
      </w:pPr>
      <w:rPr>
        <w:rFonts w:ascii="Calibri" w:eastAsia="Calibri" w:hAnsi="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176">
    <w:nsid w:val="71F22E3F"/>
    <w:multiLevelType w:val="hybridMultilevel"/>
    <w:tmpl w:val="B86A4FF0"/>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7">
    <w:nsid w:val="72335F1A"/>
    <w:multiLevelType w:val="hybridMultilevel"/>
    <w:tmpl w:val="C6DED53A"/>
    <w:lvl w:ilvl="0" w:tplc="02A6E620">
      <w:start w:val="1"/>
      <w:numFmt w:val="bullet"/>
      <w:lvlText w:val=""/>
      <w:lvlPicBulletId w:val="4"/>
      <w:lvlJc w:val="left"/>
      <w:pPr>
        <w:tabs>
          <w:tab w:val="num" w:pos="1721"/>
        </w:tabs>
        <w:ind w:left="1721" w:hanging="426"/>
      </w:pPr>
      <w:rPr>
        <w:rFonts w:ascii="Symbol" w:hAnsi="Symbol" w:hint="default"/>
        <w:color w:val="auto"/>
      </w:rPr>
    </w:lvl>
    <w:lvl w:ilvl="1" w:tplc="874C071A">
      <w:numFmt w:val="bullet"/>
      <w:lvlText w:val=""/>
      <w:lvlJc w:val="left"/>
      <w:pPr>
        <w:tabs>
          <w:tab w:val="num" w:pos="1120"/>
        </w:tabs>
        <w:ind w:left="1120" w:hanging="360"/>
      </w:pPr>
      <w:rPr>
        <w:rFonts w:ascii="Wingdings" w:eastAsia="Times New Roman" w:hAnsi="Wingdings" w:cs="Times New Roman" w:hint="default"/>
        <w:color w:val="00FF00"/>
      </w:rPr>
    </w:lvl>
    <w:lvl w:ilvl="2" w:tplc="77928186">
      <w:numFmt w:val="bullet"/>
      <w:lvlText w:val=""/>
      <w:lvlJc w:val="left"/>
      <w:pPr>
        <w:tabs>
          <w:tab w:val="num" w:pos="1840"/>
        </w:tabs>
        <w:ind w:left="1840" w:hanging="360"/>
      </w:pPr>
      <w:rPr>
        <w:rFonts w:ascii="Wingdings" w:eastAsia="Times New Roman" w:hAnsi="Wingdings" w:cs="Times New Roman" w:hint="default"/>
        <w:color w:val="00FF00"/>
      </w:rPr>
    </w:lvl>
    <w:lvl w:ilvl="3" w:tplc="24DC9626">
      <w:numFmt w:val="bullet"/>
      <w:lvlText w:val=""/>
      <w:lvlJc w:val="left"/>
      <w:pPr>
        <w:tabs>
          <w:tab w:val="num" w:pos="2560"/>
        </w:tabs>
        <w:ind w:left="2560" w:hanging="360"/>
      </w:pPr>
      <w:rPr>
        <w:rFonts w:ascii="Wingdings" w:eastAsia="Times New Roman" w:hAnsi="Wingdings" w:cs="Times New Roman" w:hint="default"/>
        <w:color w:val="00FF00"/>
      </w:rPr>
    </w:lvl>
    <w:lvl w:ilvl="4" w:tplc="92900D86">
      <w:numFmt w:val="bullet"/>
      <w:lvlText w:val=""/>
      <w:lvlJc w:val="left"/>
      <w:pPr>
        <w:tabs>
          <w:tab w:val="num" w:pos="3280"/>
        </w:tabs>
        <w:ind w:left="3280" w:hanging="360"/>
      </w:pPr>
      <w:rPr>
        <w:rFonts w:ascii="Wingdings" w:eastAsia="Times New Roman" w:hAnsi="Wingdings" w:cs="Times New Roman" w:hint="default"/>
        <w:color w:val="00FF00"/>
      </w:rPr>
    </w:lvl>
    <w:lvl w:ilvl="5" w:tplc="040C0005">
      <w:start w:val="1"/>
      <w:numFmt w:val="bullet"/>
      <w:lvlText w:val=""/>
      <w:lvlJc w:val="left"/>
      <w:pPr>
        <w:tabs>
          <w:tab w:val="num" w:pos="4000"/>
        </w:tabs>
        <w:ind w:left="4000" w:hanging="360"/>
      </w:pPr>
      <w:rPr>
        <w:rFonts w:ascii="Wingdings" w:hAnsi="Wingdings" w:hint="default"/>
      </w:rPr>
    </w:lvl>
    <w:lvl w:ilvl="6" w:tplc="040C0001" w:tentative="1">
      <w:start w:val="1"/>
      <w:numFmt w:val="bullet"/>
      <w:lvlText w:val=""/>
      <w:lvlJc w:val="left"/>
      <w:pPr>
        <w:tabs>
          <w:tab w:val="num" w:pos="4720"/>
        </w:tabs>
        <w:ind w:left="4720" w:hanging="360"/>
      </w:pPr>
      <w:rPr>
        <w:rFonts w:ascii="Symbol" w:hAnsi="Symbol" w:hint="default"/>
      </w:rPr>
    </w:lvl>
    <w:lvl w:ilvl="7" w:tplc="040C0003" w:tentative="1">
      <w:start w:val="1"/>
      <w:numFmt w:val="bullet"/>
      <w:lvlText w:val="o"/>
      <w:lvlJc w:val="left"/>
      <w:pPr>
        <w:tabs>
          <w:tab w:val="num" w:pos="5440"/>
        </w:tabs>
        <w:ind w:left="5440" w:hanging="360"/>
      </w:pPr>
      <w:rPr>
        <w:rFonts w:ascii="Courier New" w:hAnsi="Courier New" w:cs="Courier New" w:hint="default"/>
      </w:rPr>
    </w:lvl>
    <w:lvl w:ilvl="8" w:tplc="040C0005" w:tentative="1">
      <w:start w:val="1"/>
      <w:numFmt w:val="bullet"/>
      <w:lvlText w:val=""/>
      <w:lvlJc w:val="left"/>
      <w:pPr>
        <w:tabs>
          <w:tab w:val="num" w:pos="6160"/>
        </w:tabs>
        <w:ind w:left="6160" w:hanging="360"/>
      </w:pPr>
      <w:rPr>
        <w:rFonts w:ascii="Wingdings" w:hAnsi="Wingdings" w:hint="default"/>
      </w:rPr>
    </w:lvl>
  </w:abstractNum>
  <w:abstractNum w:abstractNumId="178">
    <w:nsid w:val="724168BB"/>
    <w:multiLevelType w:val="hybridMultilevel"/>
    <w:tmpl w:val="3D9CD256"/>
    <w:lvl w:ilvl="0" w:tplc="D4A0995C">
      <w:start w:val="2"/>
      <w:numFmt w:val="bullet"/>
      <w:lvlText w:val=""/>
      <w:lvlJc w:val="left"/>
      <w:pPr>
        <w:ind w:left="360" w:hanging="360"/>
      </w:pPr>
      <w:rPr>
        <w:rFonts w:ascii="Wingdings" w:eastAsiaTheme="minorHAnsi" w:hAnsi="Wingdings" w:cs="Times New Roman" w:hint="default"/>
      </w:rPr>
    </w:lvl>
    <w:lvl w:ilvl="1" w:tplc="7338C0D8">
      <w:start w:val="1"/>
      <w:numFmt w:val="bullet"/>
      <w:lvlText w:val=""/>
      <w:lvlPicBulletId w:val="4"/>
      <w:lvlJc w:val="left"/>
      <w:pPr>
        <w:ind w:left="1080" w:hanging="360"/>
      </w:pPr>
      <w:rPr>
        <w:rFonts w:ascii="Symbol" w:hAnsi="Symbol" w:hint="default"/>
        <w:color w:val="auto"/>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9">
    <w:nsid w:val="735E257B"/>
    <w:multiLevelType w:val="hybridMultilevel"/>
    <w:tmpl w:val="33FE0E18"/>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0">
    <w:nsid w:val="7473310D"/>
    <w:multiLevelType w:val="hybridMultilevel"/>
    <w:tmpl w:val="E9B67956"/>
    <w:lvl w:ilvl="0" w:tplc="A9E09750">
      <w:start w:val="1"/>
      <w:numFmt w:val="bullet"/>
      <w:lvlText w:val=""/>
      <w:lvlJc w:val="left"/>
      <w:pPr>
        <w:ind w:left="1069" w:hanging="360"/>
      </w:pPr>
      <w:rPr>
        <w:rFonts w:ascii="Symbol" w:hAnsi="Symbol" w:hint="default"/>
        <w:color w:val="FF000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181">
    <w:nsid w:val="74B75736"/>
    <w:multiLevelType w:val="hybridMultilevel"/>
    <w:tmpl w:val="F2B23B76"/>
    <w:lvl w:ilvl="0" w:tplc="A9E09750">
      <w:start w:val="1"/>
      <w:numFmt w:val="bullet"/>
      <w:lvlText w:val=""/>
      <w:lvlJc w:val="left"/>
      <w:pPr>
        <w:ind w:left="720"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2">
    <w:nsid w:val="75201688"/>
    <w:multiLevelType w:val="multilevel"/>
    <w:tmpl w:val="3ABCD2A6"/>
    <w:lvl w:ilvl="0">
      <w:start w:val="1"/>
      <w:numFmt w:val="bullet"/>
      <w:lvlText w:val=""/>
      <w:lvlPicBulletId w:val="3"/>
      <w:lvlJc w:val="left"/>
      <w:pPr>
        <w:tabs>
          <w:tab w:val="num" w:pos="720"/>
        </w:tabs>
        <w:ind w:left="720" w:hanging="360"/>
      </w:pPr>
      <w:rPr>
        <w:rFonts w:ascii="Symbol" w:hAnsi="Symbol" w:hint="default"/>
        <w:b/>
        <w:bCs/>
        <w:caps w:val="0"/>
        <w:strike w:val="0"/>
        <w:dstrike w:val="0"/>
        <w:vanish w:val="0"/>
        <w:color w:val="FF0000"/>
        <w:sz w:val="22"/>
        <w:vertAlign w:val="base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3">
    <w:nsid w:val="75202F1A"/>
    <w:multiLevelType w:val="hybridMultilevel"/>
    <w:tmpl w:val="843C667E"/>
    <w:lvl w:ilvl="0" w:tplc="A9E09750">
      <w:start w:val="1"/>
      <w:numFmt w:val="bullet"/>
      <w:lvlText w:val=""/>
      <w:lvlJc w:val="left"/>
      <w:pPr>
        <w:ind w:left="720" w:hanging="360"/>
      </w:pPr>
      <w:rPr>
        <w:rFonts w:ascii="Symbol" w:hAnsi="Symbol" w:hint="default"/>
        <w:color w:val="FF0000"/>
        <w:sz w:val="24"/>
        <w:szCs w:val="4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4">
    <w:nsid w:val="753E2E1B"/>
    <w:multiLevelType w:val="hybridMultilevel"/>
    <w:tmpl w:val="AE64DD82"/>
    <w:lvl w:ilvl="0" w:tplc="557E4922">
      <w:start w:val="1"/>
      <w:numFmt w:val="bullet"/>
      <w:lvlText w:val=""/>
      <w:lvlJc w:val="left"/>
      <w:pPr>
        <w:ind w:left="5889"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5">
    <w:nsid w:val="75800E05"/>
    <w:multiLevelType w:val="hybridMultilevel"/>
    <w:tmpl w:val="13981BF2"/>
    <w:lvl w:ilvl="0" w:tplc="A9E09750">
      <w:start w:val="1"/>
      <w:numFmt w:val="bullet"/>
      <w:lvlText w:val=""/>
      <w:lvlPicBulletId w:val="4"/>
      <w:lvlJc w:val="left"/>
      <w:pPr>
        <w:tabs>
          <w:tab w:val="num" w:pos="1135"/>
        </w:tabs>
        <w:ind w:left="1135" w:hanging="426"/>
      </w:pPr>
      <w:rPr>
        <w:rFonts w:ascii="Symbol" w:hAnsi="Symbol" w:hint="default"/>
        <w:color w:val="FF0000"/>
      </w:rPr>
    </w:lvl>
    <w:lvl w:ilvl="1" w:tplc="874C071A">
      <w:numFmt w:val="bullet"/>
      <w:lvlText w:val=""/>
      <w:lvlJc w:val="left"/>
      <w:pPr>
        <w:tabs>
          <w:tab w:val="num" w:pos="534"/>
        </w:tabs>
        <w:ind w:left="534" w:hanging="360"/>
      </w:pPr>
      <w:rPr>
        <w:rFonts w:ascii="Wingdings" w:eastAsia="Times New Roman" w:hAnsi="Wingdings" w:cs="Times New Roman" w:hint="default"/>
        <w:color w:val="00FF00"/>
      </w:rPr>
    </w:lvl>
    <w:lvl w:ilvl="2" w:tplc="77928186">
      <w:numFmt w:val="bullet"/>
      <w:lvlText w:val=""/>
      <w:lvlJc w:val="left"/>
      <w:pPr>
        <w:tabs>
          <w:tab w:val="num" w:pos="1254"/>
        </w:tabs>
        <w:ind w:left="1254" w:hanging="360"/>
      </w:pPr>
      <w:rPr>
        <w:rFonts w:ascii="Wingdings" w:eastAsia="Times New Roman" w:hAnsi="Wingdings" w:cs="Times New Roman" w:hint="default"/>
        <w:color w:val="00FF00"/>
      </w:rPr>
    </w:lvl>
    <w:lvl w:ilvl="3" w:tplc="24DC9626">
      <w:numFmt w:val="bullet"/>
      <w:lvlText w:val=""/>
      <w:lvlJc w:val="left"/>
      <w:pPr>
        <w:tabs>
          <w:tab w:val="num" w:pos="1974"/>
        </w:tabs>
        <w:ind w:left="1974" w:hanging="360"/>
      </w:pPr>
      <w:rPr>
        <w:rFonts w:ascii="Wingdings" w:eastAsia="Times New Roman" w:hAnsi="Wingdings" w:cs="Times New Roman" w:hint="default"/>
        <w:color w:val="00FF00"/>
      </w:rPr>
    </w:lvl>
    <w:lvl w:ilvl="4" w:tplc="92900D86">
      <w:numFmt w:val="bullet"/>
      <w:lvlText w:val=""/>
      <w:lvlJc w:val="left"/>
      <w:pPr>
        <w:tabs>
          <w:tab w:val="num" w:pos="2694"/>
        </w:tabs>
        <w:ind w:left="2694" w:hanging="360"/>
      </w:pPr>
      <w:rPr>
        <w:rFonts w:ascii="Wingdings" w:eastAsia="Times New Roman" w:hAnsi="Wingdings" w:cs="Times New Roman" w:hint="default"/>
        <w:color w:val="00FF00"/>
      </w:rPr>
    </w:lvl>
    <w:lvl w:ilvl="5" w:tplc="040C0005">
      <w:start w:val="1"/>
      <w:numFmt w:val="bullet"/>
      <w:lvlText w:val=""/>
      <w:lvlJc w:val="left"/>
      <w:pPr>
        <w:tabs>
          <w:tab w:val="num" w:pos="3414"/>
        </w:tabs>
        <w:ind w:left="3414" w:hanging="360"/>
      </w:pPr>
      <w:rPr>
        <w:rFonts w:ascii="Wingdings" w:hAnsi="Wingdings" w:hint="default"/>
      </w:rPr>
    </w:lvl>
    <w:lvl w:ilvl="6" w:tplc="040C0001" w:tentative="1">
      <w:start w:val="1"/>
      <w:numFmt w:val="bullet"/>
      <w:lvlText w:val=""/>
      <w:lvlJc w:val="left"/>
      <w:pPr>
        <w:tabs>
          <w:tab w:val="num" w:pos="4134"/>
        </w:tabs>
        <w:ind w:left="4134" w:hanging="360"/>
      </w:pPr>
      <w:rPr>
        <w:rFonts w:ascii="Symbol" w:hAnsi="Symbol" w:hint="default"/>
      </w:rPr>
    </w:lvl>
    <w:lvl w:ilvl="7" w:tplc="040C0003" w:tentative="1">
      <w:start w:val="1"/>
      <w:numFmt w:val="bullet"/>
      <w:lvlText w:val="o"/>
      <w:lvlJc w:val="left"/>
      <w:pPr>
        <w:tabs>
          <w:tab w:val="num" w:pos="4854"/>
        </w:tabs>
        <w:ind w:left="4854" w:hanging="360"/>
      </w:pPr>
      <w:rPr>
        <w:rFonts w:ascii="Courier New" w:hAnsi="Courier New" w:cs="Courier New" w:hint="default"/>
      </w:rPr>
    </w:lvl>
    <w:lvl w:ilvl="8" w:tplc="040C0005" w:tentative="1">
      <w:start w:val="1"/>
      <w:numFmt w:val="bullet"/>
      <w:lvlText w:val=""/>
      <w:lvlJc w:val="left"/>
      <w:pPr>
        <w:tabs>
          <w:tab w:val="num" w:pos="5574"/>
        </w:tabs>
        <w:ind w:left="5574" w:hanging="360"/>
      </w:pPr>
      <w:rPr>
        <w:rFonts w:ascii="Wingdings" w:hAnsi="Wingdings" w:hint="default"/>
      </w:rPr>
    </w:lvl>
  </w:abstractNum>
  <w:abstractNum w:abstractNumId="186">
    <w:nsid w:val="76531A42"/>
    <w:multiLevelType w:val="hybridMultilevel"/>
    <w:tmpl w:val="257A22F8"/>
    <w:lvl w:ilvl="0" w:tplc="FFFFFFFF">
      <w:start w:val="1"/>
      <w:numFmt w:val="decimal"/>
      <w:lvlText w:val="%1."/>
      <w:lvlJc w:val="left"/>
      <w:pPr>
        <w:ind w:left="720" w:hanging="360"/>
      </w:pPr>
      <w:rPr>
        <w:rFont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7">
    <w:nsid w:val="77781549"/>
    <w:multiLevelType w:val="hybridMultilevel"/>
    <w:tmpl w:val="96828760"/>
    <w:lvl w:ilvl="0" w:tplc="A9E09750">
      <w:start w:val="1"/>
      <w:numFmt w:val="bullet"/>
      <w:lvlText w:val=""/>
      <w:lvlJc w:val="left"/>
      <w:pPr>
        <w:tabs>
          <w:tab w:val="num" w:pos="1429"/>
        </w:tabs>
        <w:ind w:left="1429" w:hanging="360"/>
      </w:pPr>
      <w:rPr>
        <w:rFonts w:ascii="Symbol" w:hAnsi="Symbol" w:hint="default"/>
        <w:caps w:val="0"/>
        <w:strike w:val="0"/>
        <w:dstrike w:val="0"/>
        <w:vanish w:val="0"/>
        <w:color w:val="FF0000"/>
        <w:sz w:val="22"/>
        <w:vertAlign w:val="baseline"/>
      </w:rPr>
    </w:lvl>
    <w:lvl w:ilvl="1" w:tplc="FFFFFFFF">
      <w:numFmt w:val="bullet"/>
      <w:lvlText w:val="-"/>
      <w:lvlJc w:val="left"/>
      <w:pPr>
        <w:tabs>
          <w:tab w:val="num" w:pos="2149"/>
        </w:tabs>
        <w:ind w:left="2149" w:hanging="360"/>
      </w:pPr>
      <w:rPr>
        <w:rFonts w:ascii="Arial" w:eastAsia="Times New Roman" w:hAnsi="Arial" w:cs="Arial"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Tahoma"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Tahoma"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88">
    <w:nsid w:val="78424341"/>
    <w:multiLevelType w:val="hybridMultilevel"/>
    <w:tmpl w:val="AD982D46"/>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9">
    <w:nsid w:val="787D352D"/>
    <w:multiLevelType w:val="hybridMultilevel"/>
    <w:tmpl w:val="53984258"/>
    <w:lvl w:ilvl="0" w:tplc="7338C0D8">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0">
    <w:nsid w:val="78F9439A"/>
    <w:multiLevelType w:val="hybridMultilevel"/>
    <w:tmpl w:val="441C5D0A"/>
    <w:lvl w:ilvl="0" w:tplc="A9E09750">
      <w:start w:val="1"/>
      <w:numFmt w:val="bullet"/>
      <w:lvlText w:val=""/>
      <w:lvlJc w:val="left"/>
      <w:pPr>
        <w:ind w:left="1080" w:hanging="360"/>
      </w:pPr>
      <w:rPr>
        <w:rFonts w:ascii="Symbol" w:hAnsi="Symbol" w:hint="default"/>
        <w:color w:val="FF000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1">
    <w:nsid w:val="792316CA"/>
    <w:multiLevelType w:val="hybridMultilevel"/>
    <w:tmpl w:val="0F00C502"/>
    <w:lvl w:ilvl="0" w:tplc="A9E09750">
      <w:start w:val="1"/>
      <w:numFmt w:val="bullet"/>
      <w:lvlText w:val=""/>
      <w:lvlJc w:val="left"/>
      <w:pPr>
        <w:tabs>
          <w:tab w:val="num" w:pos="1429"/>
        </w:tabs>
        <w:ind w:left="1429" w:hanging="360"/>
      </w:pPr>
      <w:rPr>
        <w:rFonts w:ascii="Symbol" w:hAnsi="Symbol" w:hint="default"/>
        <w:caps w:val="0"/>
        <w:strike w:val="0"/>
        <w:dstrike w:val="0"/>
        <w:vanish w:val="0"/>
        <w:color w:val="FF0000"/>
        <w:sz w:val="22"/>
        <w:vertAlign w:val="baseline"/>
      </w:rPr>
    </w:lvl>
    <w:lvl w:ilvl="1" w:tplc="FFFFFFFF">
      <w:numFmt w:val="bullet"/>
      <w:lvlText w:val="-"/>
      <w:lvlJc w:val="left"/>
      <w:pPr>
        <w:tabs>
          <w:tab w:val="num" w:pos="2149"/>
        </w:tabs>
        <w:ind w:left="2149" w:hanging="360"/>
      </w:pPr>
      <w:rPr>
        <w:rFonts w:ascii="Arial" w:eastAsia="Times New Roman" w:hAnsi="Arial" w:cs="Arial"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Tahoma"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Tahoma"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92">
    <w:nsid w:val="79EB031F"/>
    <w:multiLevelType w:val="hybridMultilevel"/>
    <w:tmpl w:val="F1C6D5E4"/>
    <w:lvl w:ilvl="0" w:tplc="A9E09750">
      <w:start w:val="1"/>
      <w:numFmt w:val="bullet"/>
      <w:lvlText w:val=""/>
      <w:lvlJc w:val="left"/>
      <w:pPr>
        <w:ind w:left="1077" w:hanging="360"/>
      </w:pPr>
      <w:rPr>
        <w:rFonts w:ascii="Symbol" w:hAnsi="Symbol" w:hint="default"/>
        <w:caps w:val="0"/>
        <w:strike w:val="0"/>
        <w:dstrike w:val="0"/>
        <w:vanish w:val="0"/>
        <w:color w:val="FF0000"/>
        <w:sz w:val="22"/>
        <w:vertAlign w:val="baseline"/>
      </w:rPr>
    </w:lvl>
    <w:lvl w:ilvl="1" w:tplc="040C0003" w:tentative="1">
      <w:start w:val="1"/>
      <w:numFmt w:val="bullet"/>
      <w:lvlText w:val="o"/>
      <w:lvlJc w:val="left"/>
      <w:pPr>
        <w:ind w:left="1797" w:hanging="360"/>
      </w:pPr>
      <w:rPr>
        <w:rFonts w:ascii="Courier New" w:hAnsi="Courier New" w:cs="Courier New" w:hint="default"/>
      </w:rPr>
    </w:lvl>
    <w:lvl w:ilvl="2" w:tplc="040C0005" w:tentative="1">
      <w:start w:val="1"/>
      <w:numFmt w:val="bullet"/>
      <w:lvlText w:val=""/>
      <w:lvlJc w:val="left"/>
      <w:pPr>
        <w:ind w:left="2517" w:hanging="360"/>
      </w:pPr>
      <w:rPr>
        <w:rFonts w:ascii="Wingdings" w:hAnsi="Wingdings" w:hint="default"/>
      </w:rPr>
    </w:lvl>
    <w:lvl w:ilvl="3" w:tplc="040C0001" w:tentative="1">
      <w:start w:val="1"/>
      <w:numFmt w:val="bullet"/>
      <w:lvlText w:val=""/>
      <w:lvlJc w:val="left"/>
      <w:pPr>
        <w:ind w:left="3237" w:hanging="360"/>
      </w:pPr>
      <w:rPr>
        <w:rFonts w:ascii="Symbol" w:hAnsi="Symbol" w:hint="default"/>
      </w:rPr>
    </w:lvl>
    <w:lvl w:ilvl="4" w:tplc="040C0003" w:tentative="1">
      <w:start w:val="1"/>
      <w:numFmt w:val="bullet"/>
      <w:lvlText w:val="o"/>
      <w:lvlJc w:val="left"/>
      <w:pPr>
        <w:ind w:left="3957" w:hanging="360"/>
      </w:pPr>
      <w:rPr>
        <w:rFonts w:ascii="Courier New" w:hAnsi="Courier New" w:cs="Courier New" w:hint="default"/>
      </w:rPr>
    </w:lvl>
    <w:lvl w:ilvl="5" w:tplc="040C0005" w:tentative="1">
      <w:start w:val="1"/>
      <w:numFmt w:val="bullet"/>
      <w:lvlText w:val=""/>
      <w:lvlJc w:val="left"/>
      <w:pPr>
        <w:ind w:left="4677" w:hanging="360"/>
      </w:pPr>
      <w:rPr>
        <w:rFonts w:ascii="Wingdings" w:hAnsi="Wingdings" w:hint="default"/>
      </w:rPr>
    </w:lvl>
    <w:lvl w:ilvl="6" w:tplc="040C0001" w:tentative="1">
      <w:start w:val="1"/>
      <w:numFmt w:val="bullet"/>
      <w:lvlText w:val=""/>
      <w:lvlJc w:val="left"/>
      <w:pPr>
        <w:ind w:left="5397" w:hanging="360"/>
      </w:pPr>
      <w:rPr>
        <w:rFonts w:ascii="Symbol" w:hAnsi="Symbol" w:hint="default"/>
      </w:rPr>
    </w:lvl>
    <w:lvl w:ilvl="7" w:tplc="040C0003" w:tentative="1">
      <w:start w:val="1"/>
      <w:numFmt w:val="bullet"/>
      <w:lvlText w:val="o"/>
      <w:lvlJc w:val="left"/>
      <w:pPr>
        <w:ind w:left="6117" w:hanging="360"/>
      </w:pPr>
      <w:rPr>
        <w:rFonts w:ascii="Courier New" w:hAnsi="Courier New" w:cs="Courier New" w:hint="default"/>
      </w:rPr>
    </w:lvl>
    <w:lvl w:ilvl="8" w:tplc="040C0005" w:tentative="1">
      <w:start w:val="1"/>
      <w:numFmt w:val="bullet"/>
      <w:lvlText w:val=""/>
      <w:lvlJc w:val="left"/>
      <w:pPr>
        <w:ind w:left="6837" w:hanging="360"/>
      </w:pPr>
      <w:rPr>
        <w:rFonts w:ascii="Wingdings" w:hAnsi="Wingdings" w:hint="default"/>
      </w:rPr>
    </w:lvl>
  </w:abstractNum>
  <w:abstractNum w:abstractNumId="193">
    <w:nsid w:val="7A0569B8"/>
    <w:multiLevelType w:val="hybridMultilevel"/>
    <w:tmpl w:val="249CD742"/>
    <w:lvl w:ilvl="0" w:tplc="A9E09750">
      <w:start w:val="1"/>
      <w:numFmt w:val="bullet"/>
      <w:lvlText w:val=""/>
      <w:lvlJc w:val="left"/>
      <w:pPr>
        <w:ind w:left="1080" w:hanging="360"/>
      </w:pPr>
      <w:rPr>
        <w:rFonts w:ascii="Symbol" w:hAnsi="Symbol" w:hint="default"/>
        <w:color w:val="FF0000"/>
      </w:rPr>
    </w:lvl>
    <w:lvl w:ilvl="1" w:tplc="1D443434" w:tentative="1">
      <w:start w:val="1"/>
      <w:numFmt w:val="bullet"/>
      <w:lvlText w:val="o"/>
      <w:lvlJc w:val="left"/>
      <w:pPr>
        <w:ind w:left="1800" w:hanging="360"/>
      </w:pPr>
      <w:rPr>
        <w:rFonts w:ascii="Courier New" w:hAnsi="Courier New" w:cs="Courier New" w:hint="default"/>
      </w:rPr>
    </w:lvl>
    <w:lvl w:ilvl="2" w:tplc="2AF44808" w:tentative="1">
      <w:start w:val="1"/>
      <w:numFmt w:val="bullet"/>
      <w:lvlText w:val=""/>
      <w:lvlJc w:val="left"/>
      <w:pPr>
        <w:ind w:left="2520" w:hanging="360"/>
      </w:pPr>
      <w:rPr>
        <w:rFonts w:ascii="Wingdings" w:hAnsi="Wingdings" w:hint="default"/>
      </w:rPr>
    </w:lvl>
    <w:lvl w:ilvl="3" w:tplc="D6202ABC" w:tentative="1">
      <w:start w:val="1"/>
      <w:numFmt w:val="bullet"/>
      <w:lvlText w:val=""/>
      <w:lvlJc w:val="left"/>
      <w:pPr>
        <w:ind w:left="3240" w:hanging="360"/>
      </w:pPr>
      <w:rPr>
        <w:rFonts w:ascii="Symbol" w:hAnsi="Symbol" w:hint="default"/>
      </w:rPr>
    </w:lvl>
    <w:lvl w:ilvl="4" w:tplc="F6DE32E0" w:tentative="1">
      <w:start w:val="1"/>
      <w:numFmt w:val="bullet"/>
      <w:lvlText w:val="o"/>
      <w:lvlJc w:val="left"/>
      <w:pPr>
        <w:ind w:left="3960" w:hanging="360"/>
      </w:pPr>
      <w:rPr>
        <w:rFonts w:ascii="Courier New" w:hAnsi="Courier New" w:cs="Courier New" w:hint="default"/>
      </w:rPr>
    </w:lvl>
    <w:lvl w:ilvl="5" w:tplc="16368B66" w:tentative="1">
      <w:start w:val="1"/>
      <w:numFmt w:val="bullet"/>
      <w:lvlText w:val=""/>
      <w:lvlJc w:val="left"/>
      <w:pPr>
        <w:ind w:left="4680" w:hanging="360"/>
      </w:pPr>
      <w:rPr>
        <w:rFonts w:ascii="Wingdings" w:hAnsi="Wingdings" w:hint="default"/>
      </w:rPr>
    </w:lvl>
    <w:lvl w:ilvl="6" w:tplc="286056B2" w:tentative="1">
      <w:start w:val="1"/>
      <w:numFmt w:val="bullet"/>
      <w:lvlText w:val=""/>
      <w:lvlJc w:val="left"/>
      <w:pPr>
        <w:ind w:left="5400" w:hanging="360"/>
      </w:pPr>
      <w:rPr>
        <w:rFonts w:ascii="Symbol" w:hAnsi="Symbol" w:hint="default"/>
      </w:rPr>
    </w:lvl>
    <w:lvl w:ilvl="7" w:tplc="63F299E2" w:tentative="1">
      <w:start w:val="1"/>
      <w:numFmt w:val="bullet"/>
      <w:lvlText w:val="o"/>
      <w:lvlJc w:val="left"/>
      <w:pPr>
        <w:ind w:left="6120" w:hanging="360"/>
      </w:pPr>
      <w:rPr>
        <w:rFonts w:ascii="Courier New" w:hAnsi="Courier New" w:cs="Courier New" w:hint="default"/>
      </w:rPr>
    </w:lvl>
    <w:lvl w:ilvl="8" w:tplc="11846180" w:tentative="1">
      <w:start w:val="1"/>
      <w:numFmt w:val="bullet"/>
      <w:lvlText w:val=""/>
      <w:lvlJc w:val="left"/>
      <w:pPr>
        <w:ind w:left="6840" w:hanging="360"/>
      </w:pPr>
      <w:rPr>
        <w:rFonts w:ascii="Wingdings" w:hAnsi="Wingdings" w:hint="default"/>
      </w:rPr>
    </w:lvl>
  </w:abstractNum>
  <w:abstractNum w:abstractNumId="194">
    <w:nsid w:val="7A2C3410"/>
    <w:multiLevelType w:val="hybridMultilevel"/>
    <w:tmpl w:val="FF8085DC"/>
    <w:lvl w:ilvl="0" w:tplc="A9E09750">
      <w:start w:val="1"/>
      <w:numFmt w:val="bullet"/>
      <w:lvlText w:val=""/>
      <w:lvlJc w:val="left"/>
      <w:pPr>
        <w:tabs>
          <w:tab w:val="num" w:pos="360"/>
        </w:tabs>
        <w:ind w:left="360" w:hanging="360"/>
      </w:pPr>
      <w:rPr>
        <w:rFonts w:ascii="Symbol" w:hAnsi="Symbol" w:hint="default"/>
        <w:caps w:val="0"/>
        <w:strike w:val="0"/>
        <w:dstrike w:val="0"/>
        <w:vanish w:val="0"/>
        <w:color w:val="FF0000"/>
        <w:sz w:val="22"/>
        <w:vertAlign w:val="baseline"/>
      </w:rPr>
    </w:lvl>
    <w:lvl w:ilvl="1" w:tplc="6722D8C8"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5">
    <w:nsid w:val="7AAD1957"/>
    <w:multiLevelType w:val="hybridMultilevel"/>
    <w:tmpl w:val="A75E5B24"/>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6">
    <w:nsid w:val="7E74037B"/>
    <w:multiLevelType w:val="hybridMultilevel"/>
    <w:tmpl w:val="6E0A0FD6"/>
    <w:lvl w:ilvl="0" w:tplc="B5CE51E2">
      <w:start w:val="1"/>
      <w:numFmt w:val="bullet"/>
      <w:lvlText w:val=""/>
      <w:lvlJc w:val="left"/>
      <w:pPr>
        <w:ind w:left="720" w:hanging="360"/>
      </w:pPr>
      <w:rPr>
        <w:rFonts w:ascii="Wingdings" w:hAnsi="Wingdings" w:hint="default"/>
        <w:color w:val="9BBB59"/>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nsid w:val="7F292CE5"/>
    <w:multiLevelType w:val="hybridMultilevel"/>
    <w:tmpl w:val="00DE810C"/>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8">
    <w:nsid w:val="7FE83370"/>
    <w:multiLevelType w:val="hybridMultilevel"/>
    <w:tmpl w:val="225C77F0"/>
    <w:lvl w:ilvl="0" w:tplc="A9E09750">
      <w:start w:val="1"/>
      <w:numFmt w:val="bullet"/>
      <w:lvlText w:val=""/>
      <w:lvlJc w:val="left"/>
      <w:pPr>
        <w:ind w:left="720" w:hanging="360"/>
      </w:pPr>
      <w:rPr>
        <w:rFonts w:ascii="Symbol" w:hAnsi="Symbol"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5"/>
  </w:num>
  <w:num w:numId="2">
    <w:abstractNumId w:val="130"/>
  </w:num>
  <w:num w:numId="3">
    <w:abstractNumId w:val="105"/>
    <w:lvlOverride w:ilvl="0">
      <w:lvl w:ilvl="0">
        <w:start w:val="1"/>
        <w:numFmt w:val="decimal"/>
        <w:lvlText w:val="CHAPITRE %1 - "/>
        <w:lvlJc w:val="left"/>
        <w:pPr>
          <w:ind w:left="1566"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lowerLetter"/>
        <w:lvlText w:val="%3."/>
        <w:lvlJc w:val="left"/>
        <w:pPr>
          <w:ind w:left="720" w:hanging="720"/>
        </w:pPr>
        <w:rPr>
          <w:rFonts w:cs="Times New Roman"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4">
    <w:abstractNumId w:val="15"/>
  </w:num>
  <w:num w:numId="5">
    <w:abstractNumId w:val="36"/>
  </w:num>
  <w:num w:numId="6">
    <w:abstractNumId w:val="139"/>
  </w:num>
  <w:num w:numId="7">
    <w:abstractNumId w:val="167"/>
  </w:num>
  <w:num w:numId="8">
    <w:abstractNumId w:val="50"/>
  </w:num>
  <w:num w:numId="9">
    <w:abstractNumId w:val="27"/>
  </w:num>
  <w:num w:numId="10">
    <w:abstractNumId w:val="147"/>
  </w:num>
  <w:num w:numId="11">
    <w:abstractNumId w:val="94"/>
  </w:num>
  <w:num w:numId="12">
    <w:abstractNumId w:val="184"/>
  </w:num>
  <w:num w:numId="13">
    <w:abstractNumId w:val="128"/>
  </w:num>
  <w:num w:numId="14">
    <w:abstractNumId w:val="98"/>
  </w:num>
  <w:num w:numId="15">
    <w:abstractNumId w:val="48"/>
  </w:num>
  <w:num w:numId="16">
    <w:abstractNumId w:val="51"/>
  </w:num>
  <w:num w:numId="17">
    <w:abstractNumId w:val="149"/>
  </w:num>
  <w:num w:numId="18">
    <w:abstractNumId w:val="119"/>
  </w:num>
  <w:num w:numId="19">
    <w:abstractNumId w:val="41"/>
  </w:num>
  <w:num w:numId="20">
    <w:abstractNumId w:val="49"/>
  </w:num>
  <w:num w:numId="21">
    <w:abstractNumId w:val="116"/>
  </w:num>
  <w:num w:numId="22">
    <w:abstractNumId w:val="101"/>
  </w:num>
  <w:num w:numId="23">
    <w:abstractNumId w:val="25"/>
  </w:num>
  <w:num w:numId="24">
    <w:abstractNumId w:val="79"/>
  </w:num>
  <w:num w:numId="25">
    <w:abstractNumId w:val="137"/>
  </w:num>
  <w:num w:numId="26">
    <w:abstractNumId w:val="55"/>
  </w:num>
  <w:num w:numId="27">
    <w:abstractNumId w:val="188"/>
  </w:num>
  <w:num w:numId="28">
    <w:abstractNumId w:val="194"/>
  </w:num>
  <w:num w:numId="29">
    <w:abstractNumId w:val="2"/>
  </w:num>
  <w:num w:numId="30">
    <w:abstractNumId w:val="0"/>
  </w:num>
  <w:num w:numId="31">
    <w:abstractNumId w:val="24"/>
  </w:num>
  <w:num w:numId="32">
    <w:abstractNumId w:val="95"/>
  </w:num>
  <w:num w:numId="33">
    <w:abstractNumId w:val="9"/>
  </w:num>
  <w:num w:numId="34">
    <w:abstractNumId w:val="92"/>
  </w:num>
  <w:num w:numId="35">
    <w:abstractNumId w:val="99"/>
  </w:num>
  <w:num w:numId="36">
    <w:abstractNumId w:val="113"/>
  </w:num>
  <w:num w:numId="37">
    <w:abstractNumId w:val="143"/>
  </w:num>
  <w:num w:numId="38">
    <w:abstractNumId w:val="141"/>
  </w:num>
  <w:num w:numId="39">
    <w:abstractNumId w:val="54"/>
  </w:num>
  <w:num w:numId="40">
    <w:abstractNumId w:val="53"/>
  </w:num>
  <w:num w:numId="41">
    <w:abstractNumId w:val="66"/>
  </w:num>
  <w:num w:numId="42">
    <w:abstractNumId w:val="183"/>
  </w:num>
  <w:num w:numId="43">
    <w:abstractNumId w:val="114"/>
  </w:num>
  <w:num w:numId="44">
    <w:abstractNumId w:val="117"/>
  </w:num>
  <w:num w:numId="45">
    <w:abstractNumId w:val="179"/>
  </w:num>
  <w:num w:numId="46">
    <w:abstractNumId w:val="38"/>
  </w:num>
  <w:num w:numId="47">
    <w:abstractNumId w:val="140"/>
  </w:num>
  <w:num w:numId="48">
    <w:abstractNumId w:val="97"/>
  </w:num>
  <w:num w:numId="49">
    <w:abstractNumId w:val="121"/>
  </w:num>
  <w:num w:numId="50">
    <w:abstractNumId w:val="103"/>
  </w:num>
  <w:num w:numId="51">
    <w:abstractNumId w:val="115"/>
  </w:num>
  <w:num w:numId="52">
    <w:abstractNumId w:val="52"/>
  </w:num>
  <w:num w:numId="53">
    <w:abstractNumId w:val="159"/>
  </w:num>
  <w:num w:numId="54">
    <w:abstractNumId w:val="19"/>
  </w:num>
  <w:num w:numId="55">
    <w:abstractNumId w:val="69"/>
  </w:num>
  <w:num w:numId="56">
    <w:abstractNumId w:val="88"/>
  </w:num>
  <w:num w:numId="57">
    <w:abstractNumId w:val="45"/>
  </w:num>
  <w:num w:numId="58">
    <w:abstractNumId w:val="160"/>
  </w:num>
  <w:num w:numId="59">
    <w:abstractNumId w:val="5"/>
  </w:num>
  <w:num w:numId="60">
    <w:abstractNumId w:val="13"/>
  </w:num>
  <w:num w:numId="61">
    <w:abstractNumId w:val="93"/>
  </w:num>
  <w:num w:numId="62">
    <w:abstractNumId w:val="192"/>
  </w:num>
  <w:num w:numId="63">
    <w:abstractNumId w:val="127"/>
  </w:num>
  <w:num w:numId="64">
    <w:abstractNumId w:val="11"/>
  </w:num>
  <w:num w:numId="65">
    <w:abstractNumId w:val="89"/>
  </w:num>
  <w:num w:numId="66">
    <w:abstractNumId w:val="171"/>
  </w:num>
  <w:num w:numId="67">
    <w:abstractNumId w:val="163"/>
  </w:num>
  <w:num w:numId="68">
    <w:abstractNumId w:val="44"/>
  </w:num>
  <w:num w:numId="69">
    <w:abstractNumId w:val="17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2"/>
  </w:num>
  <w:num w:numId="71">
    <w:abstractNumId w:val="112"/>
  </w:num>
  <w:num w:numId="72">
    <w:abstractNumId w:val="80"/>
  </w:num>
  <w:num w:numId="73">
    <w:abstractNumId w:val="96"/>
  </w:num>
  <w:num w:numId="74">
    <w:abstractNumId w:val="4"/>
  </w:num>
  <w:num w:numId="75">
    <w:abstractNumId w:val="108"/>
  </w:num>
  <w:num w:numId="76">
    <w:abstractNumId w:val="30"/>
  </w:num>
  <w:num w:numId="77">
    <w:abstractNumId w:val="100"/>
  </w:num>
  <w:num w:numId="78">
    <w:abstractNumId w:val="75"/>
  </w:num>
  <w:num w:numId="79">
    <w:abstractNumId w:val="169"/>
  </w:num>
  <w:num w:numId="80">
    <w:abstractNumId w:val="63"/>
  </w:num>
  <w:num w:numId="81">
    <w:abstractNumId w:val="74"/>
  </w:num>
  <w:num w:numId="82">
    <w:abstractNumId w:val="71"/>
  </w:num>
  <w:num w:numId="83">
    <w:abstractNumId w:val="142"/>
  </w:num>
  <w:num w:numId="84">
    <w:abstractNumId w:val="153"/>
  </w:num>
  <w:num w:numId="85">
    <w:abstractNumId w:val="177"/>
  </w:num>
  <w:num w:numId="86">
    <w:abstractNumId w:val="33"/>
  </w:num>
  <w:num w:numId="87">
    <w:abstractNumId w:val="148"/>
  </w:num>
  <w:num w:numId="88">
    <w:abstractNumId w:val="26"/>
  </w:num>
  <w:num w:numId="89">
    <w:abstractNumId w:val="105"/>
    <w:lvlOverride w:ilvl="0">
      <w:lvl w:ilvl="0">
        <w:start w:val="1"/>
        <w:numFmt w:val="decimal"/>
        <w:lvlText w:val="CHAPITRE %1 - "/>
        <w:lvlJc w:val="left"/>
        <w:pPr>
          <w:ind w:left="1566"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lowerLetter"/>
        <w:lvlText w:val="%3."/>
        <w:lvlJc w:val="left"/>
        <w:pPr>
          <w:ind w:left="720" w:hanging="720"/>
        </w:pPr>
        <w:rPr>
          <w:rFonts w:cs="Times New Roman"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90">
    <w:abstractNumId w:val="105"/>
    <w:lvlOverride w:ilvl="0">
      <w:lvl w:ilvl="0">
        <w:start w:val="1"/>
        <w:numFmt w:val="decimal"/>
        <w:lvlText w:val="CHAPITRE %1 - "/>
        <w:lvlJc w:val="left"/>
        <w:pPr>
          <w:ind w:left="1566"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lowerLetter"/>
        <w:lvlText w:val="%3."/>
        <w:lvlJc w:val="left"/>
        <w:pPr>
          <w:ind w:left="720" w:hanging="720"/>
        </w:pPr>
        <w:rPr>
          <w:rFonts w:cs="Times New Roman"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91">
    <w:abstractNumId w:val="70"/>
  </w:num>
  <w:num w:numId="92">
    <w:abstractNumId w:val="162"/>
  </w:num>
  <w:num w:numId="93">
    <w:abstractNumId w:val="40"/>
  </w:num>
  <w:num w:numId="94">
    <w:abstractNumId w:val="61"/>
  </w:num>
  <w:num w:numId="95">
    <w:abstractNumId w:val="152"/>
  </w:num>
  <w:num w:numId="96">
    <w:abstractNumId w:val="6"/>
  </w:num>
  <w:num w:numId="97">
    <w:abstractNumId w:val="75"/>
  </w:num>
  <w:num w:numId="98">
    <w:abstractNumId w:val="189"/>
  </w:num>
  <w:num w:numId="99">
    <w:abstractNumId w:val="76"/>
  </w:num>
  <w:num w:numId="100">
    <w:abstractNumId w:val="12"/>
  </w:num>
  <w:num w:numId="101">
    <w:abstractNumId w:val="106"/>
  </w:num>
  <w:num w:numId="102">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03">
    <w:abstractNumId w:val="174"/>
  </w:num>
  <w:num w:numId="104">
    <w:abstractNumId w:val="67"/>
  </w:num>
  <w:num w:numId="105">
    <w:abstractNumId w:val="196"/>
  </w:num>
  <w:num w:numId="106">
    <w:abstractNumId w:val="105"/>
    <w:lvlOverride w:ilvl="0">
      <w:lvl w:ilvl="0">
        <w:start w:val="1"/>
        <w:numFmt w:val="decimal"/>
        <w:lvlText w:val="CHAPITRE %1 - "/>
        <w:lvlJc w:val="left"/>
        <w:pPr>
          <w:ind w:left="1566"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lowerLetter"/>
        <w:lvlText w:val="%3."/>
        <w:lvlJc w:val="left"/>
        <w:pPr>
          <w:ind w:left="720" w:hanging="720"/>
        </w:pPr>
        <w:rPr>
          <w:rFonts w:cs="Times New Roman"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107">
    <w:abstractNumId w:val="23"/>
  </w:num>
  <w:num w:numId="108">
    <w:abstractNumId w:val="105"/>
  </w:num>
  <w:num w:numId="109">
    <w:abstractNumId w:val="105"/>
  </w:num>
  <w:num w:numId="110">
    <w:abstractNumId w:val="105"/>
  </w:num>
  <w:num w:numId="111">
    <w:abstractNumId w:val="105"/>
  </w:num>
  <w:num w:numId="112">
    <w:abstractNumId w:val="105"/>
  </w:num>
  <w:num w:numId="113">
    <w:abstractNumId w:val="105"/>
  </w:num>
  <w:num w:numId="114">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15">
    <w:abstractNumId w:val="105"/>
    <w:lvlOverride w:ilvl="0">
      <w:lvl w:ilvl="0">
        <w:start w:val="1"/>
        <w:numFmt w:val="decimal"/>
        <w:lvlText w:val="CHAPITRE %1 - "/>
        <w:lvlJc w:val="left"/>
        <w:pPr>
          <w:ind w:left="1566" w:hanging="432"/>
        </w:pPr>
        <w:rPr>
          <w:rFonts w:hint="default"/>
        </w:rPr>
      </w:lvl>
    </w:lvlOverride>
    <w:lvlOverride w:ilvl="1">
      <w:lvl w:ilvl="1">
        <w:start w:val="1"/>
        <w:numFmt w:val="decimal"/>
        <w:pStyle w:val="Titre2"/>
        <w:lvlText w:val="%1.%2"/>
        <w:lvlJc w:val="left"/>
        <w:pPr>
          <w:ind w:left="576" w:hanging="576"/>
        </w:pPr>
        <w:rPr>
          <w:rFonts w:hint="default"/>
        </w:rPr>
      </w:lvl>
    </w:lvlOverride>
    <w:lvlOverride w:ilvl="2">
      <w:lvl w:ilvl="2">
        <w:start w:val="1"/>
        <w:numFmt w:val="lowerLetter"/>
        <w:lvlText w:val="%3."/>
        <w:lvlJc w:val="left"/>
        <w:pPr>
          <w:ind w:left="720" w:hanging="720"/>
        </w:pPr>
        <w:rPr>
          <w:rFonts w:cs="Times New Roman"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pStyle w:val="Titre5"/>
        <w:lvlText w:val="%1.%2.%3.%4.%5"/>
        <w:lvlJc w:val="left"/>
        <w:pPr>
          <w:ind w:left="1008" w:hanging="1008"/>
        </w:pPr>
        <w:rPr>
          <w:rFonts w:hint="default"/>
        </w:rPr>
      </w:lvl>
    </w:lvlOverride>
    <w:lvlOverride w:ilvl="5">
      <w:lvl w:ilvl="5">
        <w:start w:val="1"/>
        <w:numFmt w:val="decimal"/>
        <w:pStyle w:val="Titre6"/>
        <w:lvlText w:val="%1.%2.%3.%4.%5.%6"/>
        <w:lvlJc w:val="left"/>
        <w:pPr>
          <w:ind w:left="1152" w:hanging="1152"/>
        </w:pPr>
        <w:rPr>
          <w:rFonts w:hint="default"/>
        </w:rPr>
      </w:lvl>
    </w:lvlOverride>
    <w:lvlOverride w:ilvl="6">
      <w:lvl w:ilvl="6">
        <w:start w:val="1"/>
        <w:numFmt w:val="decimal"/>
        <w:pStyle w:val="Titre7"/>
        <w:lvlText w:val="%1.%2.%3.%4.%5.%6.%7"/>
        <w:lvlJc w:val="left"/>
        <w:pPr>
          <w:ind w:left="1296" w:hanging="1296"/>
        </w:pPr>
        <w:rPr>
          <w:rFonts w:hint="default"/>
        </w:rPr>
      </w:lvl>
    </w:lvlOverride>
    <w:lvlOverride w:ilvl="7">
      <w:lvl w:ilvl="7">
        <w:start w:val="1"/>
        <w:numFmt w:val="decimal"/>
        <w:pStyle w:val="Titre8"/>
        <w:lvlText w:val="%1.%2.%3.%4.%5.%6.%7.%8"/>
        <w:lvlJc w:val="left"/>
        <w:pPr>
          <w:ind w:left="1440" w:hanging="1440"/>
        </w:pPr>
        <w:rPr>
          <w:rFonts w:hint="default"/>
        </w:rPr>
      </w:lvl>
    </w:lvlOverride>
    <w:lvlOverride w:ilvl="8">
      <w:lvl w:ilvl="8">
        <w:start w:val="1"/>
        <w:numFmt w:val="decimal"/>
        <w:pStyle w:val="Titre9"/>
        <w:lvlText w:val="%1.%2.%3.%4.%5.%6.%7.%8.%9"/>
        <w:lvlJc w:val="left"/>
        <w:pPr>
          <w:ind w:left="1584" w:hanging="1584"/>
        </w:pPr>
        <w:rPr>
          <w:rFonts w:hint="default"/>
        </w:rPr>
      </w:lvl>
    </w:lvlOverride>
  </w:num>
  <w:num w:numId="116">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17">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18">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19">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120">
    <w:abstractNumId w:val="105"/>
  </w:num>
  <w:num w:numId="121">
    <w:abstractNumId w:val="105"/>
  </w:num>
  <w:num w:numId="122">
    <w:abstractNumId w:val="105"/>
  </w:num>
  <w:num w:numId="123">
    <w:abstractNumId w:val="105"/>
  </w:num>
  <w:num w:numId="124">
    <w:abstractNumId w:val="105"/>
  </w:num>
  <w:num w:numId="125">
    <w:abstractNumId w:val="105"/>
  </w:num>
  <w:num w:numId="126">
    <w:abstractNumId w:val="105"/>
  </w:num>
  <w:num w:numId="127">
    <w:abstractNumId w:val="57"/>
  </w:num>
  <w:num w:numId="128">
    <w:abstractNumId w:val="105"/>
  </w:num>
  <w:num w:numId="129">
    <w:abstractNumId w:val="105"/>
  </w:num>
  <w:num w:numId="130">
    <w:abstractNumId w:val="105"/>
  </w:num>
  <w:num w:numId="131">
    <w:abstractNumId w:val="138"/>
  </w:num>
  <w:num w:numId="132">
    <w:abstractNumId w:val="157"/>
  </w:num>
  <w:num w:numId="133">
    <w:abstractNumId w:val="105"/>
  </w:num>
  <w:num w:numId="134">
    <w:abstractNumId w:val="105"/>
  </w:num>
  <w:num w:numId="135">
    <w:abstractNumId w:val="105"/>
  </w:num>
  <w:num w:numId="136">
    <w:abstractNumId w:val="105"/>
  </w:num>
  <w:num w:numId="137">
    <w:abstractNumId w:val="105"/>
  </w:num>
  <w:num w:numId="138">
    <w:abstractNumId w:val="105"/>
  </w:num>
  <w:num w:numId="139">
    <w:abstractNumId w:val="105"/>
  </w:num>
  <w:num w:numId="140">
    <w:abstractNumId w:val="105"/>
  </w:num>
  <w:num w:numId="141">
    <w:abstractNumId w:val="105"/>
  </w:num>
  <w:num w:numId="142">
    <w:abstractNumId w:val="105"/>
  </w:num>
  <w:num w:numId="143">
    <w:abstractNumId w:val="105"/>
  </w:num>
  <w:num w:numId="144">
    <w:abstractNumId w:val="105"/>
  </w:num>
  <w:num w:numId="145">
    <w:abstractNumId w:val="105"/>
  </w:num>
  <w:num w:numId="146">
    <w:abstractNumId w:val="105"/>
  </w:num>
  <w:num w:numId="147">
    <w:abstractNumId w:val="105"/>
  </w:num>
  <w:num w:numId="148">
    <w:abstractNumId w:val="105"/>
  </w:num>
  <w:num w:numId="149">
    <w:abstractNumId w:val="105"/>
  </w:num>
  <w:num w:numId="150">
    <w:abstractNumId w:val="105"/>
  </w:num>
  <w:num w:numId="151">
    <w:abstractNumId w:val="105"/>
  </w:num>
  <w:num w:numId="152">
    <w:abstractNumId w:val="105"/>
  </w:num>
  <w:num w:numId="153">
    <w:abstractNumId w:val="105"/>
  </w:num>
  <w:num w:numId="154">
    <w:abstractNumId w:val="105"/>
  </w:num>
  <w:num w:numId="155">
    <w:abstractNumId w:val="184"/>
  </w:num>
  <w:num w:numId="156">
    <w:abstractNumId w:val="28"/>
  </w:num>
  <w:num w:numId="157">
    <w:abstractNumId w:val="32"/>
  </w:num>
  <w:num w:numId="158">
    <w:abstractNumId w:val="105"/>
  </w:num>
  <w:num w:numId="159">
    <w:abstractNumId w:val="105"/>
  </w:num>
  <w:num w:numId="160">
    <w:abstractNumId w:val="39"/>
  </w:num>
  <w:num w:numId="161">
    <w:abstractNumId w:val="184"/>
  </w:num>
  <w:num w:numId="162">
    <w:abstractNumId w:val="184"/>
  </w:num>
  <w:num w:numId="163">
    <w:abstractNumId w:val="184"/>
  </w:num>
  <w:num w:numId="164">
    <w:abstractNumId w:val="184"/>
  </w:num>
  <w:num w:numId="165">
    <w:abstractNumId w:val="20"/>
  </w:num>
  <w:num w:numId="166">
    <w:abstractNumId w:val="31"/>
  </w:num>
  <w:num w:numId="167">
    <w:abstractNumId w:val="150"/>
  </w:num>
  <w:num w:numId="168">
    <w:abstractNumId w:val="184"/>
  </w:num>
  <w:num w:numId="169">
    <w:abstractNumId w:val="184"/>
  </w:num>
  <w:num w:numId="170">
    <w:abstractNumId w:val="184"/>
  </w:num>
  <w:num w:numId="171">
    <w:abstractNumId w:val="124"/>
  </w:num>
  <w:num w:numId="172">
    <w:abstractNumId w:val="107"/>
  </w:num>
  <w:num w:numId="173">
    <w:abstractNumId w:val="14"/>
  </w:num>
  <w:num w:numId="174">
    <w:abstractNumId w:val="131"/>
  </w:num>
  <w:num w:numId="175">
    <w:abstractNumId w:val="178"/>
  </w:num>
  <w:num w:numId="176">
    <w:abstractNumId w:val="146"/>
  </w:num>
  <w:num w:numId="177">
    <w:abstractNumId w:val="184"/>
  </w:num>
  <w:num w:numId="178">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4"/>
  </w:num>
  <w:num w:numId="180">
    <w:abstractNumId w:val="184"/>
  </w:num>
  <w:num w:numId="181">
    <w:abstractNumId w:val="184"/>
  </w:num>
  <w:num w:numId="182">
    <w:abstractNumId w:val="91"/>
  </w:num>
  <w:num w:numId="183">
    <w:abstractNumId w:val="105"/>
  </w:num>
  <w:num w:numId="184">
    <w:abstractNumId w:val="105"/>
  </w:num>
  <w:num w:numId="185">
    <w:abstractNumId w:val="105"/>
  </w:num>
  <w:num w:numId="186">
    <w:abstractNumId w:val="105"/>
  </w:num>
  <w:num w:numId="187">
    <w:abstractNumId w:val="105"/>
  </w:num>
  <w:num w:numId="188">
    <w:abstractNumId w:val="105"/>
  </w:num>
  <w:num w:numId="189">
    <w:abstractNumId w:val="105"/>
  </w:num>
  <w:num w:numId="190">
    <w:abstractNumId w:val="34"/>
  </w:num>
  <w:num w:numId="191">
    <w:abstractNumId w:val="190"/>
  </w:num>
  <w:num w:numId="192">
    <w:abstractNumId w:val="87"/>
  </w:num>
  <w:num w:numId="193">
    <w:abstractNumId w:val="105"/>
  </w:num>
  <w:num w:numId="194">
    <w:abstractNumId w:val="105"/>
  </w:num>
  <w:num w:numId="195">
    <w:abstractNumId w:val="105"/>
  </w:num>
  <w:num w:numId="196">
    <w:abstractNumId w:val="125"/>
  </w:num>
  <w:num w:numId="197">
    <w:abstractNumId w:val="158"/>
  </w:num>
  <w:num w:numId="198">
    <w:abstractNumId w:val="197"/>
  </w:num>
  <w:num w:numId="199">
    <w:abstractNumId w:val="59"/>
  </w:num>
  <w:num w:numId="200">
    <w:abstractNumId w:val="42"/>
  </w:num>
  <w:num w:numId="201">
    <w:abstractNumId w:val="64"/>
  </w:num>
  <w:num w:numId="202">
    <w:abstractNumId w:val="130"/>
  </w:num>
  <w:num w:numId="203">
    <w:abstractNumId w:val="130"/>
  </w:num>
  <w:num w:numId="204">
    <w:abstractNumId w:val="46"/>
  </w:num>
  <w:num w:numId="205">
    <w:abstractNumId w:val="81"/>
  </w:num>
  <w:num w:numId="206">
    <w:abstractNumId w:val="90"/>
  </w:num>
  <w:num w:numId="207">
    <w:abstractNumId w:val="168"/>
  </w:num>
  <w:num w:numId="208">
    <w:abstractNumId w:val="64"/>
  </w:num>
  <w:num w:numId="209">
    <w:abstractNumId w:val="64"/>
  </w:num>
  <w:num w:numId="210">
    <w:abstractNumId w:val="62"/>
  </w:num>
  <w:num w:numId="211">
    <w:abstractNumId w:val="22"/>
  </w:num>
  <w:num w:numId="212">
    <w:abstractNumId w:val="120"/>
  </w:num>
  <w:num w:numId="213">
    <w:abstractNumId w:val="65"/>
  </w:num>
  <w:num w:numId="214">
    <w:abstractNumId w:val="17"/>
  </w:num>
  <w:num w:numId="215">
    <w:abstractNumId w:val="111"/>
  </w:num>
  <w:num w:numId="216">
    <w:abstractNumId w:val="111"/>
    <w:lvlOverride w:ilvl="0">
      <w:startOverride w:val="1"/>
    </w:lvlOverride>
  </w:num>
  <w:num w:numId="217">
    <w:abstractNumId w:val="84"/>
  </w:num>
  <w:num w:numId="218">
    <w:abstractNumId w:val="111"/>
    <w:lvlOverride w:ilvl="0">
      <w:startOverride w:val="1"/>
    </w:lvlOverride>
  </w:num>
  <w:num w:numId="219">
    <w:abstractNumId w:val="111"/>
    <w:lvlOverride w:ilvl="0">
      <w:startOverride w:val="1"/>
    </w:lvlOverride>
  </w:num>
  <w:num w:numId="220">
    <w:abstractNumId w:val="111"/>
  </w:num>
  <w:num w:numId="221">
    <w:abstractNumId w:val="111"/>
    <w:lvlOverride w:ilvl="0">
      <w:startOverride w:val="1"/>
    </w:lvlOverride>
  </w:num>
  <w:num w:numId="222">
    <w:abstractNumId w:val="16"/>
  </w:num>
  <w:num w:numId="223">
    <w:abstractNumId w:val="155"/>
  </w:num>
  <w:num w:numId="224">
    <w:abstractNumId w:val="73"/>
  </w:num>
  <w:num w:numId="225">
    <w:abstractNumId w:val="64"/>
  </w:num>
  <w:num w:numId="226">
    <w:abstractNumId w:val="64"/>
  </w:num>
  <w:num w:numId="227">
    <w:abstractNumId w:val="111"/>
    <w:lvlOverride w:ilvl="0">
      <w:startOverride w:val="1"/>
    </w:lvlOverride>
  </w:num>
  <w:num w:numId="228">
    <w:abstractNumId w:val="193"/>
  </w:num>
  <w:num w:numId="229">
    <w:abstractNumId w:val="126"/>
  </w:num>
  <w:num w:numId="230">
    <w:abstractNumId w:val="111"/>
    <w:lvlOverride w:ilvl="0">
      <w:startOverride w:val="1"/>
    </w:lvlOverride>
  </w:num>
  <w:num w:numId="231">
    <w:abstractNumId w:val="35"/>
  </w:num>
  <w:num w:numId="232">
    <w:abstractNumId w:val="10"/>
  </w:num>
  <w:num w:numId="233">
    <w:abstractNumId w:val="111"/>
    <w:lvlOverride w:ilvl="0">
      <w:startOverride w:val="1"/>
    </w:lvlOverride>
  </w:num>
  <w:num w:numId="234">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111"/>
    <w:lvlOverride w:ilvl="0">
      <w:startOverride w:val="1"/>
    </w:lvlOverride>
  </w:num>
  <w:num w:numId="236">
    <w:abstractNumId w:val="111"/>
    <w:lvlOverride w:ilvl="0">
      <w:startOverride w:val="1"/>
    </w:lvlOverride>
  </w:num>
  <w:num w:numId="237">
    <w:abstractNumId w:val="64"/>
  </w:num>
  <w:num w:numId="238">
    <w:abstractNumId w:val="64"/>
  </w:num>
  <w:num w:numId="239">
    <w:abstractNumId w:val="64"/>
  </w:num>
  <w:num w:numId="240">
    <w:abstractNumId w:val="111"/>
    <w:lvlOverride w:ilvl="0">
      <w:startOverride w:val="1"/>
    </w:lvlOverride>
  </w:num>
  <w:num w:numId="241">
    <w:abstractNumId w:val="78"/>
  </w:num>
  <w:num w:numId="242">
    <w:abstractNumId w:val="21"/>
  </w:num>
  <w:num w:numId="243">
    <w:abstractNumId w:val="105"/>
  </w:num>
  <w:num w:numId="244">
    <w:abstractNumId w:val="111"/>
    <w:lvlOverride w:ilvl="0">
      <w:startOverride w:val="1"/>
    </w:lvlOverride>
  </w:num>
  <w:num w:numId="245">
    <w:abstractNumId w:val="123"/>
  </w:num>
  <w:num w:numId="246">
    <w:abstractNumId w:val="165"/>
  </w:num>
  <w:num w:numId="247">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248">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249">
    <w:abstractNumId w:val="111"/>
    <w:lvlOverride w:ilvl="0">
      <w:startOverride w:val="1"/>
    </w:lvlOverride>
  </w:num>
  <w:num w:numId="250">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105"/>
  </w:num>
  <w:num w:numId="252">
    <w:abstractNumId w:val="191"/>
  </w:num>
  <w:num w:numId="253">
    <w:abstractNumId w:val="187"/>
  </w:num>
  <w:num w:numId="254">
    <w:abstractNumId w:val="134"/>
  </w:num>
  <w:num w:numId="255">
    <w:abstractNumId w:val="181"/>
  </w:num>
  <w:num w:numId="256">
    <w:abstractNumId w:val="58"/>
  </w:num>
  <w:num w:numId="257">
    <w:abstractNumId w:val="104"/>
  </w:num>
  <w:num w:numId="258">
    <w:abstractNumId w:val="176"/>
  </w:num>
  <w:num w:numId="259">
    <w:abstractNumId w:val="136"/>
  </w:num>
  <w:num w:numId="260">
    <w:abstractNumId w:val="132"/>
  </w:num>
  <w:num w:numId="261">
    <w:abstractNumId w:val="182"/>
  </w:num>
  <w:num w:numId="262">
    <w:abstractNumId w:val="164"/>
  </w:num>
  <w:num w:numId="263">
    <w:abstractNumId w:val="64"/>
  </w:num>
  <w:num w:numId="264">
    <w:abstractNumId w:val="105"/>
    <w:lvlOverride w:ilvl="0">
      <w:startOverride w:val="1"/>
      <w:lvl w:ilvl="0">
        <w:start w:val="1"/>
        <w:numFmt w:val="decimal"/>
        <w:lvlText w:val="CHAPITRE %1 - "/>
        <w:lvlJc w:val="left"/>
        <w:pPr>
          <w:ind w:left="1566" w:hanging="432"/>
        </w:pPr>
        <w:rPr>
          <w:rFonts w:hint="default"/>
        </w:rPr>
      </w:lvl>
    </w:lvlOverride>
    <w:lvlOverride w:ilvl="1">
      <w:startOverride w:val="1"/>
      <w:lvl w:ilvl="1">
        <w:start w:val="1"/>
        <w:numFmt w:val="decimal"/>
        <w:pStyle w:val="Titre2"/>
        <w:lvlText w:val="%1.%2"/>
        <w:lvlJc w:val="left"/>
        <w:pPr>
          <w:ind w:left="576" w:hanging="576"/>
        </w:pPr>
        <w:rPr>
          <w:rFonts w:hint="default"/>
        </w:rPr>
      </w:lvl>
    </w:lvlOverride>
    <w:lvlOverride w:ilvl="2">
      <w:startOverride w:val="1"/>
      <w:lvl w:ilvl="2">
        <w:start w:val="1"/>
        <w:numFmt w:val="lowerLetter"/>
        <w:lvlText w:val="%3."/>
        <w:lvlJc w:val="left"/>
        <w:pPr>
          <w:ind w:left="720" w:hanging="720"/>
        </w:pPr>
        <w:rPr>
          <w:rFonts w:cs="Times New Roman" w:hint="default"/>
        </w:rPr>
      </w:lvl>
    </w:lvlOverride>
    <w:lvlOverride w:ilvl="3">
      <w:startOverride w:val="1"/>
      <w:lvl w:ilvl="3">
        <w:start w:val="1"/>
        <w:numFmt w:val="decimal"/>
        <w:lvlText w:val="%1.%2.%3.%4"/>
        <w:lvlJc w:val="left"/>
        <w:pPr>
          <w:ind w:left="864" w:hanging="864"/>
        </w:pPr>
        <w:rPr>
          <w:rFonts w:hint="default"/>
        </w:rPr>
      </w:lvl>
    </w:lvlOverride>
    <w:lvlOverride w:ilvl="4">
      <w:startOverride w:val="1"/>
      <w:lvl w:ilvl="4">
        <w:start w:val="1"/>
        <w:numFmt w:val="decimal"/>
        <w:pStyle w:val="Titre5"/>
        <w:lvlText w:val="%1.%2.%3.%4.%5"/>
        <w:lvlJc w:val="left"/>
        <w:pPr>
          <w:ind w:left="1008" w:hanging="1008"/>
        </w:pPr>
        <w:rPr>
          <w:rFonts w:hint="default"/>
        </w:rPr>
      </w:lvl>
    </w:lvlOverride>
    <w:lvlOverride w:ilvl="5">
      <w:startOverride w:val="1"/>
      <w:lvl w:ilvl="5">
        <w:start w:val="1"/>
        <w:numFmt w:val="decimal"/>
        <w:pStyle w:val="Titre6"/>
        <w:lvlText w:val="%1.%2.%3.%4.%5.%6"/>
        <w:lvlJc w:val="left"/>
        <w:pPr>
          <w:ind w:left="1152" w:hanging="1152"/>
        </w:pPr>
        <w:rPr>
          <w:rFonts w:hint="default"/>
        </w:rPr>
      </w:lvl>
    </w:lvlOverride>
    <w:lvlOverride w:ilvl="6">
      <w:startOverride w:val="1"/>
      <w:lvl w:ilvl="6">
        <w:start w:val="1"/>
        <w:numFmt w:val="decimal"/>
        <w:pStyle w:val="Titre7"/>
        <w:lvlText w:val="%1.%2.%3.%4.%5.%6.%7"/>
        <w:lvlJc w:val="left"/>
        <w:pPr>
          <w:ind w:left="1296" w:hanging="1296"/>
        </w:pPr>
        <w:rPr>
          <w:rFonts w:hint="default"/>
        </w:rPr>
      </w:lvl>
    </w:lvlOverride>
    <w:lvlOverride w:ilvl="7">
      <w:startOverride w:val="1"/>
      <w:lvl w:ilvl="7">
        <w:start w:val="1"/>
        <w:numFmt w:val="decimal"/>
        <w:pStyle w:val="Titre8"/>
        <w:lvlText w:val="%1.%2.%3.%4.%5.%6.%7.%8"/>
        <w:lvlJc w:val="left"/>
        <w:pPr>
          <w:ind w:left="1440" w:hanging="1440"/>
        </w:pPr>
        <w:rPr>
          <w:rFonts w:hint="default"/>
        </w:rPr>
      </w:lvl>
    </w:lvlOverride>
    <w:lvlOverride w:ilvl="8">
      <w:startOverride w:val="1"/>
      <w:lvl w:ilvl="8">
        <w:start w:val="1"/>
        <w:numFmt w:val="decimal"/>
        <w:pStyle w:val="Titre9"/>
        <w:lvlText w:val="%1.%2.%3.%4.%5.%6.%7.%8.%9"/>
        <w:lvlJc w:val="left"/>
        <w:pPr>
          <w:ind w:left="1584" w:hanging="1584"/>
        </w:pPr>
        <w:rPr>
          <w:rFonts w:hint="default"/>
        </w:rPr>
      </w:lvl>
    </w:lvlOverride>
  </w:num>
  <w:num w:numId="265">
    <w:abstractNumId w:val="105"/>
  </w:num>
  <w:num w:numId="26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77"/>
  </w:num>
  <w:num w:numId="268">
    <w:abstractNumId w:val="144"/>
  </w:num>
  <w:num w:numId="26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166"/>
  </w:num>
  <w:num w:numId="271">
    <w:abstractNumId w:val="43"/>
  </w:num>
  <w:num w:numId="272">
    <w:abstractNumId w:val="154"/>
  </w:num>
  <w:num w:numId="273">
    <w:abstractNumId w:val="7"/>
  </w:num>
  <w:num w:numId="274">
    <w:abstractNumId w:val="180"/>
  </w:num>
  <w:num w:numId="275">
    <w:abstractNumId w:val="3"/>
  </w:num>
  <w:num w:numId="276">
    <w:abstractNumId w:val="185"/>
  </w:num>
  <w:num w:numId="277">
    <w:abstractNumId w:val="145"/>
  </w:num>
  <w:num w:numId="278">
    <w:abstractNumId w:val="64"/>
  </w:num>
  <w:num w:numId="279">
    <w:abstractNumId w:val="111"/>
    <w:lvlOverride w:ilvl="0">
      <w:startOverride w:val="1"/>
    </w:lvlOverride>
  </w:num>
  <w:num w:numId="280">
    <w:abstractNumId w:val="195"/>
  </w:num>
  <w:num w:numId="281">
    <w:abstractNumId w:val="60"/>
  </w:num>
  <w:num w:numId="282">
    <w:abstractNumId w:val="129"/>
  </w:num>
  <w:num w:numId="283">
    <w:abstractNumId w:val="173"/>
  </w:num>
  <w:num w:numId="284">
    <w:abstractNumId w:val="109"/>
  </w:num>
  <w:num w:numId="285">
    <w:abstractNumId w:val="172"/>
  </w:num>
  <w:num w:numId="286">
    <w:abstractNumId w:val="161"/>
  </w:num>
  <w:num w:numId="287">
    <w:abstractNumId w:val="1"/>
  </w:num>
  <w:num w:numId="288">
    <w:abstractNumId w:val="18"/>
  </w:num>
  <w:num w:numId="289">
    <w:abstractNumId w:val="47"/>
  </w:num>
  <w:num w:numId="290">
    <w:abstractNumId w:val="118"/>
  </w:num>
  <w:num w:numId="291">
    <w:abstractNumId w:val="111"/>
  </w:num>
  <w:num w:numId="292">
    <w:abstractNumId w:val="135"/>
  </w:num>
  <w:num w:numId="293">
    <w:abstractNumId w:val="111"/>
  </w:num>
  <w:num w:numId="294">
    <w:abstractNumId w:val="68"/>
  </w:num>
  <w:num w:numId="295">
    <w:abstractNumId w:val="186"/>
  </w:num>
  <w:num w:numId="296">
    <w:abstractNumId w:val="151"/>
  </w:num>
  <w:num w:numId="297">
    <w:abstractNumId w:val="102"/>
  </w:num>
  <w:num w:numId="298">
    <w:abstractNumId w:val="86"/>
  </w:num>
  <w:num w:numId="299">
    <w:abstractNumId w:val="122"/>
  </w:num>
  <w:num w:numId="300">
    <w:abstractNumId w:val="111"/>
    <w:lvlOverride w:ilvl="0">
      <w:startOverride w:val="1"/>
    </w:lvlOverride>
  </w:num>
  <w:num w:numId="301">
    <w:abstractNumId w:val="56"/>
  </w:num>
  <w:num w:numId="302">
    <w:abstractNumId w:val="83"/>
  </w:num>
  <w:num w:numId="303">
    <w:abstractNumId w:val="156"/>
  </w:num>
  <w:num w:numId="304">
    <w:abstractNumId w:val="133"/>
  </w:num>
  <w:num w:numId="305">
    <w:abstractNumId w:val="85"/>
  </w:num>
  <w:num w:numId="306">
    <w:abstractNumId w:val="8"/>
  </w:num>
  <w:num w:numId="307">
    <w:abstractNumId w:val="37"/>
  </w:num>
  <w:num w:numId="308">
    <w:abstractNumId w:val="111"/>
    <w:lvlOverride w:ilvl="0">
      <w:startOverride w:val="1"/>
    </w:lvlOverride>
  </w:num>
  <w:num w:numId="309">
    <w:abstractNumId w:val="111"/>
    <w:lvlOverride w:ilvl="0">
      <w:startOverride w:val="1"/>
    </w:lvlOverride>
  </w:num>
  <w:num w:numId="310">
    <w:abstractNumId w:val="198"/>
  </w:num>
  <w:num w:numId="311">
    <w:abstractNumId w:val="105"/>
  </w:num>
  <w:num w:numId="312">
    <w:abstractNumId w:val="110"/>
  </w:num>
  <w:num w:numId="313">
    <w:abstractNumId w:val="82"/>
  </w:num>
  <w:num w:numId="314">
    <w:abstractNumId w:val="170"/>
  </w:num>
  <w:num w:numId="315">
    <w:abstractNumId w:val="29"/>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defaultTabStop w:val="709"/>
  <w:hyphenationZone w:val="425"/>
  <w:characterSpacingControl w:val="doNotCompress"/>
  <w:hdrShapeDefaults>
    <o:shapedefaults v:ext="edit" spidmax="2049">
      <o:colormenu v:ext="edit" fillcolor="none [195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CBF"/>
    <w:rsid w:val="00001947"/>
    <w:rsid w:val="000026DB"/>
    <w:rsid w:val="00002766"/>
    <w:rsid w:val="00004E2D"/>
    <w:rsid w:val="000062EE"/>
    <w:rsid w:val="000067A8"/>
    <w:rsid w:val="00007013"/>
    <w:rsid w:val="00007416"/>
    <w:rsid w:val="00012EE1"/>
    <w:rsid w:val="00013469"/>
    <w:rsid w:val="00013611"/>
    <w:rsid w:val="00014592"/>
    <w:rsid w:val="000147D8"/>
    <w:rsid w:val="000156F0"/>
    <w:rsid w:val="00017B05"/>
    <w:rsid w:val="00020908"/>
    <w:rsid w:val="00021242"/>
    <w:rsid w:val="00021AB7"/>
    <w:rsid w:val="00023328"/>
    <w:rsid w:val="00023F36"/>
    <w:rsid w:val="00023FA2"/>
    <w:rsid w:val="00026E09"/>
    <w:rsid w:val="000278AE"/>
    <w:rsid w:val="0003450A"/>
    <w:rsid w:val="00034D9F"/>
    <w:rsid w:val="00041B18"/>
    <w:rsid w:val="00043757"/>
    <w:rsid w:val="000472BD"/>
    <w:rsid w:val="000511D9"/>
    <w:rsid w:val="00052A7D"/>
    <w:rsid w:val="00053891"/>
    <w:rsid w:val="00053D4D"/>
    <w:rsid w:val="000546CE"/>
    <w:rsid w:val="00055099"/>
    <w:rsid w:val="00060056"/>
    <w:rsid w:val="00063032"/>
    <w:rsid w:val="000647B4"/>
    <w:rsid w:val="00064D3D"/>
    <w:rsid w:val="00065FE5"/>
    <w:rsid w:val="000703DD"/>
    <w:rsid w:val="000710DC"/>
    <w:rsid w:val="00072A35"/>
    <w:rsid w:val="00073569"/>
    <w:rsid w:val="0007371D"/>
    <w:rsid w:val="000777D6"/>
    <w:rsid w:val="000813C1"/>
    <w:rsid w:val="00082D52"/>
    <w:rsid w:val="000837EB"/>
    <w:rsid w:val="00091E8E"/>
    <w:rsid w:val="00093E51"/>
    <w:rsid w:val="00093E5F"/>
    <w:rsid w:val="000A03D5"/>
    <w:rsid w:val="000A0862"/>
    <w:rsid w:val="000A1CF3"/>
    <w:rsid w:val="000A24DA"/>
    <w:rsid w:val="000A32DD"/>
    <w:rsid w:val="000A69FE"/>
    <w:rsid w:val="000A76FE"/>
    <w:rsid w:val="000B0F63"/>
    <w:rsid w:val="000B1C8B"/>
    <w:rsid w:val="000B3ED8"/>
    <w:rsid w:val="000C4B39"/>
    <w:rsid w:val="000C6D23"/>
    <w:rsid w:val="000C79F5"/>
    <w:rsid w:val="000C7C83"/>
    <w:rsid w:val="000C7E65"/>
    <w:rsid w:val="000D10FE"/>
    <w:rsid w:val="000D167F"/>
    <w:rsid w:val="000D229C"/>
    <w:rsid w:val="000D4A40"/>
    <w:rsid w:val="000D5CBF"/>
    <w:rsid w:val="000D685C"/>
    <w:rsid w:val="000E0ACB"/>
    <w:rsid w:val="000E18C9"/>
    <w:rsid w:val="000E1C5D"/>
    <w:rsid w:val="000E5AC9"/>
    <w:rsid w:val="000E6ECA"/>
    <w:rsid w:val="000F294A"/>
    <w:rsid w:val="000F36AB"/>
    <w:rsid w:val="000F394E"/>
    <w:rsid w:val="000F3AA6"/>
    <w:rsid w:val="000F417E"/>
    <w:rsid w:val="000F6B06"/>
    <w:rsid w:val="000F6CE3"/>
    <w:rsid w:val="000F6DF4"/>
    <w:rsid w:val="000F7676"/>
    <w:rsid w:val="00102256"/>
    <w:rsid w:val="00106249"/>
    <w:rsid w:val="001075FA"/>
    <w:rsid w:val="001077D6"/>
    <w:rsid w:val="00110C10"/>
    <w:rsid w:val="00110F56"/>
    <w:rsid w:val="00114852"/>
    <w:rsid w:val="00120397"/>
    <w:rsid w:val="0012058C"/>
    <w:rsid w:val="00125577"/>
    <w:rsid w:val="0012787F"/>
    <w:rsid w:val="00131086"/>
    <w:rsid w:val="00131307"/>
    <w:rsid w:val="00134ADA"/>
    <w:rsid w:val="001363A8"/>
    <w:rsid w:val="00137801"/>
    <w:rsid w:val="00137B76"/>
    <w:rsid w:val="001416FA"/>
    <w:rsid w:val="00144CF5"/>
    <w:rsid w:val="00145BDE"/>
    <w:rsid w:val="00145FD1"/>
    <w:rsid w:val="001516EB"/>
    <w:rsid w:val="0015354B"/>
    <w:rsid w:val="00157CAC"/>
    <w:rsid w:val="0016054D"/>
    <w:rsid w:val="001613A0"/>
    <w:rsid w:val="00161781"/>
    <w:rsid w:val="00162EDF"/>
    <w:rsid w:val="00164662"/>
    <w:rsid w:val="00166A34"/>
    <w:rsid w:val="00170A69"/>
    <w:rsid w:val="00170AE3"/>
    <w:rsid w:val="001728C3"/>
    <w:rsid w:val="0017396A"/>
    <w:rsid w:val="00173ED8"/>
    <w:rsid w:val="00175006"/>
    <w:rsid w:val="00176E90"/>
    <w:rsid w:val="0018080E"/>
    <w:rsid w:val="0018360A"/>
    <w:rsid w:val="0018666C"/>
    <w:rsid w:val="00190CC7"/>
    <w:rsid w:val="001964D2"/>
    <w:rsid w:val="001A297B"/>
    <w:rsid w:val="001A2E5B"/>
    <w:rsid w:val="001A43F9"/>
    <w:rsid w:val="001A4A85"/>
    <w:rsid w:val="001B21B3"/>
    <w:rsid w:val="001B3E60"/>
    <w:rsid w:val="001B4DDF"/>
    <w:rsid w:val="001C22E7"/>
    <w:rsid w:val="001C6AF6"/>
    <w:rsid w:val="001D1F4F"/>
    <w:rsid w:val="001D2DD2"/>
    <w:rsid w:val="001D5126"/>
    <w:rsid w:val="001D6474"/>
    <w:rsid w:val="001D6E8D"/>
    <w:rsid w:val="001E1B37"/>
    <w:rsid w:val="001E3870"/>
    <w:rsid w:val="001E48B1"/>
    <w:rsid w:val="001E55D9"/>
    <w:rsid w:val="001E65E8"/>
    <w:rsid w:val="001E7310"/>
    <w:rsid w:val="001E77C1"/>
    <w:rsid w:val="001E77E5"/>
    <w:rsid w:val="001F4066"/>
    <w:rsid w:val="001F659F"/>
    <w:rsid w:val="001F7122"/>
    <w:rsid w:val="0020413A"/>
    <w:rsid w:val="00205C1D"/>
    <w:rsid w:val="00210A3F"/>
    <w:rsid w:val="00211231"/>
    <w:rsid w:val="00212144"/>
    <w:rsid w:val="00213453"/>
    <w:rsid w:val="0021366F"/>
    <w:rsid w:val="00213D3A"/>
    <w:rsid w:val="00216414"/>
    <w:rsid w:val="0022087B"/>
    <w:rsid w:val="00221FC1"/>
    <w:rsid w:val="0022361D"/>
    <w:rsid w:val="00223C35"/>
    <w:rsid w:val="00230BC7"/>
    <w:rsid w:val="00234539"/>
    <w:rsid w:val="00235B1F"/>
    <w:rsid w:val="00235BF4"/>
    <w:rsid w:val="0023798F"/>
    <w:rsid w:val="002407FF"/>
    <w:rsid w:val="002427EA"/>
    <w:rsid w:val="002452D9"/>
    <w:rsid w:val="00251869"/>
    <w:rsid w:val="00254FE8"/>
    <w:rsid w:val="002551F6"/>
    <w:rsid w:val="002630E3"/>
    <w:rsid w:val="00263683"/>
    <w:rsid w:val="00263CF4"/>
    <w:rsid w:val="00264DCB"/>
    <w:rsid w:val="00266095"/>
    <w:rsid w:val="002663BD"/>
    <w:rsid w:val="00267B0A"/>
    <w:rsid w:val="00272592"/>
    <w:rsid w:val="00274189"/>
    <w:rsid w:val="00274C4B"/>
    <w:rsid w:val="00280460"/>
    <w:rsid w:val="002816CF"/>
    <w:rsid w:val="00282F2A"/>
    <w:rsid w:val="00283C7A"/>
    <w:rsid w:val="002847E2"/>
    <w:rsid w:val="00295C24"/>
    <w:rsid w:val="00295F4E"/>
    <w:rsid w:val="00296FB8"/>
    <w:rsid w:val="00297B5E"/>
    <w:rsid w:val="002A42D7"/>
    <w:rsid w:val="002A4E07"/>
    <w:rsid w:val="002A63CF"/>
    <w:rsid w:val="002A7AFB"/>
    <w:rsid w:val="002B00C8"/>
    <w:rsid w:val="002B0831"/>
    <w:rsid w:val="002B0FEB"/>
    <w:rsid w:val="002B4012"/>
    <w:rsid w:val="002B6C33"/>
    <w:rsid w:val="002B7335"/>
    <w:rsid w:val="002B79DF"/>
    <w:rsid w:val="002C1123"/>
    <w:rsid w:val="002C2D13"/>
    <w:rsid w:val="002C30B6"/>
    <w:rsid w:val="002C3FF8"/>
    <w:rsid w:val="002C4D58"/>
    <w:rsid w:val="002C6D3E"/>
    <w:rsid w:val="002C70DA"/>
    <w:rsid w:val="002D03BD"/>
    <w:rsid w:val="002D2FA9"/>
    <w:rsid w:val="002D6A7C"/>
    <w:rsid w:val="002D79F1"/>
    <w:rsid w:val="002E2EDB"/>
    <w:rsid w:val="002E3FE1"/>
    <w:rsid w:val="002E665C"/>
    <w:rsid w:val="002F2562"/>
    <w:rsid w:val="002F3AE1"/>
    <w:rsid w:val="002F4EA1"/>
    <w:rsid w:val="00300228"/>
    <w:rsid w:val="003025D1"/>
    <w:rsid w:val="0030269F"/>
    <w:rsid w:val="003032BA"/>
    <w:rsid w:val="00304DA8"/>
    <w:rsid w:val="003051A4"/>
    <w:rsid w:val="003064DF"/>
    <w:rsid w:val="00307830"/>
    <w:rsid w:val="00307F75"/>
    <w:rsid w:val="0031059E"/>
    <w:rsid w:val="00313AB0"/>
    <w:rsid w:val="00313E4C"/>
    <w:rsid w:val="00316C1B"/>
    <w:rsid w:val="00321543"/>
    <w:rsid w:val="00327EF7"/>
    <w:rsid w:val="0033738A"/>
    <w:rsid w:val="003413F8"/>
    <w:rsid w:val="00344480"/>
    <w:rsid w:val="00345097"/>
    <w:rsid w:val="00351200"/>
    <w:rsid w:val="0035516A"/>
    <w:rsid w:val="00356365"/>
    <w:rsid w:val="0036144C"/>
    <w:rsid w:val="0036280A"/>
    <w:rsid w:val="00362E4B"/>
    <w:rsid w:val="00365717"/>
    <w:rsid w:val="00365F3A"/>
    <w:rsid w:val="00372186"/>
    <w:rsid w:val="00373E1E"/>
    <w:rsid w:val="00374195"/>
    <w:rsid w:val="00374A82"/>
    <w:rsid w:val="003770C1"/>
    <w:rsid w:val="003771EC"/>
    <w:rsid w:val="0037773C"/>
    <w:rsid w:val="00380E94"/>
    <w:rsid w:val="003810A8"/>
    <w:rsid w:val="00383621"/>
    <w:rsid w:val="003836C3"/>
    <w:rsid w:val="00384D9A"/>
    <w:rsid w:val="00393AB1"/>
    <w:rsid w:val="003A0ECA"/>
    <w:rsid w:val="003A1FA0"/>
    <w:rsid w:val="003A3D92"/>
    <w:rsid w:val="003A7AE3"/>
    <w:rsid w:val="003B082D"/>
    <w:rsid w:val="003B58F7"/>
    <w:rsid w:val="003C4BBB"/>
    <w:rsid w:val="003C4E85"/>
    <w:rsid w:val="003C5192"/>
    <w:rsid w:val="003C7D44"/>
    <w:rsid w:val="003D08B7"/>
    <w:rsid w:val="003D2432"/>
    <w:rsid w:val="003E1A42"/>
    <w:rsid w:val="003E1FD2"/>
    <w:rsid w:val="003E2EF1"/>
    <w:rsid w:val="003E31B0"/>
    <w:rsid w:val="003E3B9C"/>
    <w:rsid w:val="003E40C6"/>
    <w:rsid w:val="003E4FF3"/>
    <w:rsid w:val="003E6878"/>
    <w:rsid w:val="003E788E"/>
    <w:rsid w:val="003F2066"/>
    <w:rsid w:val="003F375C"/>
    <w:rsid w:val="003F3992"/>
    <w:rsid w:val="003F3BF5"/>
    <w:rsid w:val="00401E29"/>
    <w:rsid w:val="00403F35"/>
    <w:rsid w:val="00406269"/>
    <w:rsid w:val="004121F4"/>
    <w:rsid w:val="00414888"/>
    <w:rsid w:val="004165C0"/>
    <w:rsid w:val="00416F72"/>
    <w:rsid w:val="004179B4"/>
    <w:rsid w:val="00417FCC"/>
    <w:rsid w:val="0042256F"/>
    <w:rsid w:val="00425E44"/>
    <w:rsid w:val="004303A5"/>
    <w:rsid w:val="0043437D"/>
    <w:rsid w:val="00434FAB"/>
    <w:rsid w:val="00435C06"/>
    <w:rsid w:val="00436613"/>
    <w:rsid w:val="00437516"/>
    <w:rsid w:val="004401E1"/>
    <w:rsid w:val="00442DF9"/>
    <w:rsid w:val="00444333"/>
    <w:rsid w:val="00446E0C"/>
    <w:rsid w:val="00451C03"/>
    <w:rsid w:val="00451F63"/>
    <w:rsid w:val="004524E6"/>
    <w:rsid w:val="0045534D"/>
    <w:rsid w:val="004570BF"/>
    <w:rsid w:val="0046008B"/>
    <w:rsid w:val="00460FAE"/>
    <w:rsid w:val="00461DFC"/>
    <w:rsid w:val="00462411"/>
    <w:rsid w:val="004628C5"/>
    <w:rsid w:val="00463528"/>
    <w:rsid w:val="004655DB"/>
    <w:rsid w:val="00465FDF"/>
    <w:rsid w:val="00466D08"/>
    <w:rsid w:val="00474525"/>
    <w:rsid w:val="00475F86"/>
    <w:rsid w:val="00477BE3"/>
    <w:rsid w:val="00480044"/>
    <w:rsid w:val="00480778"/>
    <w:rsid w:val="00481674"/>
    <w:rsid w:val="0048184D"/>
    <w:rsid w:val="00484BD0"/>
    <w:rsid w:val="00484F34"/>
    <w:rsid w:val="00494DB5"/>
    <w:rsid w:val="00494F37"/>
    <w:rsid w:val="004A0950"/>
    <w:rsid w:val="004A19AB"/>
    <w:rsid w:val="004A5454"/>
    <w:rsid w:val="004B05DF"/>
    <w:rsid w:val="004B419F"/>
    <w:rsid w:val="004B4AEA"/>
    <w:rsid w:val="004B4E8D"/>
    <w:rsid w:val="004C0570"/>
    <w:rsid w:val="004C1005"/>
    <w:rsid w:val="004C266B"/>
    <w:rsid w:val="004C3198"/>
    <w:rsid w:val="004C3472"/>
    <w:rsid w:val="004C35D4"/>
    <w:rsid w:val="004C3D5D"/>
    <w:rsid w:val="004C3E2B"/>
    <w:rsid w:val="004C74BB"/>
    <w:rsid w:val="004D077B"/>
    <w:rsid w:val="004D188B"/>
    <w:rsid w:val="004D1F40"/>
    <w:rsid w:val="004D443D"/>
    <w:rsid w:val="004D4943"/>
    <w:rsid w:val="004E0DAB"/>
    <w:rsid w:val="004E1827"/>
    <w:rsid w:val="004E79CD"/>
    <w:rsid w:val="004F136F"/>
    <w:rsid w:val="004F1A7B"/>
    <w:rsid w:val="004F2310"/>
    <w:rsid w:val="004F3908"/>
    <w:rsid w:val="004F4473"/>
    <w:rsid w:val="004F5184"/>
    <w:rsid w:val="004F55FF"/>
    <w:rsid w:val="00503E94"/>
    <w:rsid w:val="00504525"/>
    <w:rsid w:val="0050578D"/>
    <w:rsid w:val="00507630"/>
    <w:rsid w:val="00511579"/>
    <w:rsid w:val="00512C18"/>
    <w:rsid w:val="0051466D"/>
    <w:rsid w:val="00520B6A"/>
    <w:rsid w:val="0052414E"/>
    <w:rsid w:val="00531C14"/>
    <w:rsid w:val="005324A4"/>
    <w:rsid w:val="0053405A"/>
    <w:rsid w:val="005346F2"/>
    <w:rsid w:val="00535D1C"/>
    <w:rsid w:val="005363C4"/>
    <w:rsid w:val="00540C75"/>
    <w:rsid w:val="00542041"/>
    <w:rsid w:val="00544019"/>
    <w:rsid w:val="00547A1C"/>
    <w:rsid w:val="005506B7"/>
    <w:rsid w:val="0055097D"/>
    <w:rsid w:val="00551053"/>
    <w:rsid w:val="00551E10"/>
    <w:rsid w:val="00552CEC"/>
    <w:rsid w:val="00553514"/>
    <w:rsid w:val="00560CFF"/>
    <w:rsid w:val="005613BD"/>
    <w:rsid w:val="00562A26"/>
    <w:rsid w:val="00571DEA"/>
    <w:rsid w:val="00574A3F"/>
    <w:rsid w:val="00574E37"/>
    <w:rsid w:val="00574E4A"/>
    <w:rsid w:val="00575AE1"/>
    <w:rsid w:val="005852BE"/>
    <w:rsid w:val="00586E8B"/>
    <w:rsid w:val="00590C72"/>
    <w:rsid w:val="00591E2C"/>
    <w:rsid w:val="005925B9"/>
    <w:rsid w:val="00594CCE"/>
    <w:rsid w:val="00595D16"/>
    <w:rsid w:val="005A13E5"/>
    <w:rsid w:val="005A3A03"/>
    <w:rsid w:val="005A7756"/>
    <w:rsid w:val="005B2871"/>
    <w:rsid w:val="005B430E"/>
    <w:rsid w:val="005B4626"/>
    <w:rsid w:val="005C0FF4"/>
    <w:rsid w:val="005C5290"/>
    <w:rsid w:val="005C5722"/>
    <w:rsid w:val="005C78C2"/>
    <w:rsid w:val="005D0B61"/>
    <w:rsid w:val="005D6E0A"/>
    <w:rsid w:val="005E04A0"/>
    <w:rsid w:val="005E6D1D"/>
    <w:rsid w:val="005E7744"/>
    <w:rsid w:val="005F00B4"/>
    <w:rsid w:val="005F0176"/>
    <w:rsid w:val="005F182A"/>
    <w:rsid w:val="005F338D"/>
    <w:rsid w:val="005F3D1E"/>
    <w:rsid w:val="005F6C34"/>
    <w:rsid w:val="00600BB5"/>
    <w:rsid w:val="00601608"/>
    <w:rsid w:val="006028EF"/>
    <w:rsid w:val="0061164D"/>
    <w:rsid w:val="006150B9"/>
    <w:rsid w:val="006276CD"/>
    <w:rsid w:val="006278B2"/>
    <w:rsid w:val="00632B63"/>
    <w:rsid w:val="00633A26"/>
    <w:rsid w:val="006375FE"/>
    <w:rsid w:val="006379C1"/>
    <w:rsid w:val="0064054A"/>
    <w:rsid w:val="006437DE"/>
    <w:rsid w:val="00646B42"/>
    <w:rsid w:val="0064701F"/>
    <w:rsid w:val="00650E6B"/>
    <w:rsid w:val="00652144"/>
    <w:rsid w:val="006536F0"/>
    <w:rsid w:val="00654B6E"/>
    <w:rsid w:val="00656766"/>
    <w:rsid w:val="0065698F"/>
    <w:rsid w:val="00656D09"/>
    <w:rsid w:val="006575F1"/>
    <w:rsid w:val="0066348D"/>
    <w:rsid w:val="006649EA"/>
    <w:rsid w:val="00666B7F"/>
    <w:rsid w:val="006670D3"/>
    <w:rsid w:val="00670D94"/>
    <w:rsid w:val="006763C2"/>
    <w:rsid w:val="00677C93"/>
    <w:rsid w:val="0068025B"/>
    <w:rsid w:val="00681501"/>
    <w:rsid w:val="006846C7"/>
    <w:rsid w:val="00685151"/>
    <w:rsid w:val="00686B9D"/>
    <w:rsid w:val="00687D4E"/>
    <w:rsid w:val="00690FD1"/>
    <w:rsid w:val="006911C0"/>
    <w:rsid w:val="00692177"/>
    <w:rsid w:val="006924B8"/>
    <w:rsid w:val="006A0027"/>
    <w:rsid w:val="006A05B8"/>
    <w:rsid w:val="006A0E53"/>
    <w:rsid w:val="006A4F9D"/>
    <w:rsid w:val="006A5D4C"/>
    <w:rsid w:val="006B4016"/>
    <w:rsid w:val="006C263F"/>
    <w:rsid w:val="006C5886"/>
    <w:rsid w:val="006C708A"/>
    <w:rsid w:val="006D2131"/>
    <w:rsid w:val="006D48AD"/>
    <w:rsid w:val="006D58DA"/>
    <w:rsid w:val="006D60EB"/>
    <w:rsid w:val="006E0BF5"/>
    <w:rsid w:val="006E4BE1"/>
    <w:rsid w:val="006E753A"/>
    <w:rsid w:val="006F0107"/>
    <w:rsid w:val="006F0184"/>
    <w:rsid w:val="006F1F2B"/>
    <w:rsid w:val="006F347D"/>
    <w:rsid w:val="006F3602"/>
    <w:rsid w:val="006F5035"/>
    <w:rsid w:val="006F5106"/>
    <w:rsid w:val="006F5EE6"/>
    <w:rsid w:val="006F7C98"/>
    <w:rsid w:val="00700E9D"/>
    <w:rsid w:val="00701B1A"/>
    <w:rsid w:val="00710631"/>
    <w:rsid w:val="00711A34"/>
    <w:rsid w:val="007134DF"/>
    <w:rsid w:val="00713AD2"/>
    <w:rsid w:val="007142C6"/>
    <w:rsid w:val="00722D75"/>
    <w:rsid w:val="00733930"/>
    <w:rsid w:val="007351F2"/>
    <w:rsid w:val="007361C2"/>
    <w:rsid w:val="00737412"/>
    <w:rsid w:val="007378CC"/>
    <w:rsid w:val="00741899"/>
    <w:rsid w:val="007460A6"/>
    <w:rsid w:val="0074794C"/>
    <w:rsid w:val="00747C78"/>
    <w:rsid w:val="00754109"/>
    <w:rsid w:val="00757AE2"/>
    <w:rsid w:val="00757D9D"/>
    <w:rsid w:val="00760E61"/>
    <w:rsid w:val="0076285C"/>
    <w:rsid w:val="00764947"/>
    <w:rsid w:val="0076524E"/>
    <w:rsid w:val="007657EA"/>
    <w:rsid w:val="00765828"/>
    <w:rsid w:val="0076711C"/>
    <w:rsid w:val="00767A94"/>
    <w:rsid w:val="00767F22"/>
    <w:rsid w:val="00773968"/>
    <w:rsid w:val="00773F26"/>
    <w:rsid w:val="0078162C"/>
    <w:rsid w:val="00781CF0"/>
    <w:rsid w:val="00783197"/>
    <w:rsid w:val="007870A3"/>
    <w:rsid w:val="00787659"/>
    <w:rsid w:val="0079099D"/>
    <w:rsid w:val="00791806"/>
    <w:rsid w:val="007931CA"/>
    <w:rsid w:val="00794344"/>
    <w:rsid w:val="007958E5"/>
    <w:rsid w:val="00796D2C"/>
    <w:rsid w:val="007972F3"/>
    <w:rsid w:val="00797BBE"/>
    <w:rsid w:val="007A18B0"/>
    <w:rsid w:val="007A56EE"/>
    <w:rsid w:val="007B02F3"/>
    <w:rsid w:val="007B2D87"/>
    <w:rsid w:val="007B3310"/>
    <w:rsid w:val="007B49AF"/>
    <w:rsid w:val="007B5692"/>
    <w:rsid w:val="007B571B"/>
    <w:rsid w:val="007B7E3A"/>
    <w:rsid w:val="007C2DDF"/>
    <w:rsid w:val="007C3C28"/>
    <w:rsid w:val="007C3C7B"/>
    <w:rsid w:val="007C4C91"/>
    <w:rsid w:val="007C716C"/>
    <w:rsid w:val="007D3928"/>
    <w:rsid w:val="007D4F8F"/>
    <w:rsid w:val="007E1FBE"/>
    <w:rsid w:val="007E2D72"/>
    <w:rsid w:val="007E2EA6"/>
    <w:rsid w:val="007E390B"/>
    <w:rsid w:val="007E54ED"/>
    <w:rsid w:val="007E5E7E"/>
    <w:rsid w:val="007E7C82"/>
    <w:rsid w:val="007F01BD"/>
    <w:rsid w:val="007F0616"/>
    <w:rsid w:val="007F0818"/>
    <w:rsid w:val="007F0BD8"/>
    <w:rsid w:val="007F2222"/>
    <w:rsid w:val="007F3DBE"/>
    <w:rsid w:val="007F4C95"/>
    <w:rsid w:val="007F775D"/>
    <w:rsid w:val="0080168A"/>
    <w:rsid w:val="008033AF"/>
    <w:rsid w:val="0080477D"/>
    <w:rsid w:val="0080787E"/>
    <w:rsid w:val="008117E3"/>
    <w:rsid w:val="008128BD"/>
    <w:rsid w:val="00813475"/>
    <w:rsid w:val="00815FA0"/>
    <w:rsid w:val="008169C5"/>
    <w:rsid w:val="0082184F"/>
    <w:rsid w:val="008219C6"/>
    <w:rsid w:val="008252CA"/>
    <w:rsid w:val="00825E48"/>
    <w:rsid w:val="008277F2"/>
    <w:rsid w:val="008325B9"/>
    <w:rsid w:val="008337E7"/>
    <w:rsid w:val="008346F7"/>
    <w:rsid w:val="00834C06"/>
    <w:rsid w:val="00835ED5"/>
    <w:rsid w:val="00835F1D"/>
    <w:rsid w:val="00842DCE"/>
    <w:rsid w:val="00843324"/>
    <w:rsid w:val="008452CB"/>
    <w:rsid w:val="008455E6"/>
    <w:rsid w:val="00850289"/>
    <w:rsid w:val="00853139"/>
    <w:rsid w:val="008537D8"/>
    <w:rsid w:val="00854681"/>
    <w:rsid w:val="00857C64"/>
    <w:rsid w:val="00860A33"/>
    <w:rsid w:val="00865B08"/>
    <w:rsid w:val="00866481"/>
    <w:rsid w:val="00867FA8"/>
    <w:rsid w:val="00871EC5"/>
    <w:rsid w:val="00873172"/>
    <w:rsid w:val="00875183"/>
    <w:rsid w:val="008808A6"/>
    <w:rsid w:val="00885701"/>
    <w:rsid w:val="00893F58"/>
    <w:rsid w:val="008944D9"/>
    <w:rsid w:val="008953E1"/>
    <w:rsid w:val="00895C5A"/>
    <w:rsid w:val="008A167C"/>
    <w:rsid w:val="008A312A"/>
    <w:rsid w:val="008A6D34"/>
    <w:rsid w:val="008B04E2"/>
    <w:rsid w:val="008B10AF"/>
    <w:rsid w:val="008C1327"/>
    <w:rsid w:val="008C150E"/>
    <w:rsid w:val="008C2898"/>
    <w:rsid w:val="008C41FE"/>
    <w:rsid w:val="008C4200"/>
    <w:rsid w:val="008C4CBB"/>
    <w:rsid w:val="008C5106"/>
    <w:rsid w:val="008D0E75"/>
    <w:rsid w:val="008D1578"/>
    <w:rsid w:val="008D2816"/>
    <w:rsid w:val="008D6D5C"/>
    <w:rsid w:val="008D731A"/>
    <w:rsid w:val="008E072D"/>
    <w:rsid w:val="008E0C83"/>
    <w:rsid w:val="008E136C"/>
    <w:rsid w:val="008E326C"/>
    <w:rsid w:val="008E49BC"/>
    <w:rsid w:val="008E5336"/>
    <w:rsid w:val="008E5627"/>
    <w:rsid w:val="008E5F68"/>
    <w:rsid w:val="008F1090"/>
    <w:rsid w:val="008F2D99"/>
    <w:rsid w:val="008F2FC9"/>
    <w:rsid w:val="008F79EF"/>
    <w:rsid w:val="0090164F"/>
    <w:rsid w:val="00902D36"/>
    <w:rsid w:val="00902F87"/>
    <w:rsid w:val="00903CE9"/>
    <w:rsid w:val="00903F4F"/>
    <w:rsid w:val="00905BEF"/>
    <w:rsid w:val="00905DBC"/>
    <w:rsid w:val="00907DFC"/>
    <w:rsid w:val="0091197E"/>
    <w:rsid w:val="009126A7"/>
    <w:rsid w:val="00913F4C"/>
    <w:rsid w:val="009152B8"/>
    <w:rsid w:val="00915B63"/>
    <w:rsid w:val="009219AD"/>
    <w:rsid w:val="009228C3"/>
    <w:rsid w:val="009238B2"/>
    <w:rsid w:val="009238C3"/>
    <w:rsid w:val="00923F6A"/>
    <w:rsid w:val="00924364"/>
    <w:rsid w:val="00926F99"/>
    <w:rsid w:val="009301D2"/>
    <w:rsid w:val="00935190"/>
    <w:rsid w:val="0093595B"/>
    <w:rsid w:val="00937123"/>
    <w:rsid w:val="00937822"/>
    <w:rsid w:val="0094159C"/>
    <w:rsid w:val="00943CBF"/>
    <w:rsid w:val="009479AD"/>
    <w:rsid w:val="00956F01"/>
    <w:rsid w:val="009621BE"/>
    <w:rsid w:val="00962A5F"/>
    <w:rsid w:val="00963BD5"/>
    <w:rsid w:val="0096452B"/>
    <w:rsid w:val="00966B25"/>
    <w:rsid w:val="0097091B"/>
    <w:rsid w:val="0097173B"/>
    <w:rsid w:val="00974261"/>
    <w:rsid w:val="00976083"/>
    <w:rsid w:val="00977A2E"/>
    <w:rsid w:val="0098033E"/>
    <w:rsid w:val="00981AA6"/>
    <w:rsid w:val="0098291B"/>
    <w:rsid w:val="00985CCE"/>
    <w:rsid w:val="0098613E"/>
    <w:rsid w:val="00993999"/>
    <w:rsid w:val="00994D7A"/>
    <w:rsid w:val="009A5072"/>
    <w:rsid w:val="009B26F6"/>
    <w:rsid w:val="009B2901"/>
    <w:rsid w:val="009B4086"/>
    <w:rsid w:val="009B45CC"/>
    <w:rsid w:val="009B57BA"/>
    <w:rsid w:val="009B5EE7"/>
    <w:rsid w:val="009B623F"/>
    <w:rsid w:val="009C17A5"/>
    <w:rsid w:val="009C314D"/>
    <w:rsid w:val="009C4156"/>
    <w:rsid w:val="009C531F"/>
    <w:rsid w:val="009C7415"/>
    <w:rsid w:val="009D3972"/>
    <w:rsid w:val="009D3E23"/>
    <w:rsid w:val="009D41BA"/>
    <w:rsid w:val="009D7C73"/>
    <w:rsid w:val="009E219A"/>
    <w:rsid w:val="009E282A"/>
    <w:rsid w:val="009E3C93"/>
    <w:rsid w:val="009E42A4"/>
    <w:rsid w:val="009E56F1"/>
    <w:rsid w:val="009F10FE"/>
    <w:rsid w:val="009F1914"/>
    <w:rsid w:val="009F1FDA"/>
    <w:rsid w:val="009F4036"/>
    <w:rsid w:val="009F4288"/>
    <w:rsid w:val="009F4468"/>
    <w:rsid w:val="009F5199"/>
    <w:rsid w:val="009F54D5"/>
    <w:rsid w:val="009F5BE0"/>
    <w:rsid w:val="009F5F2B"/>
    <w:rsid w:val="009F6ABB"/>
    <w:rsid w:val="009F6DD3"/>
    <w:rsid w:val="009F6FF1"/>
    <w:rsid w:val="00A0249C"/>
    <w:rsid w:val="00A0341A"/>
    <w:rsid w:val="00A03CFC"/>
    <w:rsid w:val="00A063CC"/>
    <w:rsid w:val="00A06EEB"/>
    <w:rsid w:val="00A10816"/>
    <w:rsid w:val="00A14782"/>
    <w:rsid w:val="00A15CD6"/>
    <w:rsid w:val="00A17E5B"/>
    <w:rsid w:val="00A200AB"/>
    <w:rsid w:val="00A23601"/>
    <w:rsid w:val="00A26F88"/>
    <w:rsid w:val="00A31334"/>
    <w:rsid w:val="00A32199"/>
    <w:rsid w:val="00A33E1C"/>
    <w:rsid w:val="00A34333"/>
    <w:rsid w:val="00A35A17"/>
    <w:rsid w:val="00A35A23"/>
    <w:rsid w:val="00A3773E"/>
    <w:rsid w:val="00A37CEB"/>
    <w:rsid w:val="00A4234C"/>
    <w:rsid w:val="00A42604"/>
    <w:rsid w:val="00A50F9E"/>
    <w:rsid w:val="00A52599"/>
    <w:rsid w:val="00A52E3E"/>
    <w:rsid w:val="00A5312A"/>
    <w:rsid w:val="00A57717"/>
    <w:rsid w:val="00A610B5"/>
    <w:rsid w:val="00A617F4"/>
    <w:rsid w:val="00A62CE9"/>
    <w:rsid w:val="00A63230"/>
    <w:rsid w:val="00A63BA6"/>
    <w:rsid w:val="00A723FF"/>
    <w:rsid w:val="00A7446C"/>
    <w:rsid w:val="00A75DE4"/>
    <w:rsid w:val="00A76040"/>
    <w:rsid w:val="00A76ABA"/>
    <w:rsid w:val="00A80AF2"/>
    <w:rsid w:val="00A82847"/>
    <w:rsid w:val="00A86DA7"/>
    <w:rsid w:val="00A90F62"/>
    <w:rsid w:val="00A96D3A"/>
    <w:rsid w:val="00AA39B0"/>
    <w:rsid w:val="00AA44C0"/>
    <w:rsid w:val="00AA58DE"/>
    <w:rsid w:val="00AA5A1C"/>
    <w:rsid w:val="00AA5FA6"/>
    <w:rsid w:val="00AB1F8F"/>
    <w:rsid w:val="00AB41C7"/>
    <w:rsid w:val="00AB4C01"/>
    <w:rsid w:val="00AB600F"/>
    <w:rsid w:val="00AB6CC8"/>
    <w:rsid w:val="00AB6ECA"/>
    <w:rsid w:val="00AB7AE8"/>
    <w:rsid w:val="00AC36D3"/>
    <w:rsid w:val="00AC3B89"/>
    <w:rsid w:val="00AC3F4F"/>
    <w:rsid w:val="00AD6A41"/>
    <w:rsid w:val="00AD74EB"/>
    <w:rsid w:val="00AD7570"/>
    <w:rsid w:val="00AE09AD"/>
    <w:rsid w:val="00AE0D28"/>
    <w:rsid w:val="00AE1715"/>
    <w:rsid w:val="00AE227C"/>
    <w:rsid w:val="00AE2BE9"/>
    <w:rsid w:val="00AE3DB7"/>
    <w:rsid w:val="00AE45E0"/>
    <w:rsid w:val="00AE4E33"/>
    <w:rsid w:val="00AE5DD9"/>
    <w:rsid w:val="00AE6939"/>
    <w:rsid w:val="00AF0FAC"/>
    <w:rsid w:val="00AF36B9"/>
    <w:rsid w:val="00AF38D5"/>
    <w:rsid w:val="00AF3F21"/>
    <w:rsid w:val="00AF7D08"/>
    <w:rsid w:val="00B04051"/>
    <w:rsid w:val="00B05532"/>
    <w:rsid w:val="00B065B4"/>
    <w:rsid w:val="00B12543"/>
    <w:rsid w:val="00B13DAD"/>
    <w:rsid w:val="00B14FE1"/>
    <w:rsid w:val="00B15377"/>
    <w:rsid w:val="00B15BA9"/>
    <w:rsid w:val="00B15E4B"/>
    <w:rsid w:val="00B16FA6"/>
    <w:rsid w:val="00B23015"/>
    <w:rsid w:val="00B35E4B"/>
    <w:rsid w:val="00B36F7D"/>
    <w:rsid w:val="00B37715"/>
    <w:rsid w:val="00B4071F"/>
    <w:rsid w:val="00B41A75"/>
    <w:rsid w:val="00B51E22"/>
    <w:rsid w:val="00B527E9"/>
    <w:rsid w:val="00B53153"/>
    <w:rsid w:val="00B57009"/>
    <w:rsid w:val="00B60DB6"/>
    <w:rsid w:val="00B612FC"/>
    <w:rsid w:val="00B62F1E"/>
    <w:rsid w:val="00B64952"/>
    <w:rsid w:val="00B6661C"/>
    <w:rsid w:val="00B7044C"/>
    <w:rsid w:val="00B7083E"/>
    <w:rsid w:val="00B7197B"/>
    <w:rsid w:val="00B74B49"/>
    <w:rsid w:val="00B74BBD"/>
    <w:rsid w:val="00B76D8F"/>
    <w:rsid w:val="00B85DEC"/>
    <w:rsid w:val="00B868B5"/>
    <w:rsid w:val="00B87F7C"/>
    <w:rsid w:val="00B936DD"/>
    <w:rsid w:val="00B94A79"/>
    <w:rsid w:val="00BA5914"/>
    <w:rsid w:val="00BA5A2E"/>
    <w:rsid w:val="00BA66CD"/>
    <w:rsid w:val="00BA6B2B"/>
    <w:rsid w:val="00BB3F2E"/>
    <w:rsid w:val="00BB4F44"/>
    <w:rsid w:val="00BB59BC"/>
    <w:rsid w:val="00BB61BD"/>
    <w:rsid w:val="00BB639A"/>
    <w:rsid w:val="00BB676D"/>
    <w:rsid w:val="00BB6AD6"/>
    <w:rsid w:val="00BC13C6"/>
    <w:rsid w:val="00BC56A8"/>
    <w:rsid w:val="00BC7037"/>
    <w:rsid w:val="00BC74F5"/>
    <w:rsid w:val="00BD0852"/>
    <w:rsid w:val="00BD2B27"/>
    <w:rsid w:val="00BD2B53"/>
    <w:rsid w:val="00BD6A6B"/>
    <w:rsid w:val="00BD6AC1"/>
    <w:rsid w:val="00BE1CA1"/>
    <w:rsid w:val="00BE3CE8"/>
    <w:rsid w:val="00BE779A"/>
    <w:rsid w:val="00BF07B4"/>
    <w:rsid w:val="00BF4281"/>
    <w:rsid w:val="00BF66F8"/>
    <w:rsid w:val="00BF796E"/>
    <w:rsid w:val="00C02A41"/>
    <w:rsid w:val="00C048B5"/>
    <w:rsid w:val="00C05346"/>
    <w:rsid w:val="00C05F36"/>
    <w:rsid w:val="00C109B8"/>
    <w:rsid w:val="00C12628"/>
    <w:rsid w:val="00C12AF8"/>
    <w:rsid w:val="00C130A9"/>
    <w:rsid w:val="00C14389"/>
    <w:rsid w:val="00C17BC9"/>
    <w:rsid w:val="00C237A7"/>
    <w:rsid w:val="00C270C2"/>
    <w:rsid w:val="00C30FEE"/>
    <w:rsid w:val="00C33D82"/>
    <w:rsid w:val="00C34384"/>
    <w:rsid w:val="00C3455F"/>
    <w:rsid w:val="00C35902"/>
    <w:rsid w:val="00C412D9"/>
    <w:rsid w:val="00C41B47"/>
    <w:rsid w:val="00C44418"/>
    <w:rsid w:val="00C44990"/>
    <w:rsid w:val="00C454A5"/>
    <w:rsid w:val="00C47065"/>
    <w:rsid w:val="00C5024C"/>
    <w:rsid w:val="00C53075"/>
    <w:rsid w:val="00C567AE"/>
    <w:rsid w:val="00C573A1"/>
    <w:rsid w:val="00C6105B"/>
    <w:rsid w:val="00C647EB"/>
    <w:rsid w:val="00C663DC"/>
    <w:rsid w:val="00C71CA3"/>
    <w:rsid w:val="00C742A3"/>
    <w:rsid w:val="00C77D36"/>
    <w:rsid w:val="00C77DA9"/>
    <w:rsid w:val="00C8157D"/>
    <w:rsid w:val="00C84825"/>
    <w:rsid w:val="00C90C62"/>
    <w:rsid w:val="00C9118E"/>
    <w:rsid w:val="00C93A02"/>
    <w:rsid w:val="00C93A12"/>
    <w:rsid w:val="00C9613D"/>
    <w:rsid w:val="00CA06FC"/>
    <w:rsid w:val="00CA4DE1"/>
    <w:rsid w:val="00CB5A58"/>
    <w:rsid w:val="00CB768E"/>
    <w:rsid w:val="00CC4E92"/>
    <w:rsid w:val="00CC6713"/>
    <w:rsid w:val="00CD04A3"/>
    <w:rsid w:val="00CD3605"/>
    <w:rsid w:val="00CD428F"/>
    <w:rsid w:val="00CD45F0"/>
    <w:rsid w:val="00CD5EFE"/>
    <w:rsid w:val="00CE16E3"/>
    <w:rsid w:val="00CE1DC0"/>
    <w:rsid w:val="00CE4D34"/>
    <w:rsid w:val="00CE7133"/>
    <w:rsid w:val="00CE7440"/>
    <w:rsid w:val="00CF06AF"/>
    <w:rsid w:val="00CF06D6"/>
    <w:rsid w:val="00CF107C"/>
    <w:rsid w:val="00CF23DD"/>
    <w:rsid w:val="00CF2E3E"/>
    <w:rsid w:val="00CF5321"/>
    <w:rsid w:val="00CF597D"/>
    <w:rsid w:val="00CF625C"/>
    <w:rsid w:val="00D02D14"/>
    <w:rsid w:val="00D05D41"/>
    <w:rsid w:val="00D06484"/>
    <w:rsid w:val="00D06795"/>
    <w:rsid w:val="00D1333E"/>
    <w:rsid w:val="00D133AC"/>
    <w:rsid w:val="00D14C97"/>
    <w:rsid w:val="00D17EDE"/>
    <w:rsid w:val="00D202CA"/>
    <w:rsid w:val="00D20908"/>
    <w:rsid w:val="00D21CF9"/>
    <w:rsid w:val="00D2496A"/>
    <w:rsid w:val="00D30A85"/>
    <w:rsid w:val="00D31C2F"/>
    <w:rsid w:val="00D3518F"/>
    <w:rsid w:val="00D37CAB"/>
    <w:rsid w:val="00D41A66"/>
    <w:rsid w:val="00D43563"/>
    <w:rsid w:val="00D43887"/>
    <w:rsid w:val="00D4512D"/>
    <w:rsid w:val="00D45E29"/>
    <w:rsid w:val="00D476E0"/>
    <w:rsid w:val="00D507E7"/>
    <w:rsid w:val="00D51C39"/>
    <w:rsid w:val="00D53BB3"/>
    <w:rsid w:val="00D56743"/>
    <w:rsid w:val="00D569E6"/>
    <w:rsid w:val="00D60A34"/>
    <w:rsid w:val="00D64377"/>
    <w:rsid w:val="00D66962"/>
    <w:rsid w:val="00D70785"/>
    <w:rsid w:val="00D7213C"/>
    <w:rsid w:val="00D728F3"/>
    <w:rsid w:val="00D81C25"/>
    <w:rsid w:val="00D81CC8"/>
    <w:rsid w:val="00D82504"/>
    <w:rsid w:val="00D83F8F"/>
    <w:rsid w:val="00D87DDB"/>
    <w:rsid w:val="00D95038"/>
    <w:rsid w:val="00D968DD"/>
    <w:rsid w:val="00DA060B"/>
    <w:rsid w:val="00DA2244"/>
    <w:rsid w:val="00DA3A63"/>
    <w:rsid w:val="00DA3CB0"/>
    <w:rsid w:val="00DB18BB"/>
    <w:rsid w:val="00DB398C"/>
    <w:rsid w:val="00DB6003"/>
    <w:rsid w:val="00DB613C"/>
    <w:rsid w:val="00DB699C"/>
    <w:rsid w:val="00DC30D7"/>
    <w:rsid w:val="00DC36B6"/>
    <w:rsid w:val="00DC403B"/>
    <w:rsid w:val="00DC4928"/>
    <w:rsid w:val="00DD2C44"/>
    <w:rsid w:val="00DD3279"/>
    <w:rsid w:val="00DD7572"/>
    <w:rsid w:val="00DD77C8"/>
    <w:rsid w:val="00DE019D"/>
    <w:rsid w:val="00DE0EBA"/>
    <w:rsid w:val="00DE1AD0"/>
    <w:rsid w:val="00DE215A"/>
    <w:rsid w:val="00DE7752"/>
    <w:rsid w:val="00DE7ACE"/>
    <w:rsid w:val="00DF0C2A"/>
    <w:rsid w:val="00DF1C74"/>
    <w:rsid w:val="00DF1E08"/>
    <w:rsid w:val="00DF66B2"/>
    <w:rsid w:val="00DF7009"/>
    <w:rsid w:val="00E0087D"/>
    <w:rsid w:val="00E04AAE"/>
    <w:rsid w:val="00E12C3F"/>
    <w:rsid w:val="00E14AA4"/>
    <w:rsid w:val="00E15959"/>
    <w:rsid w:val="00E15B30"/>
    <w:rsid w:val="00E215A8"/>
    <w:rsid w:val="00E21FAA"/>
    <w:rsid w:val="00E23988"/>
    <w:rsid w:val="00E2563F"/>
    <w:rsid w:val="00E3012F"/>
    <w:rsid w:val="00E32714"/>
    <w:rsid w:val="00E329D3"/>
    <w:rsid w:val="00E32C82"/>
    <w:rsid w:val="00E34315"/>
    <w:rsid w:val="00E34928"/>
    <w:rsid w:val="00E418D0"/>
    <w:rsid w:val="00E47DAB"/>
    <w:rsid w:val="00E50E35"/>
    <w:rsid w:val="00E514F5"/>
    <w:rsid w:val="00E5212D"/>
    <w:rsid w:val="00E536B4"/>
    <w:rsid w:val="00E53F6C"/>
    <w:rsid w:val="00E54FF6"/>
    <w:rsid w:val="00E55195"/>
    <w:rsid w:val="00E5571A"/>
    <w:rsid w:val="00E57028"/>
    <w:rsid w:val="00E6112E"/>
    <w:rsid w:val="00E617EB"/>
    <w:rsid w:val="00E62864"/>
    <w:rsid w:val="00E63440"/>
    <w:rsid w:val="00E64877"/>
    <w:rsid w:val="00E66916"/>
    <w:rsid w:val="00E6776D"/>
    <w:rsid w:val="00E67BF9"/>
    <w:rsid w:val="00E70F47"/>
    <w:rsid w:val="00E72391"/>
    <w:rsid w:val="00E72A7B"/>
    <w:rsid w:val="00E73BEB"/>
    <w:rsid w:val="00E74AB7"/>
    <w:rsid w:val="00E7782D"/>
    <w:rsid w:val="00E823B4"/>
    <w:rsid w:val="00E84372"/>
    <w:rsid w:val="00E85340"/>
    <w:rsid w:val="00E8657E"/>
    <w:rsid w:val="00E86795"/>
    <w:rsid w:val="00E92C40"/>
    <w:rsid w:val="00E92EEF"/>
    <w:rsid w:val="00E92F4C"/>
    <w:rsid w:val="00E93555"/>
    <w:rsid w:val="00E96B93"/>
    <w:rsid w:val="00EA55FF"/>
    <w:rsid w:val="00EA69A7"/>
    <w:rsid w:val="00EA7B86"/>
    <w:rsid w:val="00EB0877"/>
    <w:rsid w:val="00EB0D88"/>
    <w:rsid w:val="00EB2789"/>
    <w:rsid w:val="00EB303E"/>
    <w:rsid w:val="00EB4268"/>
    <w:rsid w:val="00EC1608"/>
    <w:rsid w:val="00EC23C7"/>
    <w:rsid w:val="00EC2847"/>
    <w:rsid w:val="00EC3759"/>
    <w:rsid w:val="00ED2901"/>
    <w:rsid w:val="00ED29C4"/>
    <w:rsid w:val="00ED5702"/>
    <w:rsid w:val="00EE0C6A"/>
    <w:rsid w:val="00EE44DD"/>
    <w:rsid w:val="00EE464C"/>
    <w:rsid w:val="00EE4EA8"/>
    <w:rsid w:val="00EE571E"/>
    <w:rsid w:val="00EE62A9"/>
    <w:rsid w:val="00EE74E0"/>
    <w:rsid w:val="00EF0013"/>
    <w:rsid w:val="00EF0334"/>
    <w:rsid w:val="00EF0D93"/>
    <w:rsid w:val="00EF3C1A"/>
    <w:rsid w:val="00EF4812"/>
    <w:rsid w:val="00EF6E3B"/>
    <w:rsid w:val="00EF7C5E"/>
    <w:rsid w:val="00F008F6"/>
    <w:rsid w:val="00F01987"/>
    <w:rsid w:val="00F06173"/>
    <w:rsid w:val="00F114E1"/>
    <w:rsid w:val="00F121FD"/>
    <w:rsid w:val="00F14A0C"/>
    <w:rsid w:val="00F14DD5"/>
    <w:rsid w:val="00F15956"/>
    <w:rsid w:val="00F17A37"/>
    <w:rsid w:val="00F210ED"/>
    <w:rsid w:val="00F2139A"/>
    <w:rsid w:val="00F242EA"/>
    <w:rsid w:val="00F2603E"/>
    <w:rsid w:val="00F26821"/>
    <w:rsid w:val="00F305F8"/>
    <w:rsid w:val="00F34023"/>
    <w:rsid w:val="00F35876"/>
    <w:rsid w:val="00F35984"/>
    <w:rsid w:val="00F36615"/>
    <w:rsid w:val="00F4061D"/>
    <w:rsid w:val="00F40919"/>
    <w:rsid w:val="00F40D30"/>
    <w:rsid w:val="00F41116"/>
    <w:rsid w:val="00F42FDD"/>
    <w:rsid w:val="00F47EF0"/>
    <w:rsid w:val="00F52566"/>
    <w:rsid w:val="00F542C4"/>
    <w:rsid w:val="00F54365"/>
    <w:rsid w:val="00F54DFC"/>
    <w:rsid w:val="00F552CA"/>
    <w:rsid w:val="00F5688E"/>
    <w:rsid w:val="00F573A3"/>
    <w:rsid w:val="00F57CE7"/>
    <w:rsid w:val="00F57F28"/>
    <w:rsid w:val="00F62B78"/>
    <w:rsid w:val="00F6412B"/>
    <w:rsid w:val="00F72046"/>
    <w:rsid w:val="00F733BC"/>
    <w:rsid w:val="00F73E6B"/>
    <w:rsid w:val="00F7565F"/>
    <w:rsid w:val="00F768A1"/>
    <w:rsid w:val="00F772A6"/>
    <w:rsid w:val="00F8014E"/>
    <w:rsid w:val="00F80216"/>
    <w:rsid w:val="00F810F1"/>
    <w:rsid w:val="00F81ED8"/>
    <w:rsid w:val="00F820C0"/>
    <w:rsid w:val="00F82F7E"/>
    <w:rsid w:val="00F8390A"/>
    <w:rsid w:val="00F843E5"/>
    <w:rsid w:val="00F87187"/>
    <w:rsid w:val="00F87578"/>
    <w:rsid w:val="00F876FB"/>
    <w:rsid w:val="00F92008"/>
    <w:rsid w:val="00F937E6"/>
    <w:rsid w:val="00F94A73"/>
    <w:rsid w:val="00F94C71"/>
    <w:rsid w:val="00F95AD6"/>
    <w:rsid w:val="00F96559"/>
    <w:rsid w:val="00F96803"/>
    <w:rsid w:val="00F9720C"/>
    <w:rsid w:val="00F97761"/>
    <w:rsid w:val="00FA030E"/>
    <w:rsid w:val="00FA3FF5"/>
    <w:rsid w:val="00FB3B6E"/>
    <w:rsid w:val="00FB4430"/>
    <w:rsid w:val="00FB6E85"/>
    <w:rsid w:val="00FC06D7"/>
    <w:rsid w:val="00FC1914"/>
    <w:rsid w:val="00FC54EF"/>
    <w:rsid w:val="00FD0EB4"/>
    <w:rsid w:val="00FD1541"/>
    <w:rsid w:val="00FD29EF"/>
    <w:rsid w:val="00FE06F7"/>
    <w:rsid w:val="00FE42BB"/>
    <w:rsid w:val="00FE5059"/>
    <w:rsid w:val="00FE59D8"/>
    <w:rsid w:val="00FF054C"/>
    <w:rsid w:val="00FF161F"/>
    <w:rsid w:val="00FF1D1C"/>
    <w:rsid w:val="00FF1DE7"/>
    <w:rsid w:val="00FF4AE5"/>
    <w:rsid w:val="00FF5117"/>
    <w:rsid w:val="00FF5FD7"/>
    <w:rsid w:val="00FF767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colormenu v:ext="edit" fillcolor="none [195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qFormat="1"/>
    <w:lsdException w:name="footnote reference" w:uiPriority="0"/>
    <w:lsdException w:name="List Bullet" w:uiPriority="0"/>
    <w:lsdException w:name="Title" w:semiHidden="0" w:uiPriority="10" w:unhideWhenUsed="0" w:qFormat="1"/>
    <w:lsdException w:name="Default Paragraph Font" w:uiPriority="1"/>
    <w:lsdException w:name="List Continue 2"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44C"/>
  </w:style>
  <w:style w:type="paragraph" w:styleId="Titre1">
    <w:name w:val="heading 1"/>
    <w:basedOn w:val="Normal"/>
    <w:next w:val="Normal"/>
    <w:link w:val="Titre1Car"/>
    <w:autoRedefine/>
    <w:qFormat/>
    <w:rsid w:val="00AA39B0"/>
    <w:pPr>
      <w:numPr>
        <w:numId w:val="197"/>
      </w:numPr>
      <w:jc w:val="center"/>
      <w:outlineLvl w:val="0"/>
    </w:pPr>
    <w:rPr>
      <w:rFonts w:ascii="Arial" w:hAnsi="Arial" w:cs="Arial"/>
      <w:b/>
      <w:color w:val="1F497D" w:themeColor="text2"/>
      <w:sz w:val="28"/>
      <w:szCs w:val="28"/>
    </w:rPr>
  </w:style>
  <w:style w:type="paragraph" w:styleId="Titre2">
    <w:name w:val="heading 2"/>
    <w:basedOn w:val="Normal"/>
    <w:next w:val="Normal"/>
    <w:link w:val="Titre2Car"/>
    <w:autoRedefine/>
    <w:unhideWhenUsed/>
    <w:qFormat/>
    <w:rsid w:val="00FF1D1C"/>
    <w:pPr>
      <w:numPr>
        <w:ilvl w:val="1"/>
        <w:numId w:val="1"/>
      </w:numPr>
      <w:outlineLvl w:val="1"/>
    </w:pPr>
    <w:rPr>
      <w:rFonts w:cs="Arial"/>
      <w:b/>
      <w:color w:val="17365D" w:themeColor="text2" w:themeShade="BF"/>
      <w:sz w:val="24"/>
      <w:szCs w:val="24"/>
      <w:u w:val="single"/>
    </w:rPr>
  </w:style>
  <w:style w:type="paragraph" w:styleId="Titre3">
    <w:name w:val="heading 3"/>
    <w:basedOn w:val="Normal"/>
    <w:next w:val="Normal"/>
    <w:link w:val="Titre3Car"/>
    <w:autoRedefine/>
    <w:unhideWhenUsed/>
    <w:qFormat/>
    <w:rsid w:val="009152B8"/>
    <w:pPr>
      <w:keepNext/>
      <w:keepLines/>
      <w:numPr>
        <w:numId w:val="215"/>
      </w:numPr>
      <w:spacing w:before="200" w:after="0"/>
      <w:jc w:val="both"/>
      <w:outlineLvl w:val="2"/>
    </w:pPr>
    <w:rPr>
      <w:rFonts w:eastAsiaTheme="majorEastAsia" w:cstheme="majorBidi"/>
      <w:b/>
      <w:bCs/>
      <w:color w:val="4F81BD" w:themeColor="accent1"/>
    </w:rPr>
  </w:style>
  <w:style w:type="paragraph" w:styleId="Titre4">
    <w:name w:val="heading 4"/>
    <w:basedOn w:val="Listepuces"/>
    <w:next w:val="Normal"/>
    <w:link w:val="Titre4Car"/>
    <w:unhideWhenUsed/>
    <w:qFormat/>
    <w:rsid w:val="009D41BA"/>
    <w:pPr>
      <w:numPr>
        <w:numId w:val="201"/>
      </w:numPr>
      <w:outlineLvl w:val="3"/>
    </w:pPr>
    <w:rPr>
      <w:rFonts w:asciiTheme="minorHAnsi" w:hAnsiTheme="minorHAnsi"/>
      <w:b/>
      <w:color w:val="C00000"/>
      <w:u w:val="single"/>
    </w:rPr>
  </w:style>
  <w:style w:type="paragraph" w:styleId="Titre5">
    <w:name w:val="heading 5"/>
    <w:basedOn w:val="Normal"/>
    <w:next w:val="Normal"/>
    <w:link w:val="Titre5Car"/>
    <w:unhideWhenUsed/>
    <w:qFormat/>
    <w:rsid w:val="00137B7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137B7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137B7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137B7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nhideWhenUsed/>
    <w:qFormat/>
    <w:rsid w:val="00137B7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AA39B0"/>
    <w:rPr>
      <w:rFonts w:ascii="Arial" w:hAnsi="Arial" w:cs="Arial"/>
      <w:b/>
      <w:color w:val="1F497D" w:themeColor="text2"/>
      <w:sz w:val="28"/>
      <w:szCs w:val="28"/>
    </w:rPr>
  </w:style>
  <w:style w:type="character" w:styleId="lev">
    <w:name w:val="Strong"/>
    <w:basedOn w:val="Policepardfaut"/>
    <w:uiPriority w:val="22"/>
    <w:qFormat/>
    <w:rsid w:val="00E04AAE"/>
    <w:rPr>
      <w:b/>
      <w:bCs/>
    </w:rPr>
  </w:style>
  <w:style w:type="paragraph" w:styleId="Sansinterligne">
    <w:name w:val="No Spacing"/>
    <w:link w:val="SansinterligneCar"/>
    <w:uiPriority w:val="1"/>
    <w:qFormat/>
    <w:rsid w:val="00E04AAE"/>
    <w:pPr>
      <w:spacing w:after="0" w:line="240" w:lineRule="auto"/>
    </w:pPr>
  </w:style>
  <w:style w:type="character" w:styleId="Emphaseintense">
    <w:name w:val="Intense Emphasis"/>
    <w:basedOn w:val="Policepardfaut"/>
    <w:uiPriority w:val="21"/>
    <w:qFormat/>
    <w:rsid w:val="00E04AAE"/>
    <w:rPr>
      <w:b/>
      <w:bCs/>
      <w:i/>
      <w:iCs/>
      <w:color w:val="4F81BD" w:themeColor="accent1"/>
    </w:rPr>
  </w:style>
  <w:style w:type="character" w:customStyle="1" w:styleId="Titre2Car">
    <w:name w:val="Titre 2 Car"/>
    <w:basedOn w:val="Policepardfaut"/>
    <w:link w:val="Titre2"/>
    <w:rsid w:val="00FF1D1C"/>
    <w:rPr>
      <w:rFonts w:cs="Arial"/>
      <w:b/>
      <w:color w:val="17365D" w:themeColor="text2" w:themeShade="BF"/>
      <w:sz w:val="24"/>
      <w:szCs w:val="24"/>
      <w:u w:val="single"/>
    </w:rPr>
  </w:style>
  <w:style w:type="character" w:customStyle="1" w:styleId="Titre3Car">
    <w:name w:val="Titre 3 Car"/>
    <w:basedOn w:val="Policepardfaut"/>
    <w:link w:val="Titre3"/>
    <w:rsid w:val="009152B8"/>
    <w:rPr>
      <w:rFonts w:eastAsiaTheme="majorEastAsia" w:cstheme="majorBidi"/>
      <w:b/>
      <w:bCs/>
      <w:color w:val="4F81BD" w:themeColor="accent1"/>
    </w:rPr>
  </w:style>
  <w:style w:type="character" w:customStyle="1" w:styleId="Titre4Car">
    <w:name w:val="Titre 4 Car"/>
    <w:basedOn w:val="Policepardfaut"/>
    <w:link w:val="Titre4"/>
    <w:rsid w:val="009D41BA"/>
    <w:rPr>
      <w:rFonts w:eastAsia="Times New Roman" w:cs="Arial"/>
      <w:b/>
      <w:snapToGrid w:val="0"/>
      <w:color w:val="C00000"/>
      <w:u w:val="single"/>
      <w:lang w:eastAsia="fr-FR"/>
    </w:rPr>
  </w:style>
  <w:style w:type="character" w:customStyle="1" w:styleId="Titre5Car">
    <w:name w:val="Titre 5 Car"/>
    <w:basedOn w:val="Policepardfaut"/>
    <w:link w:val="Titre5"/>
    <w:rsid w:val="00137B76"/>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137B76"/>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137B76"/>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137B76"/>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137B76"/>
    <w:rPr>
      <w:rFonts w:asciiTheme="majorHAnsi" w:eastAsiaTheme="majorEastAsia" w:hAnsiTheme="majorHAnsi" w:cstheme="majorBidi"/>
      <w:i/>
      <w:iCs/>
      <w:color w:val="404040" w:themeColor="text1" w:themeTint="BF"/>
      <w:sz w:val="20"/>
      <w:szCs w:val="20"/>
    </w:rPr>
  </w:style>
  <w:style w:type="paragraph" w:styleId="En-ttedetabledesmatires">
    <w:name w:val="TOC Heading"/>
    <w:basedOn w:val="Titre1"/>
    <w:next w:val="Normal"/>
    <w:uiPriority w:val="39"/>
    <w:unhideWhenUsed/>
    <w:qFormat/>
    <w:rsid w:val="004D443D"/>
    <w:pPr>
      <w:keepNext/>
      <w:keepLines/>
      <w:numPr>
        <w:numId w:val="0"/>
      </w:numPr>
      <w:spacing w:before="480" w:after="0"/>
      <w:outlineLvl w:val="9"/>
    </w:pPr>
    <w:rPr>
      <w:rFonts w:asciiTheme="majorHAnsi" w:eastAsiaTheme="majorEastAsia" w:hAnsiTheme="majorHAnsi" w:cstheme="majorBidi"/>
      <w:bCs/>
      <w:color w:val="365F91" w:themeColor="accent1" w:themeShade="BF"/>
      <w:lang w:eastAsia="fr-FR"/>
    </w:rPr>
  </w:style>
  <w:style w:type="paragraph" w:styleId="TM1">
    <w:name w:val="toc 1"/>
    <w:basedOn w:val="Normal"/>
    <w:next w:val="Normal"/>
    <w:autoRedefine/>
    <w:uiPriority w:val="39"/>
    <w:unhideWhenUsed/>
    <w:qFormat/>
    <w:rsid w:val="007F775D"/>
    <w:pPr>
      <w:tabs>
        <w:tab w:val="left" w:pos="440"/>
        <w:tab w:val="left" w:pos="9498"/>
      </w:tabs>
      <w:spacing w:after="100"/>
    </w:pPr>
    <w:rPr>
      <w:rFonts w:ascii="Arial" w:hAnsi="Arial" w:cs="Arial"/>
      <w:b/>
      <w:noProof/>
    </w:rPr>
  </w:style>
  <w:style w:type="paragraph" w:styleId="TM2">
    <w:name w:val="toc 2"/>
    <w:basedOn w:val="Normal"/>
    <w:next w:val="Normal"/>
    <w:autoRedefine/>
    <w:uiPriority w:val="39"/>
    <w:unhideWhenUsed/>
    <w:qFormat/>
    <w:rsid w:val="00AC3F4F"/>
    <w:pPr>
      <w:tabs>
        <w:tab w:val="left" w:pos="880"/>
        <w:tab w:val="left" w:pos="9498"/>
      </w:tabs>
      <w:spacing w:after="100"/>
      <w:ind w:left="220"/>
    </w:pPr>
    <w:rPr>
      <w:noProof/>
      <w:sz w:val="24"/>
      <w:szCs w:val="24"/>
    </w:rPr>
  </w:style>
  <w:style w:type="character" w:styleId="Lienhypertexte">
    <w:name w:val="Hyperlink"/>
    <w:basedOn w:val="Policepardfaut"/>
    <w:uiPriority w:val="99"/>
    <w:unhideWhenUsed/>
    <w:rsid w:val="00DF66B2"/>
    <w:rPr>
      <w:rFonts w:ascii="Arial" w:hAnsi="Arial" w:cs="Arial"/>
      <w:noProof/>
      <w:color w:val="0000FF" w:themeColor="hyperlink"/>
      <w:u w:val="single"/>
    </w:rPr>
  </w:style>
  <w:style w:type="paragraph" w:styleId="Textedebulles">
    <w:name w:val="Balloon Text"/>
    <w:basedOn w:val="Normal"/>
    <w:link w:val="TextedebullesCar"/>
    <w:uiPriority w:val="99"/>
    <w:semiHidden/>
    <w:unhideWhenUsed/>
    <w:rsid w:val="004D443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443D"/>
    <w:rPr>
      <w:rFonts w:ascii="Tahoma" w:hAnsi="Tahoma" w:cs="Tahoma"/>
      <w:sz w:val="16"/>
      <w:szCs w:val="16"/>
    </w:rPr>
  </w:style>
  <w:style w:type="character" w:customStyle="1" w:styleId="SansinterligneCar">
    <w:name w:val="Sans interligne Car"/>
    <w:basedOn w:val="Policepardfaut"/>
    <w:link w:val="Sansinterligne"/>
    <w:uiPriority w:val="1"/>
    <w:rsid w:val="00860A33"/>
  </w:style>
  <w:style w:type="paragraph" w:styleId="En-tte">
    <w:name w:val="header"/>
    <w:basedOn w:val="Normal"/>
    <w:link w:val="En-tteCar"/>
    <w:uiPriority w:val="99"/>
    <w:unhideWhenUsed/>
    <w:rsid w:val="00860A33"/>
    <w:pPr>
      <w:tabs>
        <w:tab w:val="center" w:pos="4536"/>
        <w:tab w:val="right" w:pos="9072"/>
      </w:tabs>
      <w:spacing w:after="0" w:line="240" w:lineRule="auto"/>
    </w:pPr>
  </w:style>
  <w:style w:type="character" w:customStyle="1" w:styleId="En-tteCar">
    <w:name w:val="En-tête Car"/>
    <w:basedOn w:val="Policepardfaut"/>
    <w:link w:val="En-tte"/>
    <w:uiPriority w:val="99"/>
    <w:rsid w:val="00860A33"/>
  </w:style>
  <w:style w:type="paragraph" w:styleId="Pieddepage">
    <w:name w:val="footer"/>
    <w:basedOn w:val="Normal"/>
    <w:link w:val="PieddepageCar"/>
    <w:uiPriority w:val="99"/>
    <w:unhideWhenUsed/>
    <w:rsid w:val="00860A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60A33"/>
  </w:style>
  <w:style w:type="paragraph" w:customStyle="1" w:styleId="CharChar1CarCharChar">
    <w:name w:val="Char Char1 Car Char Char"/>
    <w:basedOn w:val="Normal"/>
    <w:rsid w:val="009B4086"/>
    <w:pPr>
      <w:spacing w:after="160" w:line="240" w:lineRule="exact"/>
    </w:pPr>
    <w:rPr>
      <w:rFonts w:ascii="Verdana" w:eastAsia="Times New Roman" w:hAnsi="Verdana" w:cs="Times New Roman"/>
      <w:sz w:val="20"/>
      <w:szCs w:val="20"/>
      <w:lang w:val="en-US"/>
    </w:rPr>
  </w:style>
  <w:style w:type="paragraph" w:styleId="Corpsdetexte">
    <w:name w:val="Body Text"/>
    <w:basedOn w:val="Normal"/>
    <w:link w:val="CorpsdetexteCar"/>
    <w:uiPriority w:val="99"/>
    <w:unhideWhenUsed/>
    <w:rsid w:val="009B4086"/>
    <w:pPr>
      <w:spacing w:after="120"/>
    </w:pPr>
    <w:rPr>
      <w:rFonts w:eastAsiaTheme="minorEastAsia"/>
      <w:lang w:eastAsia="fr-FR"/>
    </w:rPr>
  </w:style>
  <w:style w:type="character" w:customStyle="1" w:styleId="CorpsdetexteCar">
    <w:name w:val="Corps de texte Car"/>
    <w:basedOn w:val="Policepardfaut"/>
    <w:link w:val="Corpsdetexte"/>
    <w:uiPriority w:val="99"/>
    <w:rsid w:val="009B4086"/>
    <w:rPr>
      <w:rFonts w:eastAsiaTheme="minorEastAsia"/>
      <w:lang w:eastAsia="fr-FR"/>
    </w:rPr>
  </w:style>
  <w:style w:type="paragraph" w:styleId="Corpsdetexte3">
    <w:name w:val="Body Text 3"/>
    <w:basedOn w:val="Normal"/>
    <w:link w:val="Corpsdetexte3Car"/>
    <w:uiPriority w:val="99"/>
    <w:unhideWhenUsed/>
    <w:rsid w:val="009B4086"/>
    <w:pPr>
      <w:spacing w:after="120"/>
    </w:pPr>
    <w:rPr>
      <w:rFonts w:eastAsiaTheme="minorEastAsia"/>
      <w:sz w:val="16"/>
      <w:szCs w:val="16"/>
      <w:lang w:eastAsia="fr-FR"/>
    </w:rPr>
  </w:style>
  <w:style w:type="character" w:customStyle="1" w:styleId="Corpsdetexte3Car">
    <w:name w:val="Corps de texte 3 Car"/>
    <w:basedOn w:val="Policepardfaut"/>
    <w:link w:val="Corpsdetexte3"/>
    <w:uiPriority w:val="99"/>
    <w:rsid w:val="009B4086"/>
    <w:rPr>
      <w:rFonts w:eastAsiaTheme="minorEastAsia"/>
      <w:sz w:val="16"/>
      <w:szCs w:val="16"/>
      <w:lang w:eastAsia="fr-FR"/>
    </w:rPr>
  </w:style>
  <w:style w:type="paragraph" w:styleId="Paragraphedeliste">
    <w:name w:val="List Paragraph"/>
    <w:basedOn w:val="Normal"/>
    <w:link w:val="ParagraphedelisteCar"/>
    <w:uiPriority w:val="34"/>
    <w:qFormat/>
    <w:rsid w:val="004F136F"/>
    <w:pPr>
      <w:ind w:left="720"/>
      <w:contextualSpacing/>
    </w:pPr>
  </w:style>
  <w:style w:type="paragraph" w:customStyle="1" w:styleId="texte1">
    <w:name w:val="texte1"/>
    <w:basedOn w:val="Normal"/>
    <w:link w:val="texte1Car"/>
    <w:rsid w:val="00842DCE"/>
    <w:pPr>
      <w:spacing w:before="240" w:after="0" w:line="240" w:lineRule="auto"/>
      <w:ind w:left="567" w:right="567"/>
      <w:jc w:val="both"/>
    </w:pPr>
    <w:rPr>
      <w:rFonts w:ascii="Arial" w:eastAsia="Times New Roman" w:hAnsi="Arial" w:cs="Times New Roman"/>
      <w:szCs w:val="20"/>
      <w:lang w:eastAsia="fr-FR"/>
    </w:rPr>
  </w:style>
  <w:style w:type="character" w:customStyle="1" w:styleId="texte1Car">
    <w:name w:val="texte1 Car"/>
    <w:basedOn w:val="Policepardfaut"/>
    <w:link w:val="texte1"/>
    <w:rsid w:val="00842DCE"/>
    <w:rPr>
      <w:rFonts w:ascii="Arial" w:eastAsia="Times New Roman" w:hAnsi="Arial" w:cs="Times New Roman"/>
      <w:szCs w:val="20"/>
      <w:lang w:eastAsia="fr-FR"/>
    </w:rPr>
  </w:style>
  <w:style w:type="paragraph" w:styleId="NormalWeb">
    <w:name w:val="Normal (Web)"/>
    <w:basedOn w:val="Normal"/>
    <w:uiPriority w:val="99"/>
    <w:semiHidden/>
    <w:unhideWhenUsed/>
    <w:rsid w:val="002D79F1"/>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Corpsdetexte2">
    <w:name w:val="Body Text 2"/>
    <w:basedOn w:val="Normal"/>
    <w:link w:val="Corpsdetexte2Car"/>
    <w:uiPriority w:val="99"/>
    <w:unhideWhenUsed/>
    <w:rsid w:val="004C3E2B"/>
    <w:pPr>
      <w:spacing w:after="120" w:line="480" w:lineRule="auto"/>
    </w:pPr>
  </w:style>
  <w:style w:type="character" w:customStyle="1" w:styleId="Corpsdetexte2Car">
    <w:name w:val="Corps de texte 2 Car"/>
    <w:basedOn w:val="Policepardfaut"/>
    <w:link w:val="Corpsdetexte2"/>
    <w:uiPriority w:val="99"/>
    <w:rsid w:val="004C3E2B"/>
  </w:style>
  <w:style w:type="paragraph" w:styleId="Listepuces">
    <w:name w:val="List Bullet"/>
    <w:basedOn w:val="Normal"/>
    <w:autoRedefine/>
    <w:rsid w:val="003E1FD2"/>
    <w:pPr>
      <w:numPr>
        <w:numId w:val="2"/>
      </w:numPr>
      <w:spacing w:after="0" w:line="240" w:lineRule="auto"/>
    </w:pPr>
    <w:rPr>
      <w:rFonts w:ascii="Arial" w:eastAsia="Times New Roman" w:hAnsi="Arial" w:cs="Arial"/>
      <w:snapToGrid w:val="0"/>
      <w:lang w:eastAsia="fr-FR"/>
    </w:rPr>
  </w:style>
  <w:style w:type="paragraph" w:styleId="Listecontinue2">
    <w:name w:val="List Continue 2"/>
    <w:basedOn w:val="Normal"/>
    <w:rsid w:val="00B36F7D"/>
    <w:pPr>
      <w:spacing w:after="120" w:line="240" w:lineRule="auto"/>
      <w:ind w:left="709"/>
    </w:pPr>
    <w:rPr>
      <w:rFonts w:ascii="Times New Roman" w:eastAsia="Times New Roman" w:hAnsi="Times New Roman" w:cs="Times New Roman"/>
      <w:snapToGrid w:val="0"/>
      <w:color w:val="000000"/>
      <w:sz w:val="24"/>
      <w:szCs w:val="20"/>
      <w:lang w:eastAsia="fr-FR"/>
    </w:rPr>
  </w:style>
  <w:style w:type="paragraph" w:styleId="TM3">
    <w:name w:val="toc 3"/>
    <w:basedOn w:val="Normal"/>
    <w:next w:val="Normal"/>
    <w:autoRedefine/>
    <w:uiPriority w:val="39"/>
    <w:unhideWhenUsed/>
    <w:qFormat/>
    <w:rsid w:val="00AC3F4F"/>
    <w:pPr>
      <w:tabs>
        <w:tab w:val="left" w:pos="1418"/>
        <w:tab w:val="right" w:pos="9781"/>
      </w:tabs>
      <w:spacing w:after="100"/>
      <w:ind w:left="440" w:firstLine="411"/>
    </w:pPr>
  </w:style>
  <w:style w:type="paragraph" w:styleId="Normalcentr">
    <w:name w:val="Block Text"/>
    <w:basedOn w:val="Normal"/>
    <w:rsid w:val="00CD428F"/>
    <w:pPr>
      <w:spacing w:after="0" w:line="240" w:lineRule="exact"/>
      <w:ind w:left="709" w:right="284"/>
      <w:jc w:val="both"/>
    </w:pPr>
    <w:rPr>
      <w:rFonts w:ascii="Arial" w:eastAsia="Times New Roman" w:hAnsi="Arial" w:cs="Times New Roman"/>
      <w:sz w:val="24"/>
      <w:szCs w:val="20"/>
      <w:lang w:eastAsia="fr-FR"/>
    </w:rPr>
  </w:style>
  <w:style w:type="paragraph" w:customStyle="1" w:styleId="Default">
    <w:name w:val="Default"/>
    <w:rsid w:val="002F2562"/>
    <w:pPr>
      <w:autoSpaceDE w:val="0"/>
      <w:autoSpaceDN w:val="0"/>
      <w:adjustRightInd w:val="0"/>
      <w:spacing w:after="0" w:line="240" w:lineRule="auto"/>
    </w:pPr>
    <w:rPr>
      <w:rFonts w:ascii="Arial" w:eastAsiaTheme="minorEastAsia" w:hAnsi="Arial" w:cs="Arial"/>
      <w:color w:val="000000"/>
      <w:sz w:val="24"/>
      <w:szCs w:val="24"/>
      <w:lang w:eastAsia="fr-FR"/>
    </w:rPr>
  </w:style>
  <w:style w:type="paragraph" w:styleId="Commentaire">
    <w:name w:val="annotation text"/>
    <w:basedOn w:val="Normal"/>
    <w:link w:val="CommentaireCar"/>
    <w:semiHidden/>
    <w:rsid w:val="005E04A0"/>
    <w:pPr>
      <w:tabs>
        <w:tab w:val="left" w:pos="284"/>
        <w:tab w:val="left" w:pos="1134"/>
        <w:tab w:val="left" w:pos="1204"/>
        <w:tab w:val="left" w:pos="1701"/>
        <w:tab w:val="left" w:pos="2338"/>
        <w:tab w:val="left" w:pos="2694"/>
        <w:tab w:val="left" w:pos="2835"/>
        <w:tab w:val="left" w:pos="3472"/>
        <w:tab w:val="left" w:pos="4039"/>
        <w:tab w:val="left" w:pos="4606"/>
        <w:tab w:val="left" w:pos="5103"/>
      </w:tabs>
      <w:spacing w:after="0" w:line="240" w:lineRule="auto"/>
      <w:jc w:val="both"/>
    </w:pPr>
    <w:rPr>
      <w:rFonts w:ascii="Arial" w:eastAsia="Times New Roman" w:hAnsi="Arial" w:cs="Times New Roman"/>
      <w:sz w:val="24"/>
      <w:szCs w:val="20"/>
      <w:lang w:eastAsia="fr-FR"/>
    </w:rPr>
  </w:style>
  <w:style w:type="character" w:customStyle="1" w:styleId="CommentaireCar">
    <w:name w:val="Commentaire Car"/>
    <w:basedOn w:val="Policepardfaut"/>
    <w:link w:val="Commentaire"/>
    <w:semiHidden/>
    <w:rsid w:val="005E04A0"/>
    <w:rPr>
      <w:rFonts w:ascii="Arial" w:eastAsia="Times New Roman" w:hAnsi="Arial" w:cs="Times New Roman"/>
      <w:sz w:val="24"/>
      <w:szCs w:val="20"/>
      <w:lang w:eastAsia="fr-FR"/>
    </w:rPr>
  </w:style>
  <w:style w:type="paragraph" w:styleId="Sous-titre">
    <w:name w:val="Subtitle"/>
    <w:basedOn w:val="Normal"/>
    <w:link w:val="Sous-titreCar"/>
    <w:uiPriority w:val="11"/>
    <w:qFormat/>
    <w:rsid w:val="00825E48"/>
    <w:rPr>
      <w:rFonts w:eastAsiaTheme="minorEastAsia"/>
      <w:i/>
      <w:iCs/>
      <w:color w:val="1F497D" w:themeColor="text2"/>
      <w:spacing w:val="5"/>
      <w:sz w:val="24"/>
      <w:szCs w:val="24"/>
    </w:rPr>
  </w:style>
  <w:style w:type="character" w:customStyle="1" w:styleId="Sous-titreCar">
    <w:name w:val="Sous-titre Car"/>
    <w:basedOn w:val="Policepardfaut"/>
    <w:link w:val="Sous-titre"/>
    <w:uiPriority w:val="11"/>
    <w:rsid w:val="00825E48"/>
    <w:rPr>
      <w:rFonts w:eastAsiaTheme="minorEastAsia"/>
      <w:i/>
      <w:iCs/>
      <w:color w:val="1F497D" w:themeColor="text2"/>
      <w:spacing w:val="5"/>
      <w:sz w:val="24"/>
      <w:szCs w:val="24"/>
    </w:rPr>
  </w:style>
  <w:style w:type="numbering" w:customStyle="1" w:styleId="Listepuces1">
    <w:name w:val="Liste à puces1"/>
    <w:uiPriority w:val="99"/>
    <w:rsid w:val="00825E48"/>
    <w:pPr>
      <w:numPr>
        <w:numId w:val="33"/>
      </w:numPr>
    </w:pPr>
  </w:style>
  <w:style w:type="table" w:styleId="Grilledutableau">
    <w:name w:val="Table Grid"/>
    <w:basedOn w:val="TableauNormal"/>
    <w:uiPriority w:val="99"/>
    <w:rsid w:val="003E3B9C"/>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aragraphedelisteCar">
    <w:name w:val="Paragraphe de liste Car"/>
    <w:link w:val="Paragraphedeliste"/>
    <w:uiPriority w:val="34"/>
    <w:rsid w:val="003E3B9C"/>
  </w:style>
  <w:style w:type="paragraph" w:customStyle="1" w:styleId="Encadrmodr">
    <w:name w:val="Encadré modéré"/>
    <w:basedOn w:val="Normal"/>
    <w:qFormat/>
    <w:rsid w:val="00551053"/>
    <w:pPr>
      <w:spacing w:line="300" w:lineRule="auto"/>
    </w:pPr>
    <w:rPr>
      <w:rFonts w:cstheme="minorHAnsi"/>
      <w:b/>
      <w:i/>
      <w:color w:val="365F91" w:themeColor="accent1" w:themeShade="BF"/>
      <w:sz w:val="16"/>
      <w:szCs w:val="16"/>
      <w:lang w:val="en-US"/>
    </w:rPr>
  </w:style>
  <w:style w:type="paragraph" w:customStyle="1" w:styleId="encadrdiscret">
    <w:name w:val="encadré discret"/>
    <w:basedOn w:val="Normal"/>
    <w:qFormat/>
    <w:rsid w:val="00551053"/>
    <w:rPr>
      <w:rFonts w:cstheme="minorHAnsi"/>
      <w:b/>
      <w:color w:val="365F91" w:themeColor="accent1" w:themeShade="BF"/>
      <w:sz w:val="16"/>
      <w:szCs w:val="16"/>
      <w:lang w:val="en-US"/>
    </w:rPr>
  </w:style>
  <w:style w:type="character" w:styleId="Rfrenceintense">
    <w:name w:val="Intense Reference"/>
    <w:basedOn w:val="Policepardfaut"/>
    <w:uiPriority w:val="32"/>
    <w:qFormat/>
    <w:rsid w:val="00E0087D"/>
    <w:rPr>
      <w:b/>
      <w:bCs/>
      <w:caps/>
      <w:color w:val="943634" w:themeColor="accent2" w:themeShade="BF"/>
      <w:spacing w:val="5"/>
      <w:sz w:val="18"/>
      <w:szCs w:val="18"/>
    </w:rPr>
  </w:style>
  <w:style w:type="paragraph" w:customStyle="1" w:styleId="texte3">
    <w:name w:val="texte3"/>
    <w:basedOn w:val="Normal"/>
    <w:rsid w:val="00E0087D"/>
    <w:pPr>
      <w:numPr>
        <w:numId w:val="43"/>
      </w:numPr>
      <w:spacing w:before="120"/>
      <w:ind w:right="567"/>
      <w:jc w:val="both"/>
    </w:pPr>
    <w:rPr>
      <w:rFonts w:ascii="Arial" w:eastAsia="Times New Roman" w:hAnsi="Arial" w:cs="Times New Roman"/>
      <w:szCs w:val="20"/>
      <w:lang w:eastAsia="fr-FR"/>
    </w:rPr>
  </w:style>
  <w:style w:type="paragraph" w:customStyle="1" w:styleId="bodytext">
    <w:name w:val="bodytext"/>
    <w:basedOn w:val="Normal"/>
    <w:uiPriority w:val="99"/>
    <w:rsid w:val="003026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99"/>
    <w:unhideWhenUsed/>
    <w:rsid w:val="00895C5A"/>
    <w:pPr>
      <w:spacing w:line="240" w:lineRule="auto"/>
      <w:jc w:val="right"/>
    </w:pPr>
    <w:rPr>
      <w:rFonts w:eastAsiaTheme="minorEastAsia"/>
      <w:b/>
      <w:bCs/>
      <w:color w:val="365F91" w:themeColor="accent1" w:themeShade="BF"/>
      <w:sz w:val="16"/>
      <w:szCs w:val="16"/>
    </w:rPr>
  </w:style>
  <w:style w:type="character" w:customStyle="1" w:styleId="googqs-tidbit-0">
    <w:name w:val="goog_qs-tidbit-0"/>
    <w:basedOn w:val="Policepardfaut"/>
    <w:rsid w:val="00685151"/>
  </w:style>
  <w:style w:type="paragraph" w:styleId="Liste">
    <w:name w:val="List"/>
    <w:basedOn w:val="Normal"/>
    <w:uiPriority w:val="99"/>
    <w:semiHidden/>
    <w:unhideWhenUsed/>
    <w:rsid w:val="00B57009"/>
    <w:pPr>
      <w:ind w:left="283" w:hanging="283"/>
      <w:contextualSpacing/>
    </w:pPr>
  </w:style>
  <w:style w:type="table" w:customStyle="1" w:styleId="Grilledutableau1">
    <w:name w:val="Grille du tableau1"/>
    <w:basedOn w:val="TableauNormal"/>
    <w:next w:val="Grilledutableau"/>
    <w:uiPriority w:val="59"/>
    <w:rsid w:val="00E47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3">
    <w:name w:val="Grille du tableau3"/>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4">
    <w:name w:val="Grille du tableau4"/>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5">
    <w:name w:val="Grille du tableau5"/>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6">
    <w:name w:val="Grille du tableau6"/>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7">
    <w:name w:val="Grille du tableau7"/>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8">
    <w:name w:val="Grille du tableau8"/>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9">
    <w:name w:val="Grille du tableau9"/>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0">
    <w:name w:val="Grille du tableau10"/>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2847E2"/>
    <w:pPr>
      <w:spacing w:after="100"/>
      <w:ind w:left="660"/>
    </w:pPr>
    <w:rPr>
      <w:rFonts w:eastAsiaTheme="minorEastAsia"/>
      <w:lang w:eastAsia="fr-FR"/>
    </w:rPr>
  </w:style>
  <w:style w:type="paragraph" w:styleId="TM5">
    <w:name w:val="toc 5"/>
    <w:basedOn w:val="Normal"/>
    <w:next w:val="Normal"/>
    <w:autoRedefine/>
    <w:uiPriority w:val="39"/>
    <w:unhideWhenUsed/>
    <w:rsid w:val="002847E2"/>
    <w:pPr>
      <w:spacing w:after="100"/>
      <w:ind w:left="880"/>
    </w:pPr>
    <w:rPr>
      <w:rFonts w:eastAsiaTheme="minorEastAsia"/>
      <w:lang w:eastAsia="fr-FR"/>
    </w:rPr>
  </w:style>
  <w:style w:type="paragraph" w:styleId="TM6">
    <w:name w:val="toc 6"/>
    <w:basedOn w:val="Normal"/>
    <w:next w:val="Normal"/>
    <w:autoRedefine/>
    <w:uiPriority w:val="39"/>
    <w:unhideWhenUsed/>
    <w:rsid w:val="002847E2"/>
    <w:pPr>
      <w:spacing w:after="100"/>
      <w:ind w:left="1100"/>
    </w:pPr>
    <w:rPr>
      <w:rFonts w:eastAsiaTheme="minorEastAsia"/>
      <w:lang w:eastAsia="fr-FR"/>
    </w:rPr>
  </w:style>
  <w:style w:type="paragraph" w:styleId="TM7">
    <w:name w:val="toc 7"/>
    <w:basedOn w:val="Normal"/>
    <w:next w:val="Normal"/>
    <w:autoRedefine/>
    <w:uiPriority w:val="39"/>
    <w:unhideWhenUsed/>
    <w:rsid w:val="002847E2"/>
    <w:pPr>
      <w:spacing w:after="100"/>
      <w:ind w:left="1320"/>
    </w:pPr>
    <w:rPr>
      <w:rFonts w:eastAsiaTheme="minorEastAsia"/>
      <w:lang w:eastAsia="fr-FR"/>
    </w:rPr>
  </w:style>
  <w:style w:type="paragraph" w:styleId="TM8">
    <w:name w:val="toc 8"/>
    <w:basedOn w:val="Normal"/>
    <w:next w:val="Normal"/>
    <w:autoRedefine/>
    <w:uiPriority w:val="39"/>
    <w:unhideWhenUsed/>
    <w:rsid w:val="002847E2"/>
    <w:pPr>
      <w:spacing w:after="100"/>
      <w:ind w:left="1540"/>
    </w:pPr>
    <w:rPr>
      <w:rFonts w:eastAsiaTheme="minorEastAsia"/>
      <w:lang w:eastAsia="fr-FR"/>
    </w:rPr>
  </w:style>
  <w:style w:type="paragraph" w:styleId="TM9">
    <w:name w:val="toc 9"/>
    <w:basedOn w:val="Normal"/>
    <w:next w:val="Normal"/>
    <w:autoRedefine/>
    <w:uiPriority w:val="39"/>
    <w:unhideWhenUsed/>
    <w:rsid w:val="002847E2"/>
    <w:pPr>
      <w:spacing w:after="100"/>
      <w:ind w:left="1760"/>
    </w:pPr>
    <w:rPr>
      <w:rFonts w:eastAsiaTheme="minorEastAsia"/>
      <w:lang w:eastAsia="fr-FR"/>
    </w:rPr>
  </w:style>
  <w:style w:type="paragraph" w:customStyle="1" w:styleId="TableauCorps">
    <w:name w:val="TableauCorps"/>
    <w:basedOn w:val="Normal"/>
    <w:rsid w:val="004628C5"/>
    <w:pPr>
      <w:keepLines/>
      <w:widowControl w:val="0"/>
      <w:spacing w:after="0" w:line="240" w:lineRule="auto"/>
      <w:jc w:val="both"/>
    </w:pPr>
    <w:rPr>
      <w:rFonts w:ascii="Tahoma" w:eastAsia="Times New Roman" w:hAnsi="Tahoma" w:cs="Times New Roman"/>
      <w:szCs w:val="20"/>
      <w:lang w:eastAsia="fr-FR"/>
    </w:rPr>
  </w:style>
  <w:style w:type="paragraph" w:customStyle="1" w:styleId="DRAOnormal">
    <w:name w:val="DRAO_normal"/>
    <w:basedOn w:val="Normal"/>
    <w:link w:val="DRAOnormalCar"/>
    <w:rsid w:val="009E282A"/>
    <w:pPr>
      <w:spacing w:after="0" w:line="240" w:lineRule="auto"/>
    </w:pPr>
    <w:rPr>
      <w:rFonts w:ascii="Arial" w:eastAsia="Times New Roman" w:hAnsi="Arial" w:cs="Times New Roman"/>
      <w:color w:val="333333"/>
      <w:szCs w:val="24"/>
      <w:lang w:eastAsia="fr-FR"/>
    </w:rPr>
  </w:style>
  <w:style w:type="character" w:customStyle="1" w:styleId="DRAOnormalCar">
    <w:name w:val="DRAO_normal Car"/>
    <w:link w:val="DRAOnormal"/>
    <w:rsid w:val="009E282A"/>
    <w:rPr>
      <w:rFonts w:ascii="Arial" w:eastAsia="Times New Roman" w:hAnsi="Arial" w:cs="Times New Roman"/>
      <w:color w:val="333333"/>
      <w:szCs w:val="24"/>
      <w:lang w:eastAsia="fr-FR"/>
    </w:rPr>
  </w:style>
  <w:style w:type="paragraph" w:customStyle="1" w:styleId="TTA">
    <w:name w:val="TTA"/>
    <w:basedOn w:val="Normal"/>
    <w:qFormat/>
    <w:rsid w:val="0037773C"/>
    <w:pPr>
      <w:numPr>
        <w:numId w:val="71"/>
      </w:numPr>
      <w:tabs>
        <w:tab w:val="left" w:pos="851"/>
        <w:tab w:val="right" w:leader="underscore" w:pos="8789"/>
      </w:tabs>
      <w:spacing w:before="120" w:after="0" w:line="240" w:lineRule="auto"/>
      <w:ind w:left="850" w:hanging="425"/>
      <w:jc w:val="both"/>
    </w:pPr>
    <w:rPr>
      <w:rFonts w:ascii="Arial" w:eastAsia="Times New Roman" w:hAnsi="Arial" w:cs="Times New Roman"/>
      <w:sz w:val="20"/>
      <w:szCs w:val="20"/>
      <w:lang w:eastAsia="fr-FR"/>
    </w:rPr>
  </w:style>
  <w:style w:type="paragraph" w:customStyle="1" w:styleId="Conso">
    <w:name w:val="Conso"/>
    <w:basedOn w:val="Corpsdetexte"/>
    <w:qFormat/>
    <w:rsid w:val="0037773C"/>
    <w:pPr>
      <w:tabs>
        <w:tab w:val="right" w:leader="underscore" w:pos="8789"/>
      </w:tabs>
      <w:spacing w:before="240" w:after="240" w:line="240" w:lineRule="auto"/>
      <w:jc w:val="both"/>
    </w:pPr>
    <w:rPr>
      <w:rFonts w:ascii="Arial" w:eastAsia="Times New Roman" w:hAnsi="Arial" w:cs="Arial"/>
      <w:i/>
      <w:color w:val="002060"/>
      <w:szCs w:val="20"/>
    </w:rPr>
  </w:style>
  <w:style w:type="paragraph" w:customStyle="1" w:styleId="Consopuce">
    <w:name w:val="Conso puce"/>
    <w:basedOn w:val="Corpsdetexte"/>
    <w:qFormat/>
    <w:rsid w:val="0037773C"/>
    <w:pPr>
      <w:numPr>
        <w:numId w:val="73"/>
      </w:numPr>
      <w:tabs>
        <w:tab w:val="right" w:leader="underscore" w:pos="8789"/>
      </w:tabs>
      <w:spacing w:before="240" w:after="240" w:line="240" w:lineRule="auto"/>
      <w:ind w:right="151"/>
      <w:jc w:val="both"/>
    </w:pPr>
    <w:rPr>
      <w:rFonts w:ascii="Arial" w:eastAsia="Times New Roman" w:hAnsi="Arial" w:cs="Arial"/>
      <w:i/>
      <w:color w:val="002060"/>
      <w:szCs w:val="20"/>
    </w:rPr>
  </w:style>
  <w:style w:type="paragraph" w:customStyle="1" w:styleId="Conso-Etapes">
    <w:name w:val="Conso - Etapes"/>
    <w:basedOn w:val="Paragraphedeliste"/>
    <w:qFormat/>
    <w:rsid w:val="0037773C"/>
    <w:pPr>
      <w:numPr>
        <w:numId w:val="72"/>
      </w:numPr>
      <w:spacing w:after="0" w:line="240" w:lineRule="auto"/>
    </w:pPr>
    <w:rPr>
      <w:rFonts w:ascii="DINOT-Bold" w:eastAsia="Times New Roman" w:hAnsi="DINOT-Bold" w:cs="Times New Roman"/>
      <w:i/>
      <w:color w:val="002060"/>
      <w:sz w:val="20"/>
      <w:szCs w:val="20"/>
      <w:lang w:eastAsia="fr-FR"/>
    </w:rPr>
  </w:style>
  <w:style w:type="paragraph" w:customStyle="1" w:styleId="CorpsdetexteavecPuce">
    <w:name w:val="Corps de texte avec Puce"/>
    <w:aliases w:val="Puce"/>
    <w:basedOn w:val="Normal"/>
    <w:uiPriority w:val="1"/>
    <w:qFormat/>
    <w:rsid w:val="0037773C"/>
    <w:pPr>
      <w:numPr>
        <w:ilvl w:val="1"/>
        <w:numId w:val="74"/>
      </w:numPr>
      <w:spacing w:after="0" w:line="264" w:lineRule="auto"/>
      <w:jc w:val="both"/>
    </w:pPr>
    <w:rPr>
      <w:rFonts w:eastAsia="Times New Roman" w:cs="Times New Roman"/>
      <w:sz w:val="20"/>
      <w:szCs w:val="20"/>
      <w:lang w:val="en-US" w:eastAsia="fr-FR"/>
    </w:rPr>
  </w:style>
  <w:style w:type="numbering" w:customStyle="1" w:styleId="StyleListeimagesdepucesGrasAutomatique">
    <w:name w:val="Style Liste à images de puces Gras Automatique"/>
    <w:basedOn w:val="Aucuneliste"/>
    <w:rsid w:val="00C44418"/>
    <w:pPr>
      <w:numPr>
        <w:numId w:val="77"/>
      </w:numPr>
    </w:pPr>
  </w:style>
  <w:style w:type="paragraph" w:customStyle="1" w:styleId="CarCarCar">
    <w:name w:val="Car Car Car"/>
    <w:basedOn w:val="Normal"/>
    <w:semiHidden/>
    <w:rsid w:val="0042256F"/>
    <w:pPr>
      <w:spacing w:after="160" w:line="240" w:lineRule="exact"/>
    </w:pPr>
    <w:rPr>
      <w:rFonts w:ascii="Arial" w:eastAsia="Times New Roman" w:hAnsi="Arial" w:cs="Times New Roman"/>
      <w:color w:val="003366"/>
      <w:sz w:val="20"/>
      <w:szCs w:val="20"/>
      <w:lang w:val="en-US"/>
    </w:rPr>
  </w:style>
  <w:style w:type="paragraph" w:customStyle="1" w:styleId="Style7">
    <w:name w:val="Style7"/>
    <w:basedOn w:val="Normal"/>
    <w:autoRedefine/>
    <w:rsid w:val="006F0107"/>
    <w:pPr>
      <w:numPr>
        <w:numId w:val="79"/>
      </w:numPr>
      <w:spacing w:after="0" w:line="240" w:lineRule="auto"/>
    </w:pPr>
    <w:rPr>
      <w:rFonts w:ascii="Arial" w:eastAsia="Times New Roman" w:hAnsi="Arial" w:cs="Arial"/>
      <w:i/>
      <w:color w:val="000080"/>
      <w:sz w:val="24"/>
      <w:lang w:eastAsia="fr-FR"/>
    </w:rPr>
  </w:style>
  <w:style w:type="paragraph" w:customStyle="1" w:styleId="stylereference">
    <w:name w:val="stylereference"/>
    <w:basedOn w:val="Normal"/>
    <w:rsid w:val="00AD6A41"/>
    <w:pPr>
      <w:widowControl w:val="0"/>
      <w:tabs>
        <w:tab w:val="left" w:pos="639"/>
      </w:tabs>
      <w:overflowPunct w:val="0"/>
      <w:autoSpaceDE w:val="0"/>
      <w:autoSpaceDN w:val="0"/>
      <w:adjustRightInd w:val="0"/>
      <w:spacing w:after="0" w:line="240" w:lineRule="auto"/>
      <w:jc w:val="center"/>
      <w:textAlignment w:val="baseline"/>
    </w:pPr>
    <w:rPr>
      <w:rFonts w:ascii="Arial" w:eastAsia="Times New Roman" w:hAnsi="Arial" w:cs="Times New Roman"/>
      <w:szCs w:val="20"/>
      <w:lang w:eastAsia="fr-FR"/>
    </w:rPr>
  </w:style>
  <w:style w:type="paragraph" w:styleId="Notedebasdepage">
    <w:name w:val="footnote text"/>
    <w:basedOn w:val="Normal"/>
    <w:link w:val="NotedebasdepageCar"/>
    <w:semiHidden/>
    <w:rsid w:val="00AD6A41"/>
    <w:pPr>
      <w:spacing w:after="0" w:line="240" w:lineRule="auto"/>
      <w:jc w:val="both"/>
    </w:pPr>
    <w:rPr>
      <w:rFonts w:ascii="Arial" w:eastAsia="Times New Roman" w:hAnsi="Arial" w:cs="Times New Roman"/>
      <w:color w:val="333333"/>
      <w:sz w:val="20"/>
      <w:szCs w:val="20"/>
      <w:lang w:eastAsia="fr-FR"/>
    </w:rPr>
  </w:style>
  <w:style w:type="character" w:customStyle="1" w:styleId="NotedebasdepageCar">
    <w:name w:val="Note de bas de page Car"/>
    <w:basedOn w:val="Policepardfaut"/>
    <w:link w:val="Notedebasdepage"/>
    <w:semiHidden/>
    <w:rsid w:val="00AD6A41"/>
    <w:rPr>
      <w:rFonts w:ascii="Arial" w:eastAsia="Times New Roman" w:hAnsi="Arial" w:cs="Times New Roman"/>
      <w:color w:val="333333"/>
      <w:sz w:val="20"/>
      <w:szCs w:val="20"/>
      <w:lang w:eastAsia="fr-FR"/>
    </w:rPr>
  </w:style>
  <w:style w:type="character" w:styleId="Appelnotedebasdep">
    <w:name w:val="footnote reference"/>
    <w:semiHidden/>
    <w:rsid w:val="00AD6A41"/>
    <w:rPr>
      <w:vertAlign w:val="superscript"/>
    </w:rPr>
  </w:style>
  <w:style w:type="character" w:customStyle="1" w:styleId="st1">
    <w:name w:val="st1"/>
    <w:basedOn w:val="Policepardfaut"/>
    <w:rsid w:val="007C2DDF"/>
  </w:style>
  <w:style w:type="character" w:styleId="Marquedecommentaire">
    <w:name w:val="annotation reference"/>
    <w:basedOn w:val="Policepardfaut"/>
    <w:uiPriority w:val="99"/>
    <w:semiHidden/>
    <w:unhideWhenUsed/>
    <w:rsid w:val="00F876FB"/>
    <w:rPr>
      <w:sz w:val="16"/>
      <w:szCs w:val="16"/>
    </w:rPr>
  </w:style>
  <w:style w:type="paragraph" w:styleId="Objetducommentaire">
    <w:name w:val="annotation subject"/>
    <w:basedOn w:val="Commentaire"/>
    <w:next w:val="Commentaire"/>
    <w:link w:val="ObjetducommentaireCar"/>
    <w:uiPriority w:val="99"/>
    <w:semiHidden/>
    <w:unhideWhenUsed/>
    <w:rsid w:val="00F876FB"/>
    <w:pPr>
      <w:tabs>
        <w:tab w:val="clear" w:pos="284"/>
        <w:tab w:val="clear" w:pos="1134"/>
        <w:tab w:val="clear" w:pos="1204"/>
        <w:tab w:val="clear" w:pos="1701"/>
        <w:tab w:val="clear" w:pos="2338"/>
        <w:tab w:val="clear" w:pos="2694"/>
        <w:tab w:val="clear" w:pos="2835"/>
        <w:tab w:val="clear" w:pos="3472"/>
        <w:tab w:val="clear" w:pos="4039"/>
        <w:tab w:val="clear" w:pos="4606"/>
        <w:tab w:val="clear" w:pos="5103"/>
      </w:tabs>
      <w:spacing w:after="200"/>
      <w:jc w:val="left"/>
    </w:pPr>
    <w:rPr>
      <w:rFonts w:asciiTheme="minorHAnsi" w:eastAsiaTheme="minorHAnsi" w:hAnsiTheme="minorHAnsi" w:cstheme="minorBidi"/>
      <w:b/>
      <w:bCs/>
      <w:sz w:val="20"/>
      <w:lang w:eastAsia="en-US"/>
    </w:rPr>
  </w:style>
  <w:style w:type="character" w:customStyle="1" w:styleId="ObjetducommentaireCar">
    <w:name w:val="Objet du commentaire Car"/>
    <w:basedOn w:val="CommentaireCar"/>
    <w:link w:val="Objetducommentaire"/>
    <w:uiPriority w:val="99"/>
    <w:semiHidden/>
    <w:rsid w:val="00F876FB"/>
    <w:rPr>
      <w:rFonts w:ascii="Arial" w:eastAsia="Times New Roman" w:hAnsi="Arial" w:cs="Times New Roman"/>
      <w:b/>
      <w:bCs/>
      <w:sz w:val="20"/>
      <w:szCs w:val="20"/>
      <w:lang w:eastAsia="fr-FR"/>
    </w:rPr>
  </w:style>
  <w:style w:type="numbering" w:customStyle="1" w:styleId="StyleListeimagesdepucesGrasAutomatique1">
    <w:name w:val="Style Liste à images de puces Gras Automatique1"/>
    <w:basedOn w:val="Aucuneliste"/>
    <w:rsid w:val="00D43563"/>
  </w:style>
  <w:style w:type="numbering" w:customStyle="1" w:styleId="StyleListeimagesdepucesGrasAutomatique2">
    <w:name w:val="Style Liste à images de puces Gras Automatique2"/>
    <w:basedOn w:val="Aucuneliste"/>
    <w:rsid w:val="000A32DD"/>
  </w:style>
  <w:style w:type="numbering" w:customStyle="1" w:styleId="StyleListeimagesdepucesGrasAutomatique3">
    <w:name w:val="Style Liste à images de puces Gras Automatique3"/>
    <w:basedOn w:val="Aucuneliste"/>
    <w:rsid w:val="003F2066"/>
    <w:pPr>
      <w:numPr>
        <w:numId w:val="2"/>
      </w:numPr>
    </w:pPr>
  </w:style>
  <w:style w:type="numbering" w:customStyle="1" w:styleId="StyleListeimagesdepucesGrasAutomatique4">
    <w:name w:val="Style Liste à images de puces Gras Automatique4"/>
    <w:basedOn w:val="Aucuneliste"/>
    <w:rsid w:val="00264DCB"/>
  </w:style>
  <w:style w:type="table" w:styleId="Tramemoyenne1-Accent1">
    <w:name w:val="Medium Shading 1 Accent 1"/>
    <w:basedOn w:val="TableauNormal"/>
    <w:uiPriority w:val="63"/>
    <w:rsid w:val="00F7565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puce1">
    <w:name w:val="puce 1"/>
    <w:basedOn w:val="Normal"/>
    <w:next w:val="Normal"/>
    <w:link w:val="puce1Car"/>
    <w:rsid w:val="00DC4928"/>
    <w:pPr>
      <w:widowControl w:val="0"/>
      <w:numPr>
        <w:numId w:val="132"/>
      </w:numPr>
      <w:tabs>
        <w:tab w:val="left" w:pos="2127"/>
      </w:tabs>
      <w:suppressAutoHyphens/>
      <w:spacing w:before="60" w:after="0" w:line="240" w:lineRule="auto"/>
      <w:ind w:left="1701" w:right="284" w:hanging="567"/>
      <w:jc w:val="both"/>
    </w:pPr>
    <w:rPr>
      <w:rFonts w:ascii="Century Gothic" w:eastAsia="Lucida Sans Unicode" w:hAnsi="Century Gothic" w:cs="Arial"/>
      <w:kern w:val="1"/>
      <w:sz w:val="20"/>
      <w:lang w:eastAsia="fr-FR"/>
    </w:rPr>
  </w:style>
  <w:style w:type="character" w:customStyle="1" w:styleId="puce1Car">
    <w:name w:val="puce 1 Car"/>
    <w:basedOn w:val="Policepardfaut"/>
    <w:link w:val="puce1"/>
    <w:rsid w:val="00DC4928"/>
    <w:rPr>
      <w:rFonts w:ascii="Century Gothic" w:eastAsia="Lucida Sans Unicode" w:hAnsi="Century Gothic" w:cs="Arial"/>
      <w:kern w:val="1"/>
      <w:sz w:val="20"/>
      <w:lang w:eastAsia="fr-FR"/>
    </w:rPr>
  </w:style>
  <w:style w:type="paragraph" w:customStyle="1" w:styleId="Normal2">
    <w:name w:val="Normal 2"/>
    <w:basedOn w:val="Normal"/>
    <w:link w:val="Normal2Car"/>
    <w:rsid w:val="00DC4928"/>
    <w:pPr>
      <w:tabs>
        <w:tab w:val="left" w:pos="8789"/>
      </w:tabs>
      <w:spacing w:before="120" w:after="0" w:line="240" w:lineRule="auto"/>
      <w:ind w:left="1134" w:right="282"/>
      <w:jc w:val="both"/>
    </w:pPr>
    <w:rPr>
      <w:rFonts w:ascii="Century Gothic" w:eastAsia="Times New Roman" w:hAnsi="Century Gothic" w:cs="Times New Roman"/>
      <w:sz w:val="20"/>
      <w:szCs w:val="18"/>
      <w:lang w:eastAsia="fr-FR"/>
    </w:rPr>
  </w:style>
  <w:style w:type="character" w:customStyle="1" w:styleId="Normal2Car">
    <w:name w:val="Normal 2 Car"/>
    <w:basedOn w:val="Policepardfaut"/>
    <w:link w:val="Normal2"/>
    <w:rsid w:val="00DC4928"/>
    <w:rPr>
      <w:rFonts w:ascii="Century Gothic" w:eastAsia="Times New Roman" w:hAnsi="Century Gothic" w:cs="Times New Roman"/>
      <w:sz w:val="20"/>
      <w:szCs w:val="18"/>
      <w:lang w:eastAsia="fr-FR"/>
    </w:rPr>
  </w:style>
  <w:style w:type="paragraph" w:customStyle="1" w:styleId="fig-chapo">
    <w:name w:val="fig-chapo"/>
    <w:basedOn w:val="Normal"/>
    <w:rsid w:val="0007371D"/>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rameclaire-Accent1">
    <w:name w:val="Light Shading Accent 1"/>
    <w:basedOn w:val="TableauNormal"/>
    <w:uiPriority w:val="60"/>
    <w:rsid w:val="00E12C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qFormat="1"/>
    <w:lsdException w:name="footnote reference" w:uiPriority="0"/>
    <w:lsdException w:name="List Bullet" w:uiPriority="0"/>
    <w:lsdException w:name="Title" w:semiHidden="0" w:uiPriority="10" w:unhideWhenUsed="0" w:qFormat="1"/>
    <w:lsdException w:name="Default Paragraph Font" w:uiPriority="1"/>
    <w:lsdException w:name="List Continue 2"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44C"/>
  </w:style>
  <w:style w:type="paragraph" w:styleId="Titre1">
    <w:name w:val="heading 1"/>
    <w:basedOn w:val="Normal"/>
    <w:next w:val="Normal"/>
    <w:link w:val="Titre1Car"/>
    <w:autoRedefine/>
    <w:qFormat/>
    <w:rsid w:val="00AA39B0"/>
    <w:pPr>
      <w:numPr>
        <w:numId w:val="197"/>
      </w:numPr>
      <w:jc w:val="center"/>
      <w:outlineLvl w:val="0"/>
    </w:pPr>
    <w:rPr>
      <w:rFonts w:ascii="Arial" w:hAnsi="Arial" w:cs="Arial"/>
      <w:b/>
      <w:color w:val="1F497D" w:themeColor="text2"/>
      <w:sz w:val="28"/>
      <w:szCs w:val="28"/>
    </w:rPr>
  </w:style>
  <w:style w:type="paragraph" w:styleId="Titre2">
    <w:name w:val="heading 2"/>
    <w:basedOn w:val="Normal"/>
    <w:next w:val="Normal"/>
    <w:link w:val="Titre2Car"/>
    <w:autoRedefine/>
    <w:unhideWhenUsed/>
    <w:qFormat/>
    <w:rsid w:val="00FF1D1C"/>
    <w:pPr>
      <w:numPr>
        <w:ilvl w:val="1"/>
        <w:numId w:val="1"/>
      </w:numPr>
      <w:outlineLvl w:val="1"/>
    </w:pPr>
    <w:rPr>
      <w:rFonts w:cs="Arial"/>
      <w:b/>
      <w:color w:val="17365D" w:themeColor="text2" w:themeShade="BF"/>
      <w:sz w:val="24"/>
      <w:szCs w:val="24"/>
      <w:u w:val="single"/>
    </w:rPr>
  </w:style>
  <w:style w:type="paragraph" w:styleId="Titre3">
    <w:name w:val="heading 3"/>
    <w:basedOn w:val="Normal"/>
    <w:next w:val="Normal"/>
    <w:link w:val="Titre3Car"/>
    <w:autoRedefine/>
    <w:unhideWhenUsed/>
    <w:qFormat/>
    <w:rsid w:val="009152B8"/>
    <w:pPr>
      <w:keepNext/>
      <w:keepLines/>
      <w:numPr>
        <w:numId w:val="215"/>
      </w:numPr>
      <w:spacing w:before="200" w:after="0"/>
      <w:jc w:val="both"/>
      <w:outlineLvl w:val="2"/>
    </w:pPr>
    <w:rPr>
      <w:rFonts w:eastAsiaTheme="majorEastAsia" w:cstheme="majorBidi"/>
      <w:b/>
      <w:bCs/>
      <w:color w:val="4F81BD" w:themeColor="accent1"/>
    </w:rPr>
  </w:style>
  <w:style w:type="paragraph" w:styleId="Titre4">
    <w:name w:val="heading 4"/>
    <w:basedOn w:val="Listepuces"/>
    <w:next w:val="Normal"/>
    <w:link w:val="Titre4Car"/>
    <w:unhideWhenUsed/>
    <w:qFormat/>
    <w:rsid w:val="009D41BA"/>
    <w:pPr>
      <w:numPr>
        <w:numId w:val="201"/>
      </w:numPr>
      <w:outlineLvl w:val="3"/>
    </w:pPr>
    <w:rPr>
      <w:rFonts w:asciiTheme="minorHAnsi" w:hAnsiTheme="minorHAnsi"/>
      <w:b/>
      <w:color w:val="C00000"/>
      <w:u w:val="single"/>
    </w:rPr>
  </w:style>
  <w:style w:type="paragraph" w:styleId="Titre5">
    <w:name w:val="heading 5"/>
    <w:basedOn w:val="Normal"/>
    <w:next w:val="Normal"/>
    <w:link w:val="Titre5Car"/>
    <w:unhideWhenUsed/>
    <w:qFormat/>
    <w:rsid w:val="00137B7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137B7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137B7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137B7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nhideWhenUsed/>
    <w:qFormat/>
    <w:rsid w:val="00137B7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AA39B0"/>
    <w:rPr>
      <w:rFonts w:ascii="Arial" w:hAnsi="Arial" w:cs="Arial"/>
      <w:b/>
      <w:color w:val="1F497D" w:themeColor="text2"/>
      <w:sz w:val="28"/>
      <w:szCs w:val="28"/>
    </w:rPr>
  </w:style>
  <w:style w:type="character" w:styleId="lev">
    <w:name w:val="Strong"/>
    <w:basedOn w:val="Policepardfaut"/>
    <w:uiPriority w:val="22"/>
    <w:qFormat/>
    <w:rsid w:val="00E04AAE"/>
    <w:rPr>
      <w:b/>
      <w:bCs/>
    </w:rPr>
  </w:style>
  <w:style w:type="paragraph" w:styleId="Sansinterligne">
    <w:name w:val="No Spacing"/>
    <w:link w:val="SansinterligneCar"/>
    <w:uiPriority w:val="1"/>
    <w:qFormat/>
    <w:rsid w:val="00E04AAE"/>
    <w:pPr>
      <w:spacing w:after="0" w:line="240" w:lineRule="auto"/>
    </w:pPr>
  </w:style>
  <w:style w:type="character" w:styleId="Emphaseintense">
    <w:name w:val="Intense Emphasis"/>
    <w:basedOn w:val="Policepardfaut"/>
    <w:uiPriority w:val="21"/>
    <w:qFormat/>
    <w:rsid w:val="00E04AAE"/>
    <w:rPr>
      <w:b/>
      <w:bCs/>
      <w:i/>
      <w:iCs/>
      <w:color w:val="4F81BD" w:themeColor="accent1"/>
    </w:rPr>
  </w:style>
  <w:style w:type="character" w:customStyle="1" w:styleId="Titre2Car">
    <w:name w:val="Titre 2 Car"/>
    <w:basedOn w:val="Policepardfaut"/>
    <w:link w:val="Titre2"/>
    <w:rsid w:val="00FF1D1C"/>
    <w:rPr>
      <w:rFonts w:cs="Arial"/>
      <w:b/>
      <w:color w:val="17365D" w:themeColor="text2" w:themeShade="BF"/>
      <w:sz w:val="24"/>
      <w:szCs w:val="24"/>
      <w:u w:val="single"/>
    </w:rPr>
  </w:style>
  <w:style w:type="character" w:customStyle="1" w:styleId="Titre3Car">
    <w:name w:val="Titre 3 Car"/>
    <w:basedOn w:val="Policepardfaut"/>
    <w:link w:val="Titre3"/>
    <w:rsid w:val="009152B8"/>
    <w:rPr>
      <w:rFonts w:eastAsiaTheme="majorEastAsia" w:cstheme="majorBidi"/>
      <w:b/>
      <w:bCs/>
      <w:color w:val="4F81BD" w:themeColor="accent1"/>
    </w:rPr>
  </w:style>
  <w:style w:type="character" w:customStyle="1" w:styleId="Titre4Car">
    <w:name w:val="Titre 4 Car"/>
    <w:basedOn w:val="Policepardfaut"/>
    <w:link w:val="Titre4"/>
    <w:rsid w:val="009D41BA"/>
    <w:rPr>
      <w:rFonts w:eastAsia="Times New Roman" w:cs="Arial"/>
      <w:b/>
      <w:snapToGrid w:val="0"/>
      <w:color w:val="C00000"/>
      <w:u w:val="single"/>
      <w:lang w:eastAsia="fr-FR"/>
    </w:rPr>
  </w:style>
  <w:style w:type="character" w:customStyle="1" w:styleId="Titre5Car">
    <w:name w:val="Titre 5 Car"/>
    <w:basedOn w:val="Policepardfaut"/>
    <w:link w:val="Titre5"/>
    <w:rsid w:val="00137B76"/>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rsid w:val="00137B76"/>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rsid w:val="00137B76"/>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rsid w:val="00137B76"/>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137B76"/>
    <w:rPr>
      <w:rFonts w:asciiTheme="majorHAnsi" w:eastAsiaTheme="majorEastAsia" w:hAnsiTheme="majorHAnsi" w:cstheme="majorBidi"/>
      <w:i/>
      <w:iCs/>
      <w:color w:val="404040" w:themeColor="text1" w:themeTint="BF"/>
      <w:sz w:val="20"/>
      <w:szCs w:val="20"/>
    </w:rPr>
  </w:style>
  <w:style w:type="paragraph" w:styleId="En-ttedetabledesmatires">
    <w:name w:val="TOC Heading"/>
    <w:basedOn w:val="Titre1"/>
    <w:next w:val="Normal"/>
    <w:uiPriority w:val="39"/>
    <w:unhideWhenUsed/>
    <w:qFormat/>
    <w:rsid w:val="004D443D"/>
    <w:pPr>
      <w:keepNext/>
      <w:keepLines/>
      <w:numPr>
        <w:numId w:val="0"/>
      </w:numPr>
      <w:spacing w:before="480" w:after="0"/>
      <w:outlineLvl w:val="9"/>
    </w:pPr>
    <w:rPr>
      <w:rFonts w:asciiTheme="majorHAnsi" w:eastAsiaTheme="majorEastAsia" w:hAnsiTheme="majorHAnsi" w:cstheme="majorBidi"/>
      <w:bCs/>
      <w:color w:val="365F91" w:themeColor="accent1" w:themeShade="BF"/>
      <w:lang w:eastAsia="fr-FR"/>
    </w:rPr>
  </w:style>
  <w:style w:type="paragraph" w:styleId="TM1">
    <w:name w:val="toc 1"/>
    <w:basedOn w:val="Normal"/>
    <w:next w:val="Normal"/>
    <w:autoRedefine/>
    <w:uiPriority w:val="39"/>
    <w:unhideWhenUsed/>
    <w:qFormat/>
    <w:rsid w:val="007F775D"/>
    <w:pPr>
      <w:tabs>
        <w:tab w:val="left" w:pos="440"/>
        <w:tab w:val="left" w:pos="9498"/>
      </w:tabs>
      <w:spacing w:after="100"/>
    </w:pPr>
    <w:rPr>
      <w:rFonts w:ascii="Arial" w:hAnsi="Arial" w:cs="Arial"/>
      <w:b/>
      <w:noProof/>
    </w:rPr>
  </w:style>
  <w:style w:type="paragraph" w:styleId="TM2">
    <w:name w:val="toc 2"/>
    <w:basedOn w:val="Normal"/>
    <w:next w:val="Normal"/>
    <w:autoRedefine/>
    <w:uiPriority w:val="39"/>
    <w:unhideWhenUsed/>
    <w:qFormat/>
    <w:rsid w:val="00AC3F4F"/>
    <w:pPr>
      <w:tabs>
        <w:tab w:val="left" w:pos="880"/>
        <w:tab w:val="left" w:pos="9498"/>
      </w:tabs>
      <w:spacing w:after="100"/>
      <w:ind w:left="220"/>
    </w:pPr>
    <w:rPr>
      <w:noProof/>
      <w:sz w:val="24"/>
      <w:szCs w:val="24"/>
    </w:rPr>
  </w:style>
  <w:style w:type="character" w:styleId="Lienhypertexte">
    <w:name w:val="Hyperlink"/>
    <w:basedOn w:val="Policepardfaut"/>
    <w:uiPriority w:val="99"/>
    <w:unhideWhenUsed/>
    <w:rsid w:val="00DF66B2"/>
    <w:rPr>
      <w:rFonts w:ascii="Arial" w:hAnsi="Arial" w:cs="Arial"/>
      <w:noProof/>
      <w:color w:val="0000FF" w:themeColor="hyperlink"/>
      <w:u w:val="single"/>
    </w:rPr>
  </w:style>
  <w:style w:type="paragraph" w:styleId="Textedebulles">
    <w:name w:val="Balloon Text"/>
    <w:basedOn w:val="Normal"/>
    <w:link w:val="TextedebullesCar"/>
    <w:uiPriority w:val="99"/>
    <w:semiHidden/>
    <w:unhideWhenUsed/>
    <w:rsid w:val="004D443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443D"/>
    <w:rPr>
      <w:rFonts w:ascii="Tahoma" w:hAnsi="Tahoma" w:cs="Tahoma"/>
      <w:sz w:val="16"/>
      <w:szCs w:val="16"/>
    </w:rPr>
  </w:style>
  <w:style w:type="character" w:customStyle="1" w:styleId="SansinterligneCar">
    <w:name w:val="Sans interligne Car"/>
    <w:basedOn w:val="Policepardfaut"/>
    <w:link w:val="Sansinterligne"/>
    <w:uiPriority w:val="1"/>
    <w:rsid w:val="00860A33"/>
  </w:style>
  <w:style w:type="paragraph" w:styleId="En-tte">
    <w:name w:val="header"/>
    <w:basedOn w:val="Normal"/>
    <w:link w:val="En-tteCar"/>
    <w:uiPriority w:val="99"/>
    <w:unhideWhenUsed/>
    <w:rsid w:val="00860A33"/>
    <w:pPr>
      <w:tabs>
        <w:tab w:val="center" w:pos="4536"/>
        <w:tab w:val="right" w:pos="9072"/>
      </w:tabs>
      <w:spacing w:after="0" w:line="240" w:lineRule="auto"/>
    </w:pPr>
  </w:style>
  <w:style w:type="character" w:customStyle="1" w:styleId="En-tteCar">
    <w:name w:val="En-tête Car"/>
    <w:basedOn w:val="Policepardfaut"/>
    <w:link w:val="En-tte"/>
    <w:uiPriority w:val="99"/>
    <w:rsid w:val="00860A33"/>
  </w:style>
  <w:style w:type="paragraph" w:styleId="Pieddepage">
    <w:name w:val="footer"/>
    <w:basedOn w:val="Normal"/>
    <w:link w:val="PieddepageCar"/>
    <w:uiPriority w:val="99"/>
    <w:unhideWhenUsed/>
    <w:rsid w:val="00860A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60A33"/>
  </w:style>
  <w:style w:type="paragraph" w:customStyle="1" w:styleId="CharChar1CarCharChar">
    <w:name w:val="Char Char1 Car Char Char"/>
    <w:basedOn w:val="Normal"/>
    <w:rsid w:val="009B4086"/>
    <w:pPr>
      <w:spacing w:after="160" w:line="240" w:lineRule="exact"/>
    </w:pPr>
    <w:rPr>
      <w:rFonts w:ascii="Verdana" w:eastAsia="Times New Roman" w:hAnsi="Verdana" w:cs="Times New Roman"/>
      <w:sz w:val="20"/>
      <w:szCs w:val="20"/>
      <w:lang w:val="en-US"/>
    </w:rPr>
  </w:style>
  <w:style w:type="paragraph" w:styleId="Corpsdetexte">
    <w:name w:val="Body Text"/>
    <w:basedOn w:val="Normal"/>
    <w:link w:val="CorpsdetexteCar"/>
    <w:uiPriority w:val="99"/>
    <w:unhideWhenUsed/>
    <w:rsid w:val="009B4086"/>
    <w:pPr>
      <w:spacing w:after="120"/>
    </w:pPr>
    <w:rPr>
      <w:rFonts w:eastAsiaTheme="minorEastAsia"/>
      <w:lang w:eastAsia="fr-FR"/>
    </w:rPr>
  </w:style>
  <w:style w:type="character" w:customStyle="1" w:styleId="CorpsdetexteCar">
    <w:name w:val="Corps de texte Car"/>
    <w:basedOn w:val="Policepardfaut"/>
    <w:link w:val="Corpsdetexte"/>
    <w:uiPriority w:val="99"/>
    <w:rsid w:val="009B4086"/>
    <w:rPr>
      <w:rFonts w:eastAsiaTheme="minorEastAsia"/>
      <w:lang w:eastAsia="fr-FR"/>
    </w:rPr>
  </w:style>
  <w:style w:type="paragraph" w:styleId="Corpsdetexte3">
    <w:name w:val="Body Text 3"/>
    <w:basedOn w:val="Normal"/>
    <w:link w:val="Corpsdetexte3Car"/>
    <w:uiPriority w:val="99"/>
    <w:unhideWhenUsed/>
    <w:rsid w:val="009B4086"/>
    <w:pPr>
      <w:spacing w:after="120"/>
    </w:pPr>
    <w:rPr>
      <w:rFonts w:eastAsiaTheme="minorEastAsia"/>
      <w:sz w:val="16"/>
      <w:szCs w:val="16"/>
      <w:lang w:eastAsia="fr-FR"/>
    </w:rPr>
  </w:style>
  <w:style w:type="character" w:customStyle="1" w:styleId="Corpsdetexte3Car">
    <w:name w:val="Corps de texte 3 Car"/>
    <w:basedOn w:val="Policepardfaut"/>
    <w:link w:val="Corpsdetexte3"/>
    <w:uiPriority w:val="99"/>
    <w:rsid w:val="009B4086"/>
    <w:rPr>
      <w:rFonts w:eastAsiaTheme="minorEastAsia"/>
      <w:sz w:val="16"/>
      <w:szCs w:val="16"/>
      <w:lang w:eastAsia="fr-FR"/>
    </w:rPr>
  </w:style>
  <w:style w:type="paragraph" w:styleId="Paragraphedeliste">
    <w:name w:val="List Paragraph"/>
    <w:basedOn w:val="Normal"/>
    <w:link w:val="ParagraphedelisteCar"/>
    <w:uiPriority w:val="34"/>
    <w:qFormat/>
    <w:rsid w:val="004F136F"/>
    <w:pPr>
      <w:ind w:left="720"/>
      <w:contextualSpacing/>
    </w:pPr>
  </w:style>
  <w:style w:type="paragraph" w:customStyle="1" w:styleId="texte1">
    <w:name w:val="texte1"/>
    <w:basedOn w:val="Normal"/>
    <w:link w:val="texte1Car"/>
    <w:rsid w:val="00842DCE"/>
    <w:pPr>
      <w:spacing w:before="240" w:after="0" w:line="240" w:lineRule="auto"/>
      <w:ind w:left="567" w:right="567"/>
      <w:jc w:val="both"/>
    </w:pPr>
    <w:rPr>
      <w:rFonts w:ascii="Arial" w:eastAsia="Times New Roman" w:hAnsi="Arial" w:cs="Times New Roman"/>
      <w:szCs w:val="20"/>
      <w:lang w:eastAsia="fr-FR"/>
    </w:rPr>
  </w:style>
  <w:style w:type="character" w:customStyle="1" w:styleId="texte1Car">
    <w:name w:val="texte1 Car"/>
    <w:basedOn w:val="Policepardfaut"/>
    <w:link w:val="texte1"/>
    <w:rsid w:val="00842DCE"/>
    <w:rPr>
      <w:rFonts w:ascii="Arial" w:eastAsia="Times New Roman" w:hAnsi="Arial" w:cs="Times New Roman"/>
      <w:szCs w:val="20"/>
      <w:lang w:eastAsia="fr-FR"/>
    </w:rPr>
  </w:style>
  <w:style w:type="paragraph" w:styleId="NormalWeb">
    <w:name w:val="Normal (Web)"/>
    <w:basedOn w:val="Normal"/>
    <w:uiPriority w:val="99"/>
    <w:semiHidden/>
    <w:unhideWhenUsed/>
    <w:rsid w:val="002D79F1"/>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Corpsdetexte2">
    <w:name w:val="Body Text 2"/>
    <w:basedOn w:val="Normal"/>
    <w:link w:val="Corpsdetexte2Car"/>
    <w:uiPriority w:val="99"/>
    <w:unhideWhenUsed/>
    <w:rsid w:val="004C3E2B"/>
    <w:pPr>
      <w:spacing w:after="120" w:line="480" w:lineRule="auto"/>
    </w:pPr>
  </w:style>
  <w:style w:type="character" w:customStyle="1" w:styleId="Corpsdetexte2Car">
    <w:name w:val="Corps de texte 2 Car"/>
    <w:basedOn w:val="Policepardfaut"/>
    <w:link w:val="Corpsdetexte2"/>
    <w:uiPriority w:val="99"/>
    <w:rsid w:val="004C3E2B"/>
  </w:style>
  <w:style w:type="paragraph" w:styleId="Listepuces">
    <w:name w:val="List Bullet"/>
    <w:basedOn w:val="Normal"/>
    <w:autoRedefine/>
    <w:rsid w:val="003E1FD2"/>
    <w:pPr>
      <w:numPr>
        <w:numId w:val="2"/>
      </w:numPr>
      <w:spacing w:after="0" w:line="240" w:lineRule="auto"/>
    </w:pPr>
    <w:rPr>
      <w:rFonts w:ascii="Arial" w:eastAsia="Times New Roman" w:hAnsi="Arial" w:cs="Arial"/>
      <w:snapToGrid w:val="0"/>
      <w:lang w:eastAsia="fr-FR"/>
    </w:rPr>
  </w:style>
  <w:style w:type="paragraph" w:styleId="Listecontinue2">
    <w:name w:val="List Continue 2"/>
    <w:basedOn w:val="Normal"/>
    <w:rsid w:val="00B36F7D"/>
    <w:pPr>
      <w:spacing w:after="120" w:line="240" w:lineRule="auto"/>
      <w:ind w:left="709"/>
    </w:pPr>
    <w:rPr>
      <w:rFonts w:ascii="Times New Roman" w:eastAsia="Times New Roman" w:hAnsi="Times New Roman" w:cs="Times New Roman"/>
      <w:snapToGrid w:val="0"/>
      <w:color w:val="000000"/>
      <w:sz w:val="24"/>
      <w:szCs w:val="20"/>
      <w:lang w:eastAsia="fr-FR"/>
    </w:rPr>
  </w:style>
  <w:style w:type="paragraph" w:styleId="TM3">
    <w:name w:val="toc 3"/>
    <w:basedOn w:val="Normal"/>
    <w:next w:val="Normal"/>
    <w:autoRedefine/>
    <w:uiPriority w:val="39"/>
    <w:unhideWhenUsed/>
    <w:qFormat/>
    <w:rsid w:val="00AC3F4F"/>
    <w:pPr>
      <w:tabs>
        <w:tab w:val="left" w:pos="1418"/>
        <w:tab w:val="right" w:pos="9781"/>
      </w:tabs>
      <w:spacing w:after="100"/>
      <w:ind w:left="440" w:firstLine="411"/>
    </w:pPr>
  </w:style>
  <w:style w:type="paragraph" w:styleId="Normalcentr">
    <w:name w:val="Block Text"/>
    <w:basedOn w:val="Normal"/>
    <w:rsid w:val="00CD428F"/>
    <w:pPr>
      <w:spacing w:after="0" w:line="240" w:lineRule="exact"/>
      <w:ind w:left="709" w:right="284"/>
      <w:jc w:val="both"/>
    </w:pPr>
    <w:rPr>
      <w:rFonts w:ascii="Arial" w:eastAsia="Times New Roman" w:hAnsi="Arial" w:cs="Times New Roman"/>
      <w:sz w:val="24"/>
      <w:szCs w:val="20"/>
      <w:lang w:eastAsia="fr-FR"/>
    </w:rPr>
  </w:style>
  <w:style w:type="paragraph" w:customStyle="1" w:styleId="Default">
    <w:name w:val="Default"/>
    <w:rsid w:val="002F2562"/>
    <w:pPr>
      <w:autoSpaceDE w:val="0"/>
      <w:autoSpaceDN w:val="0"/>
      <w:adjustRightInd w:val="0"/>
      <w:spacing w:after="0" w:line="240" w:lineRule="auto"/>
    </w:pPr>
    <w:rPr>
      <w:rFonts w:ascii="Arial" w:eastAsiaTheme="minorEastAsia" w:hAnsi="Arial" w:cs="Arial"/>
      <w:color w:val="000000"/>
      <w:sz w:val="24"/>
      <w:szCs w:val="24"/>
      <w:lang w:eastAsia="fr-FR"/>
    </w:rPr>
  </w:style>
  <w:style w:type="paragraph" w:styleId="Commentaire">
    <w:name w:val="annotation text"/>
    <w:basedOn w:val="Normal"/>
    <w:link w:val="CommentaireCar"/>
    <w:semiHidden/>
    <w:rsid w:val="005E04A0"/>
    <w:pPr>
      <w:tabs>
        <w:tab w:val="left" w:pos="284"/>
        <w:tab w:val="left" w:pos="1134"/>
        <w:tab w:val="left" w:pos="1204"/>
        <w:tab w:val="left" w:pos="1701"/>
        <w:tab w:val="left" w:pos="2338"/>
        <w:tab w:val="left" w:pos="2694"/>
        <w:tab w:val="left" w:pos="2835"/>
        <w:tab w:val="left" w:pos="3472"/>
        <w:tab w:val="left" w:pos="4039"/>
        <w:tab w:val="left" w:pos="4606"/>
        <w:tab w:val="left" w:pos="5103"/>
      </w:tabs>
      <w:spacing w:after="0" w:line="240" w:lineRule="auto"/>
      <w:jc w:val="both"/>
    </w:pPr>
    <w:rPr>
      <w:rFonts w:ascii="Arial" w:eastAsia="Times New Roman" w:hAnsi="Arial" w:cs="Times New Roman"/>
      <w:sz w:val="24"/>
      <w:szCs w:val="20"/>
      <w:lang w:eastAsia="fr-FR"/>
    </w:rPr>
  </w:style>
  <w:style w:type="character" w:customStyle="1" w:styleId="CommentaireCar">
    <w:name w:val="Commentaire Car"/>
    <w:basedOn w:val="Policepardfaut"/>
    <w:link w:val="Commentaire"/>
    <w:semiHidden/>
    <w:rsid w:val="005E04A0"/>
    <w:rPr>
      <w:rFonts w:ascii="Arial" w:eastAsia="Times New Roman" w:hAnsi="Arial" w:cs="Times New Roman"/>
      <w:sz w:val="24"/>
      <w:szCs w:val="20"/>
      <w:lang w:eastAsia="fr-FR"/>
    </w:rPr>
  </w:style>
  <w:style w:type="paragraph" w:styleId="Sous-titre">
    <w:name w:val="Subtitle"/>
    <w:basedOn w:val="Normal"/>
    <w:link w:val="Sous-titreCar"/>
    <w:uiPriority w:val="11"/>
    <w:qFormat/>
    <w:rsid w:val="00825E48"/>
    <w:rPr>
      <w:rFonts w:eastAsiaTheme="minorEastAsia"/>
      <w:i/>
      <w:iCs/>
      <w:color w:val="1F497D" w:themeColor="text2"/>
      <w:spacing w:val="5"/>
      <w:sz w:val="24"/>
      <w:szCs w:val="24"/>
    </w:rPr>
  </w:style>
  <w:style w:type="character" w:customStyle="1" w:styleId="Sous-titreCar">
    <w:name w:val="Sous-titre Car"/>
    <w:basedOn w:val="Policepardfaut"/>
    <w:link w:val="Sous-titre"/>
    <w:uiPriority w:val="11"/>
    <w:rsid w:val="00825E48"/>
    <w:rPr>
      <w:rFonts w:eastAsiaTheme="minorEastAsia"/>
      <w:i/>
      <w:iCs/>
      <w:color w:val="1F497D" w:themeColor="text2"/>
      <w:spacing w:val="5"/>
      <w:sz w:val="24"/>
      <w:szCs w:val="24"/>
    </w:rPr>
  </w:style>
  <w:style w:type="numbering" w:customStyle="1" w:styleId="Listepuces1">
    <w:name w:val="Liste à puces1"/>
    <w:uiPriority w:val="99"/>
    <w:rsid w:val="00825E48"/>
    <w:pPr>
      <w:numPr>
        <w:numId w:val="33"/>
      </w:numPr>
    </w:pPr>
  </w:style>
  <w:style w:type="table" w:styleId="Grilledutableau">
    <w:name w:val="Table Grid"/>
    <w:basedOn w:val="TableauNormal"/>
    <w:uiPriority w:val="99"/>
    <w:rsid w:val="003E3B9C"/>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aragraphedelisteCar">
    <w:name w:val="Paragraphe de liste Car"/>
    <w:link w:val="Paragraphedeliste"/>
    <w:uiPriority w:val="34"/>
    <w:rsid w:val="003E3B9C"/>
  </w:style>
  <w:style w:type="paragraph" w:customStyle="1" w:styleId="Encadrmodr">
    <w:name w:val="Encadré modéré"/>
    <w:basedOn w:val="Normal"/>
    <w:qFormat/>
    <w:rsid w:val="00551053"/>
    <w:pPr>
      <w:spacing w:line="300" w:lineRule="auto"/>
    </w:pPr>
    <w:rPr>
      <w:rFonts w:cstheme="minorHAnsi"/>
      <w:b/>
      <w:i/>
      <w:color w:val="365F91" w:themeColor="accent1" w:themeShade="BF"/>
      <w:sz w:val="16"/>
      <w:szCs w:val="16"/>
      <w:lang w:val="en-US"/>
    </w:rPr>
  </w:style>
  <w:style w:type="paragraph" w:customStyle="1" w:styleId="encadrdiscret">
    <w:name w:val="encadré discret"/>
    <w:basedOn w:val="Normal"/>
    <w:qFormat/>
    <w:rsid w:val="00551053"/>
    <w:rPr>
      <w:rFonts w:cstheme="minorHAnsi"/>
      <w:b/>
      <w:color w:val="365F91" w:themeColor="accent1" w:themeShade="BF"/>
      <w:sz w:val="16"/>
      <w:szCs w:val="16"/>
      <w:lang w:val="en-US"/>
    </w:rPr>
  </w:style>
  <w:style w:type="character" w:styleId="Rfrenceintense">
    <w:name w:val="Intense Reference"/>
    <w:basedOn w:val="Policepardfaut"/>
    <w:uiPriority w:val="32"/>
    <w:qFormat/>
    <w:rsid w:val="00E0087D"/>
    <w:rPr>
      <w:b/>
      <w:bCs/>
      <w:caps/>
      <w:color w:val="943634" w:themeColor="accent2" w:themeShade="BF"/>
      <w:spacing w:val="5"/>
      <w:sz w:val="18"/>
      <w:szCs w:val="18"/>
    </w:rPr>
  </w:style>
  <w:style w:type="paragraph" w:customStyle="1" w:styleId="texte3">
    <w:name w:val="texte3"/>
    <w:basedOn w:val="Normal"/>
    <w:rsid w:val="00E0087D"/>
    <w:pPr>
      <w:numPr>
        <w:numId w:val="43"/>
      </w:numPr>
      <w:spacing w:before="120"/>
      <w:ind w:right="567"/>
      <w:jc w:val="both"/>
    </w:pPr>
    <w:rPr>
      <w:rFonts w:ascii="Arial" w:eastAsia="Times New Roman" w:hAnsi="Arial" w:cs="Times New Roman"/>
      <w:szCs w:val="20"/>
      <w:lang w:eastAsia="fr-FR"/>
    </w:rPr>
  </w:style>
  <w:style w:type="paragraph" w:customStyle="1" w:styleId="bodytext">
    <w:name w:val="bodytext"/>
    <w:basedOn w:val="Normal"/>
    <w:uiPriority w:val="99"/>
    <w:rsid w:val="0030269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99"/>
    <w:unhideWhenUsed/>
    <w:rsid w:val="00895C5A"/>
    <w:pPr>
      <w:spacing w:line="240" w:lineRule="auto"/>
      <w:jc w:val="right"/>
    </w:pPr>
    <w:rPr>
      <w:rFonts w:eastAsiaTheme="minorEastAsia"/>
      <w:b/>
      <w:bCs/>
      <w:color w:val="365F91" w:themeColor="accent1" w:themeShade="BF"/>
      <w:sz w:val="16"/>
      <w:szCs w:val="16"/>
    </w:rPr>
  </w:style>
  <w:style w:type="character" w:customStyle="1" w:styleId="googqs-tidbit-0">
    <w:name w:val="goog_qs-tidbit-0"/>
    <w:basedOn w:val="Policepardfaut"/>
    <w:rsid w:val="00685151"/>
  </w:style>
  <w:style w:type="paragraph" w:styleId="Liste">
    <w:name w:val="List"/>
    <w:basedOn w:val="Normal"/>
    <w:uiPriority w:val="99"/>
    <w:semiHidden/>
    <w:unhideWhenUsed/>
    <w:rsid w:val="00B57009"/>
    <w:pPr>
      <w:ind w:left="283" w:hanging="283"/>
      <w:contextualSpacing/>
    </w:pPr>
  </w:style>
  <w:style w:type="table" w:customStyle="1" w:styleId="Grilledutableau1">
    <w:name w:val="Grille du tableau1"/>
    <w:basedOn w:val="TableauNormal"/>
    <w:next w:val="Grilledutableau"/>
    <w:uiPriority w:val="59"/>
    <w:rsid w:val="00E47D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3">
    <w:name w:val="Grille du tableau3"/>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4">
    <w:name w:val="Grille du tableau4"/>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5">
    <w:name w:val="Grille du tableau5"/>
    <w:basedOn w:val="TableauNormal"/>
    <w:next w:val="Grilledutableau"/>
    <w:uiPriority w:val="59"/>
    <w:rsid w:val="00C47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6">
    <w:name w:val="Grille du tableau6"/>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7">
    <w:name w:val="Grille du tableau7"/>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8">
    <w:name w:val="Grille du tableau8"/>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9">
    <w:name w:val="Grille du tableau9"/>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0">
    <w:name w:val="Grille du tableau10"/>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1">
    <w:name w:val="Grille du tableau11"/>
    <w:basedOn w:val="TableauNormal"/>
    <w:next w:val="Grilledutableau"/>
    <w:uiPriority w:val="59"/>
    <w:rsid w:val="004C3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2847E2"/>
    <w:pPr>
      <w:spacing w:after="100"/>
      <w:ind w:left="660"/>
    </w:pPr>
    <w:rPr>
      <w:rFonts w:eastAsiaTheme="minorEastAsia"/>
      <w:lang w:eastAsia="fr-FR"/>
    </w:rPr>
  </w:style>
  <w:style w:type="paragraph" w:styleId="TM5">
    <w:name w:val="toc 5"/>
    <w:basedOn w:val="Normal"/>
    <w:next w:val="Normal"/>
    <w:autoRedefine/>
    <w:uiPriority w:val="39"/>
    <w:unhideWhenUsed/>
    <w:rsid w:val="002847E2"/>
    <w:pPr>
      <w:spacing w:after="100"/>
      <w:ind w:left="880"/>
    </w:pPr>
    <w:rPr>
      <w:rFonts w:eastAsiaTheme="minorEastAsia"/>
      <w:lang w:eastAsia="fr-FR"/>
    </w:rPr>
  </w:style>
  <w:style w:type="paragraph" w:styleId="TM6">
    <w:name w:val="toc 6"/>
    <w:basedOn w:val="Normal"/>
    <w:next w:val="Normal"/>
    <w:autoRedefine/>
    <w:uiPriority w:val="39"/>
    <w:unhideWhenUsed/>
    <w:rsid w:val="002847E2"/>
    <w:pPr>
      <w:spacing w:after="100"/>
      <w:ind w:left="1100"/>
    </w:pPr>
    <w:rPr>
      <w:rFonts w:eastAsiaTheme="minorEastAsia"/>
      <w:lang w:eastAsia="fr-FR"/>
    </w:rPr>
  </w:style>
  <w:style w:type="paragraph" w:styleId="TM7">
    <w:name w:val="toc 7"/>
    <w:basedOn w:val="Normal"/>
    <w:next w:val="Normal"/>
    <w:autoRedefine/>
    <w:uiPriority w:val="39"/>
    <w:unhideWhenUsed/>
    <w:rsid w:val="002847E2"/>
    <w:pPr>
      <w:spacing w:after="100"/>
      <w:ind w:left="1320"/>
    </w:pPr>
    <w:rPr>
      <w:rFonts w:eastAsiaTheme="minorEastAsia"/>
      <w:lang w:eastAsia="fr-FR"/>
    </w:rPr>
  </w:style>
  <w:style w:type="paragraph" w:styleId="TM8">
    <w:name w:val="toc 8"/>
    <w:basedOn w:val="Normal"/>
    <w:next w:val="Normal"/>
    <w:autoRedefine/>
    <w:uiPriority w:val="39"/>
    <w:unhideWhenUsed/>
    <w:rsid w:val="002847E2"/>
    <w:pPr>
      <w:spacing w:after="100"/>
      <w:ind w:left="1540"/>
    </w:pPr>
    <w:rPr>
      <w:rFonts w:eastAsiaTheme="minorEastAsia"/>
      <w:lang w:eastAsia="fr-FR"/>
    </w:rPr>
  </w:style>
  <w:style w:type="paragraph" w:styleId="TM9">
    <w:name w:val="toc 9"/>
    <w:basedOn w:val="Normal"/>
    <w:next w:val="Normal"/>
    <w:autoRedefine/>
    <w:uiPriority w:val="39"/>
    <w:unhideWhenUsed/>
    <w:rsid w:val="002847E2"/>
    <w:pPr>
      <w:spacing w:after="100"/>
      <w:ind w:left="1760"/>
    </w:pPr>
    <w:rPr>
      <w:rFonts w:eastAsiaTheme="minorEastAsia"/>
      <w:lang w:eastAsia="fr-FR"/>
    </w:rPr>
  </w:style>
  <w:style w:type="paragraph" w:customStyle="1" w:styleId="TableauCorps">
    <w:name w:val="TableauCorps"/>
    <w:basedOn w:val="Normal"/>
    <w:rsid w:val="004628C5"/>
    <w:pPr>
      <w:keepLines/>
      <w:widowControl w:val="0"/>
      <w:spacing w:after="0" w:line="240" w:lineRule="auto"/>
      <w:jc w:val="both"/>
    </w:pPr>
    <w:rPr>
      <w:rFonts w:ascii="Tahoma" w:eastAsia="Times New Roman" w:hAnsi="Tahoma" w:cs="Times New Roman"/>
      <w:szCs w:val="20"/>
      <w:lang w:eastAsia="fr-FR"/>
    </w:rPr>
  </w:style>
  <w:style w:type="paragraph" w:customStyle="1" w:styleId="DRAOnormal">
    <w:name w:val="DRAO_normal"/>
    <w:basedOn w:val="Normal"/>
    <w:link w:val="DRAOnormalCar"/>
    <w:rsid w:val="009E282A"/>
    <w:pPr>
      <w:spacing w:after="0" w:line="240" w:lineRule="auto"/>
    </w:pPr>
    <w:rPr>
      <w:rFonts w:ascii="Arial" w:eastAsia="Times New Roman" w:hAnsi="Arial" w:cs="Times New Roman"/>
      <w:color w:val="333333"/>
      <w:szCs w:val="24"/>
      <w:lang w:eastAsia="fr-FR"/>
    </w:rPr>
  </w:style>
  <w:style w:type="character" w:customStyle="1" w:styleId="DRAOnormalCar">
    <w:name w:val="DRAO_normal Car"/>
    <w:link w:val="DRAOnormal"/>
    <w:rsid w:val="009E282A"/>
    <w:rPr>
      <w:rFonts w:ascii="Arial" w:eastAsia="Times New Roman" w:hAnsi="Arial" w:cs="Times New Roman"/>
      <w:color w:val="333333"/>
      <w:szCs w:val="24"/>
      <w:lang w:eastAsia="fr-FR"/>
    </w:rPr>
  </w:style>
  <w:style w:type="paragraph" w:customStyle="1" w:styleId="TTA">
    <w:name w:val="TTA"/>
    <w:basedOn w:val="Normal"/>
    <w:qFormat/>
    <w:rsid w:val="0037773C"/>
    <w:pPr>
      <w:numPr>
        <w:numId w:val="71"/>
      </w:numPr>
      <w:tabs>
        <w:tab w:val="left" w:pos="851"/>
        <w:tab w:val="right" w:leader="underscore" w:pos="8789"/>
      </w:tabs>
      <w:spacing w:before="120" w:after="0" w:line="240" w:lineRule="auto"/>
      <w:ind w:left="850" w:hanging="425"/>
      <w:jc w:val="both"/>
    </w:pPr>
    <w:rPr>
      <w:rFonts w:ascii="Arial" w:eastAsia="Times New Roman" w:hAnsi="Arial" w:cs="Times New Roman"/>
      <w:sz w:val="20"/>
      <w:szCs w:val="20"/>
      <w:lang w:eastAsia="fr-FR"/>
    </w:rPr>
  </w:style>
  <w:style w:type="paragraph" w:customStyle="1" w:styleId="Conso">
    <w:name w:val="Conso"/>
    <w:basedOn w:val="Corpsdetexte"/>
    <w:qFormat/>
    <w:rsid w:val="0037773C"/>
    <w:pPr>
      <w:tabs>
        <w:tab w:val="right" w:leader="underscore" w:pos="8789"/>
      </w:tabs>
      <w:spacing w:before="240" w:after="240" w:line="240" w:lineRule="auto"/>
      <w:jc w:val="both"/>
    </w:pPr>
    <w:rPr>
      <w:rFonts w:ascii="Arial" w:eastAsia="Times New Roman" w:hAnsi="Arial" w:cs="Arial"/>
      <w:i/>
      <w:color w:val="002060"/>
      <w:szCs w:val="20"/>
    </w:rPr>
  </w:style>
  <w:style w:type="paragraph" w:customStyle="1" w:styleId="Consopuce">
    <w:name w:val="Conso puce"/>
    <w:basedOn w:val="Corpsdetexte"/>
    <w:qFormat/>
    <w:rsid w:val="0037773C"/>
    <w:pPr>
      <w:numPr>
        <w:numId w:val="73"/>
      </w:numPr>
      <w:tabs>
        <w:tab w:val="right" w:leader="underscore" w:pos="8789"/>
      </w:tabs>
      <w:spacing w:before="240" w:after="240" w:line="240" w:lineRule="auto"/>
      <w:ind w:right="151"/>
      <w:jc w:val="both"/>
    </w:pPr>
    <w:rPr>
      <w:rFonts w:ascii="Arial" w:eastAsia="Times New Roman" w:hAnsi="Arial" w:cs="Arial"/>
      <w:i/>
      <w:color w:val="002060"/>
      <w:szCs w:val="20"/>
    </w:rPr>
  </w:style>
  <w:style w:type="paragraph" w:customStyle="1" w:styleId="Conso-Etapes">
    <w:name w:val="Conso - Etapes"/>
    <w:basedOn w:val="Paragraphedeliste"/>
    <w:qFormat/>
    <w:rsid w:val="0037773C"/>
    <w:pPr>
      <w:numPr>
        <w:numId w:val="72"/>
      </w:numPr>
      <w:spacing w:after="0" w:line="240" w:lineRule="auto"/>
    </w:pPr>
    <w:rPr>
      <w:rFonts w:ascii="DINOT-Bold" w:eastAsia="Times New Roman" w:hAnsi="DINOT-Bold" w:cs="Times New Roman"/>
      <w:i/>
      <w:color w:val="002060"/>
      <w:sz w:val="20"/>
      <w:szCs w:val="20"/>
      <w:lang w:eastAsia="fr-FR"/>
    </w:rPr>
  </w:style>
  <w:style w:type="paragraph" w:customStyle="1" w:styleId="CorpsdetexteavecPuce">
    <w:name w:val="Corps de texte avec Puce"/>
    <w:aliases w:val="Puce"/>
    <w:basedOn w:val="Normal"/>
    <w:uiPriority w:val="1"/>
    <w:qFormat/>
    <w:rsid w:val="0037773C"/>
    <w:pPr>
      <w:numPr>
        <w:ilvl w:val="1"/>
        <w:numId w:val="74"/>
      </w:numPr>
      <w:spacing w:after="0" w:line="264" w:lineRule="auto"/>
      <w:jc w:val="both"/>
    </w:pPr>
    <w:rPr>
      <w:rFonts w:eastAsia="Times New Roman" w:cs="Times New Roman"/>
      <w:sz w:val="20"/>
      <w:szCs w:val="20"/>
      <w:lang w:val="en-US" w:eastAsia="fr-FR"/>
    </w:rPr>
  </w:style>
  <w:style w:type="numbering" w:customStyle="1" w:styleId="StyleListeimagesdepucesGrasAutomatique">
    <w:name w:val="Style Liste à images de puces Gras Automatique"/>
    <w:basedOn w:val="Aucuneliste"/>
    <w:rsid w:val="00C44418"/>
    <w:pPr>
      <w:numPr>
        <w:numId w:val="77"/>
      </w:numPr>
    </w:pPr>
  </w:style>
  <w:style w:type="paragraph" w:customStyle="1" w:styleId="CarCarCar">
    <w:name w:val="Car Car Car"/>
    <w:basedOn w:val="Normal"/>
    <w:semiHidden/>
    <w:rsid w:val="0042256F"/>
    <w:pPr>
      <w:spacing w:after="160" w:line="240" w:lineRule="exact"/>
    </w:pPr>
    <w:rPr>
      <w:rFonts w:ascii="Arial" w:eastAsia="Times New Roman" w:hAnsi="Arial" w:cs="Times New Roman"/>
      <w:color w:val="003366"/>
      <w:sz w:val="20"/>
      <w:szCs w:val="20"/>
      <w:lang w:val="en-US"/>
    </w:rPr>
  </w:style>
  <w:style w:type="paragraph" w:customStyle="1" w:styleId="Style7">
    <w:name w:val="Style7"/>
    <w:basedOn w:val="Normal"/>
    <w:autoRedefine/>
    <w:rsid w:val="006F0107"/>
    <w:pPr>
      <w:numPr>
        <w:numId w:val="79"/>
      </w:numPr>
      <w:spacing w:after="0" w:line="240" w:lineRule="auto"/>
    </w:pPr>
    <w:rPr>
      <w:rFonts w:ascii="Arial" w:eastAsia="Times New Roman" w:hAnsi="Arial" w:cs="Arial"/>
      <w:i/>
      <w:color w:val="000080"/>
      <w:sz w:val="24"/>
      <w:lang w:eastAsia="fr-FR"/>
    </w:rPr>
  </w:style>
  <w:style w:type="paragraph" w:customStyle="1" w:styleId="stylereference">
    <w:name w:val="stylereference"/>
    <w:basedOn w:val="Normal"/>
    <w:rsid w:val="00AD6A41"/>
    <w:pPr>
      <w:widowControl w:val="0"/>
      <w:tabs>
        <w:tab w:val="left" w:pos="639"/>
      </w:tabs>
      <w:overflowPunct w:val="0"/>
      <w:autoSpaceDE w:val="0"/>
      <w:autoSpaceDN w:val="0"/>
      <w:adjustRightInd w:val="0"/>
      <w:spacing w:after="0" w:line="240" w:lineRule="auto"/>
      <w:jc w:val="center"/>
      <w:textAlignment w:val="baseline"/>
    </w:pPr>
    <w:rPr>
      <w:rFonts w:ascii="Arial" w:eastAsia="Times New Roman" w:hAnsi="Arial" w:cs="Times New Roman"/>
      <w:szCs w:val="20"/>
      <w:lang w:eastAsia="fr-FR"/>
    </w:rPr>
  </w:style>
  <w:style w:type="paragraph" w:styleId="Notedebasdepage">
    <w:name w:val="footnote text"/>
    <w:basedOn w:val="Normal"/>
    <w:link w:val="NotedebasdepageCar"/>
    <w:semiHidden/>
    <w:rsid w:val="00AD6A41"/>
    <w:pPr>
      <w:spacing w:after="0" w:line="240" w:lineRule="auto"/>
      <w:jc w:val="both"/>
    </w:pPr>
    <w:rPr>
      <w:rFonts w:ascii="Arial" w:eastAsia="Times New Roman" w:hAnsi="Arial" w:cs="Times New Roman"/>
      <w:color w:val="333333"/>
      <w:sz w:val="20"/>
      <w:szCs w:val="20"/>
      <w:lang w:eastAsia="fr-FR"/>
    </w:rPr>
  </w:style>
  <w:style w:type="character" w:customStyle="1" w:styleId="NotedebasdepageCar">
    <w:name w:val="Note de bas de page Car"/>
    <w:basedOn w:val="Policepardfaut"/>
    <w:link w:val="Notedebasdepage"/>
    <w:semiHidden/>
    <w:rsid w:val="00AD6A41"/>
    <w:rPr>
      <w:rFonts w:ascii="Arial" w:eastAsia="Times New Roman" w:hAnsi="Arial" w:cs="Times New Roman"/>
      <w:color w:val="333333"/>
      <w:sz w:val="20"/>
      <w:szCs w:val="20"/>
      <w:lang w:eastAsia="fr-FR"/>
    </w:rPr>
  </w:style>
  <w:style w:type="character" w:styleId="Appelnotedebasdep">
    <w:name w:val="footnote reference"/>
    <w:semiHidden/>
    <w:rsid w:val="00AD6A41"/>
    <w:rPr>
      <w:vertAlign w:val="superscript"/>
    </w:rPr>
  </w:style>
  <w:style w:type="character" w:customStyle="1" w:styleId="st1">
    <w:name w:val="st1"/>
    <w:basedOn w:val="Policepardfaut"/>
    <w:rsid w:val="007C2DDF"/>
  </w:style>
  <w:style w:type="character" w:styleId="Marquedecommentaire">
    <w:name w:val="annotation reference"/>
    <w:basedOn w:val="Policepardfaut"/>
    <w:uiPriority w:val="99"/>
    <w:semiHidden/>
    <w:unhideWhenUsed/>
    <w:rsid w:val="00F876FB"/>
    <w:rPr>
      <w:sz w:val="16"/>
      <w:szCs w:val="16"/>
    </w:rPr>
  </w:style>
  <w:style w:type="paragraph" w:styleId="Objetducommentaire">
    <w:name w:val="annotation subject"/>
    <w:basedOn w:val="Commentaire"/>
    <w:next w:val="Commentaire"/>
    <w:link w:val="ObjetducommentaireCar"/>
    <w:uiPriority w:val="99"/>
    <w:semiHidden/>
    <w:unhideWhenUsed/>
    <w:rsid w:val="00F876FB"/>
    <w:pPr>
      <w:tabs>
        <w:tab w:val="clear" w:pos="284"/>
        <w:tab w:val="clear" w:pos="1134"/>
        <w:tab w:val="clear" w:pos="1204"/>
        <w:tab w:val="clear" w:pos="1701"/>
        <w:tab w:val="clear" w:pos="2338"/>
        <w:tab w:val="clear" w:pos="2694"/>
        <w:tab w:val="clear" w:pos="2835"/>
        <w:tab w:val="clear" w:pos="3472"/>
        <w:tab w:val="clear" w:pos="4039"/>
        <w:tab w:val="clear" w:pos="4606"/>
        <w:tab w:val="clear" w:pos="5103"/>
      </w:tabs>
      <w:spacing w:after="200"/>
      <w:jc w:val="left"/>
    </w:pPr>
    <w:rPr>
      <w:rFonts w:asciiTheme="minorHAnsi" w:eastAsiaTheme="minorHAnsi" w:hAnsiTheme="minorHAnsi" w:cstheme="minorBidi"/>
      <w:b/>
      <w:bCs/>
      <w:sz w:val="20"/>
      <w:lang w:eastAsia="en-US"/>
    </w:rPr>
  </w:style>
  <w:style w:type="character" w:customStyle="1" w:styleId="ObjetducommentaireCar">
    <w:name w:val="Objet du commentaire Car"/>
    <w:basedOn w:val="CommentaireCar"/>
    <w:link w:val="Objetducommentaire"/>
    <w:uiPriority w:val="99"/>
    <w:semiHidden/>
    <w:rsid w:val="00F876FB"/>
    <w:rPr>
      <w:rFonts w:ascii="Arial" w:eastAsia="Times New Roman" w:hAnsi="Arial" w:cs="Times New Roman"/>
      <w:b/>
      <w:bCs/>
      <w:sz w:val="20"/>
      <w:szCs w:val="20"/>
      <w:lang w:eastAsia="fr-FR"/>
    </w:rPr>
  </w:style>
  <w:style w:type="numbering" w:customStyle="1" w:styleId="StyleListeimagesdepucesGrasAutomatique1">
    <w:name w:val="Style Liste à images de puces Gras Automatique1"/>
    <w:basedOn w:val="Aucuneliste"/>
    <w:rsid w:val="00D43563"/>
  </w:style>
  <w:style w:type="numbering" w:customStyle="1" w:styleId="StyleListeimagesdepucesGrasAutomatique2">
    <w:name w:val="Style Liste à images de puces Gras Automatique2"/>
    <w:basedOn w:val="Aucuneliste"/>
    <w:rsid w:val="000A32DD"/>
  </w:style>
  <w:style w:type="numbering" w:customStyle="1" w:styleId="StyleListeimagesdepucesGrasAutomatique3">
    <w:name w:val="Style Liste à images de puces Gras Automatique3"/>
    <w:basedOn w:val="Aucuneliste"/>
    <w:rsid w:val="003F2066"/>
    <w:pPr>
      <w:numPr>
        <w:numId w:val="2"/>
      </w:numPr>
    </w:pPr>
  </w:style>
  <w:style w:type="numbering" w:customStyle="1" w:styleId="StyleListeimagesdepucesGrasAutomatique4">
    <w:name w:val="Style Liste à images de puces Gras Automatique4"/>
    <w:basedOn w:val="Aucuneliste"/>
    <w:rsid w:val="00264DCB"/>
  </w:style>
  <w:style w:type="table" w:styleId="Tramemoyenne1-Accent1">
    <w:name w:val="Medium Shading 1 Accent 1"/>
    <w:basedOn w:val="TableauNormal"/>
    <w:uiPriority w:val="63"/>
    <w:rsid w:val="00F7565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puce1">
    <w:name w:val="puce 1"/>
    <w:basedOn w:val="Normal"/>
    <w:next w:val="Normal"/>
    <w:link w:val="puce1Car"/>
    <w:rsid w:val="00DC4928"/>
    <w:pPr>
      <w:widowControl w:val="0"/>
      <w:numPr>
        <w:numId w:val="132"/>
      </w:numPr>
      <w:tabs>
        <w:tab w:val="left" w:pos="2127"/>
      </w:tabs>
      <w:suppressAutoHyphens/>
      <w:spacing w:before="60" w:after="0" w:line="240" w:lineRule="auto"/>
      <w:ind w:left="1701" w:right="284" w:hanging="567"/>
      <w:jc w:val="both"/>
    </w:pPr>
    <w:rPr>
      <w:rFonts w:ascii="Century Gothic" w:eastAsia="Lucida Sans Unicode" w:hAnsi="Century Gothic" w:cs="Arial"/>
      <w:kern w:val="1"/>
      <w:sz w:val="20"/>
      <w:lang w:eastAsia="fr-FR"/>
    </w:rPr>
  </w:style>
  <w:style w:type="character" w:customStyle="1" w:styleId="puce1Car">
    <w:name w:val="puce 1 Car"/>
    <w:basedOn w:val="Policepardfaut"/>
    <w:link w:val="puce1"/>
    <w:rsid w:val="00DC4928"/>
    <w:rPr>
      <w:rFonts w:ascii="Century Gothic" w:eastAsia="Lucida Sans Unicode" w:hAnsi="Century Gothic" w:cs="Arial"/>
      <w:kern w:val="1"/>
      <w:sz w:val="20"/>
      <w:lang w:eastAsia="fr-FR"/>
    </w:rPr>
  </w:style>
  <w:style w:type="paragraph" w:customStyle="1" w:styleId="Normal2">
    <w:name w:val="Normal 2"/>
    <w:basedOn w:val="Normal"/>
    <w:link w:val="Normal2Car"/>
    <w:rsid w:val="00DC4928"/>
    <w:pPr>
      <w:tabs>
        <w:tab w:val="left" w:pos="8789"/>
      </w:tabs>
      <w:spacing w:before="120" w:after="0" w:line="240" w:lineRule="auto"/>
      <w:ind w:left="1134" w:right="282"/>
      <w:jc w:val="both"/>
    </w:pPr>
    <w:rPr>
      <w:rFonts w:ascii="Century Gothic" w:eastAsia="Times New Roman" w:hAnsi="Century Gothic" w:cs="Times New Roman"/>
      <w:sz w:val="20"/>
      <w:szCs w:val="18"/>
      <w:lang w:eastAsia="fr-FR"/>
    </w:rPr>
  </w:style>
  <w:style w:type="character" w:customStyle="1" w:styleId="Normal2Car">
    <w:name w:val="Normal 2 Car"/>
    <w:basedOn w:val="Policepardfaut"/>
    <w:link w:val="Normal2"/>
    <w:rsid w:val="00DC4928"/>
    <w:rPr>
      <w:rFonts w:ascii="Century Gothic" w:eastAsia="Times New Roman" w:hAnsi="Century Gothic" w:cs="Times New Roman"/>
      <w:sz w:val="20"/>
      <w:szCs w:val="18"/>
      <w:lang w:eastAsia="fr-FR"/>
    </w:rPr>
  </w:style>
  <w:style w:type="paragraph" w:customStyle="1" w:styleId="fig-chapo">
    <w:name w:val="fig-chapo"/>
    <w:basedOn w:val="Normal"/>
    <w:rsid w:val="0007371D"/>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Trameclaire-Accent1">
    <w:name w:val="Light Shading Accent 1"/>
    <w:basedOn w:val="TableauNormal"/>
    <w:uiPriority w:val="60"/>
    <w:rsid w:val="00E12C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43150">
      <w:bodyDiv w:val="1"/>
      <w:marLeft w:val="0"/>
      <w:marRight w:val="0"/>
      <w:marTop w:val="0"/>
      <w:marBottom w:val="0"/>
      <w:divBdr>
        <w:top w:val="none" w:sz="0" w:space="0" w:color="auto"/>
        <w:left w:val="none" w:sz="0" w:space="0" w:color="auto"/>
        <w:bottom w:val="none" w:sz="0" w:space="0" w:color="auto"/>
        <w:right w:val="none" w:sz="0" w:space="0" w:color="auto"/>
      </w:divBdr>
    </w:div>
    <w:div w:id="173569006">
      <w:bodyDiv w:val="1"/>
      <w:marLeft w:val="0"/>
      <w:marRight w:val="0"/>
      <w:marTop w:val="0"/>
      <w:marBottom w:val="0"/>
      <w:divBdr>
        <w:top w:val="none" w:sz="0" w:space="0" w:color="auto"/>
        <w:left w:val="none" w:sz="0" w:space="0" w:color="auto"/>
        <w:bottom w:val="none" w:sz="0" w:space="0" w:color="auto"/>
        <w:right w:val="none" w:sz="0" w:space="0" w:color="auto"/>
      </w:divBdr>
      <w:divsChild>
        <w:div w:id="2133011132">
          <w:marLeft w:val="0"/>
          <w:marRight w:val="0"/>
          <w:marTop w:val="0"/>
          <w:marBottom w:val="0"/>
          <w:divBdr>
            <w:top w:val="none" w:sz="0" w:space="0" w:color="auto"/>
            <w:left w:val="none" w:sz="0" w:space="0" w:color="auto"/>
            <w:bottom w:val="none" w:sz="0" w:space="0" w:color="auto"/>
            <w:right w:val="none" w:sz="0" w:space="0" w:color="auto"/>
          </w:divBdr>
        </w:div>
      </w:divsChild>
    </w:div>
    <w:div w:id="189103733">
      <w:bodyDiv w:val="1"/>
      <w:marLeft w:val="0"/>
      <w:marRight w:val="0"/>
      <w:marTop w:val="0"/>
      <w:marBottom w:val="0"/>
      <w:divBdr>
        <w:top w:val="none" w:sz="0" w:space="0" w:color="auto"/>
        <w:left w:val="none" w:sz="0" w:space="0" w:color="auto"/>
        <w:bottom w:val="none" w:sz="0" w:space="0" w:color="auto"/>
        <w:right w:val="none" w:sz="0" w:space="0" w:color="auto"/>
      </w:divBdr>
    </w:div>
    <w:div w:id="480002455">
      <w:bodyDiv w:val="1"/>
      <w:marLeft w:val="0"/>
      <w:marRight w:val="0"/>
      <w:marTop w:val="0"/>
      <w:marBottom w:val="0"/>
      <w:divBdr>
        <w:top w:val="none" w:sz="0" w:space="0" w:color="auto"/>
        <w:left w:val="none" w:sz="0" w:space="0" w:color="auto"/>
        <w:bottom w:val="none" w:sz="0" w:space="0" w:color="auto"/>
        <w:right w:val="none" w:sz="0" w:space="0" w:color="auto"/>
      </w:divBdr>
      <w:divsChild>
        <w:div w:id="1534804881">
          <w:marLeft w:val="547"/>
          <w:marRight w:val="0"/>
          <w:marTop w:val="0"/>
          <w:marBottom w:val="0"/>
          <w:divBdr>
            <w:top w:val="none" w:sz="0" w:space="0" w:color="auto"/>
            <w:left w:val="none" w:sz="0" w:space="0" w:color="auto"/>
            <w:bottom w:val="none" w:sz="0" w:space="0" w:color="auto"/>
            <w:right w:val="none" w:sz="0" w:space="0" w:color="auto"/>
          </w:divBdr>
        </w:div>
      </w:divsChild>
    </w:div>
    <w:div w:id="637758342">
      <w:bodyDiv w:val="1"/>
      <w:marLeft w:val="0"/>
      <w:marRight w:val="0"/>
      <w:marTop w:val="0"/>
      <w:marBottom w:val="0"/>
      <w:divBdr>
        <w:top w:val="none" w:sz="0" w:space="0" w:color="auto"/>
        <w:left w:val="none" w:sz="0" w:space="0" w:color="auto"/>
        <w:bottom w:val="none" w:sz="0" w:space="0" w:color="auto"/>
        <w:right w:val="none" w:sz="0" w:space="0" w:color="auto"/>
      </w:divBdr>
      <w:divsChild>
        <w:div w:id="1840651964">
          <w:marLeft w:val="547"/>
          <w:marRight w:val="0"/>
          <w:marTop w:val="0"/>
          <w:marBottom w:val="0"/>
          <w:divBdr>
            <w:top w:val="none" w:sz="0" w:space="0" w:color="auto"/>
            <w:left w:val="none" w:sz="0" w:space="0" w:color="auto"/>
            <w:bottom w:val="none" w:sz="0" w:space="0" w:color="auto"/>
            <w:right w:val="none" w:sz="0" w:space="0" w:color="auto"/>
          </w:divBdr>
        </w:div>
      </w:divsChild>
    </w:div>
    <w:div w:id="727849743">
      <w:bodyDiv w:val="1"/>
      <w:marLeft w:val="0"/>
      <w:marRight w:val="0"/>
      <w:marTop w:val="0"/>
      <w:marBottom w:val="0"/>
      <w:divBdr>
        <w:top w:val="none" w:sz="0" w:space="0" w:color="auto"/>
        <w:left w:val="none" w:sz="0" w:space="0" w:color="auto"/>
        <w:bottom w:val="none" w:sz="0" w:space="0" w:color="auto"/>
        <w:right w:val="none" w:sz="0" w:space="0" w:color="auto"/>
      </w:divBdr>
    </w:div>
    <w:div w:id="828907087">
      <w:bodyDiv w:val="1"/>
      <w:marLeft w:val="0"/>
      <w:marRight w:val="0"/>
      <w:marTop w:val="0"/>
      <w:marBottom w:val="0"/>
      <w:divBdr>
        <w:top w:val="none" w:sz="0" w:space="0" w:color="auto"/>
        <w:left w:val="none" w:sz="0" w:space="0" w:color="auto"/>
        <w:bottom w:val="none" w:sz="0" w:space="0" w:color="auto"/>
        <w:right w:val="none" w:sz="0" w:space="0" w:color="auto"/>
      </w:divBdr>
    </w:div>
    <w:div w:id="910192301">
      <w:bodyDiv w:val="1"/>
      <w:marLeft w:val="0"/>
      <w:marRight w:val="0"/>
      <w:marTop w:val="0"/>
      <w:marBottom w:val="0"/>
      <w:divBdr>
        <w:top w:val="none" w:sz="0" w:space="0" w:color="auto"/>
        <w:left w:val="none" w:sz="0" w:space="0" w:color="auto"/>
        <w:bottom w:val="none" w:sz="0" w:space="0" w:color="auto"/>
        <w:right w:val="none" w:sz="0" w:space="0" w:color="auto"/>
      </w:divBdr>
    </w:div>
    <w:div w:id="981425938">
      <w:bodyDiv w:val="1"/>
      <w:marLeft w:val="0"/>
      <w:marRight w:val="0"/>
      <w:marTop w:val="0"/>
      <w:marBottom w:val="0"/>
      <w:divBdr>
        <w:top w:val="none" w:sz="0" w:space="0" w:color="auto"/>
        <w:left w:val="none" w:sz="0" w:space="0" w:color="auto"/>
        <w:bottom w:val="none" w:sz="0" w:space="0" w:color="auto"/>
        <w:right w:val="none" w:sz="0" w:space="0" w:color="auto"/>
      </w:divBdr>
    </w:div>
    <w:div w:id="1378318315">
      <w:bodyDiv w:val="1"/>
      <w:marLeft w:val="0"/>
      <w:marRight w:val="0"/>
      <w:marTop w:val="0"/>
      <w:marBottom w:val="0"/>
      <w:divBdr>
        <w:top w:val="none" w:sz="0" w:space="0" w:color="auto"/>
        <w:left w:val="none" w:sz="0" w:space="0" w:color="auto"/>
        <w:bottom w:val="none" w:sz="0" w:space="0" w:color="auto"/>
        <w:right w:val="none" w:sz="0" w:space="0" w:color="auto"/>
      </w:divBdr>
    </w:div>
    <w:div w:id="1430010110">
      <w:bodyDiv w:val="1"/>
      <w:marLeft w:val="0"/>
      <w:marRight w:val="0"/>
      <w:marTop w:val="0"/>
      <w:marBottom w:val="0"/>
      <w:divBdr>
        <w:top w:val="none" w:sz="0" w:space="0" w:color="auto"/>
        <w:left w:val="none" w:sz="0" w:space="0" w:color="auto"/>
        <w:bottom w:val="none" w:sz="0" w:space="0" w:color="auto"/>
        <w:right w:val="none" w:sz="0" w:space="0" w:color="auto"/>
      </w:divBdr>
    </w:div>
    <w:div w:id="1456175445">
      <w:bodyDiv w:val="1"/>
      <w:marLeft w:val="0"/>
      <w:marRight w:val="0"/>
      <w:marTop w:val="0"/>
      <w:marBottom w:val="0"/>
      <w:divBdr>
        <w:top w:val="none" w:sz="0" w:space="0" w:color="auto"/>
        <w:left w:val="none" w:sz="0" w:space="0" w:color="auto"/>
        <w:bottom w:val="none" w:sz="0" w:space="0" w:color="auto"/>
        <w:right w:val="none" w:sz="0" w:space="0" w:color="auto"/>
      </w:divBdr>
    </w:div>
    <w:div w:id="1703552888">
      <w:bodyDiv w:val="1"/>
      <w:marLeft w:val="0"/>
      <w:marRight w:val="0"/>
      <w:marTop w:val="0"/>
      <w:marBottom w:val="0"/>
      <w:divBdr>
        <w:top w:val="none" w:sz="0" w:space="0" w:color="auto"/>
        <w:left w:val="none" w:sz="0" w:space="0" w:color="auto"/>
        <w:bottom w:val="none" w:sz="0" w:space="0" w:color="auto"/>
        <w:right w:val="none" w:sz="0" w:space="0" w:color="auto"/>
      </w:divBdr>
    </w:div>
    <w:div w:id="1797674852">
      <w:bodyDiv w:val="1"/>
      <w:marLeft w:val="0"/>
      <w:marRight w:val="0"/>
      <w:marTop w:val="0"/>
      <w:marBottom w:val="0"/>
      <w:divBdr>
        <w:top w:val="none" w:sz="0" w:space="0" w:color="auto"/>
        <w:left w:val="none" w:sz="0" w:space="0" w:color="auto"/>
        <w:bottom w:val="none" w:sz="0" w:space="0" w:color="auto"/>
        <w:right w:val="none" w:sz="0" w:space="0" w:color="auto"/>
      </w:divBdr>
    </w:div>
    <w:div w:id="1950702415">
      <w:bodyDiv w:val="1"/>
      <w:marLeft w:val="0"/>
      <w:marRight w:val="0"/>
      <w:marTop w:val="0"/>
      <w:marBottom w:val="0"/>
      <w:divBdr>
        <w:top w:val="none" w:sz="0" w:space="0" w:color="auto"/>
        <w:left w:val="none" w:sz="0" w:space="0" w:color="auto"/>
        <w:bottom w:val="none" w:sz="0" w:space="0" w:color="auto"/>
        <w:right w:val="none" w:sz="0" w:space="0" w:color="auto"/>
      </w:divBdr>
    </w:div>
    <w:div w:id="2103187320">
      <w:bodyDiv w:val="1"/>
      <w:marLeft w:val="0"/>
      <w:marRight w:val="0"/>
      <w:marTop w:val="0"/>
      <w:marBottom w:val="0"/>
      <w:divBdr>
        <w:top w:val="none" w:sz="0" w:space="0" w:color="auto"/>
        <w:left w:val="none" w:sz="0" w:space="0" w:color="auto"/>
        <w:bottom w:val="none" w:sz="0" w:space="0" w:color="auto"/>
        <w:right w:val="none" w:sz="0" w:space="0" w:color="auto"/>
      </w:divBdr>
      <w:divsChild>
        <w:div w:id="15456736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7.jpeg"/><Relationship Id="rId21" Type="http://schemas.openxmlformats.org/officeDocument/2006/relationships/image" Target="media/image11.jpeg"/><Relationship Id="rId42" Type="http://schemas.openxmlformats.org/officeDocument/2006/relationships/image" Target="cid:image001.png@01D1E355.F0639B40" TargetMode="External"/><Relationship Id="rId47" Type="http://schemas.openxmlformats.org/officeDocument/2006/relationships/image" Target="cid:image001.png@01D1E355.F0639B40" TargetMode="External"/><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eader" Target="header1.xml"/><Relationship Id="rId112" Type="http://schemas.openxmlformats.org/officeDocument/2006/relationships/image" Target="media/image82.emf"/><Relationship Id="rId133" Type="http://schemas.openxmlformats.org/officeDocument/2006/relationships/image" Target="media/image93.png"/><Relationship Id="rId138" Type="http://schemas.openxmlformats.org/officeDocument/2006/relationships/hyperlink" Target="https://www.youtube.com/watch?v=-kp3_PvZ4rw" TargetMode="External"/><Relationship Id="rId154" Type="http://schemas.openxmlformats.org/officeDocument/2006/relationships/image" Target="media/image920.png"/><Relationship Id="rId159" Type="http://schemas.openxmlformats.org/officeDocument/2006/relationships/image" Target="media/image970.png"/><Relationship Id="rId175" Type="http://schemas.openxmlformats.org/officeDocument/2006/relationships/image" Target="media/image1120.png"/><Relationship Id="rId170" Type="http://schemas.openxmlformats.org/officeDocument/2006/relationships/image" Target="media/image117.wmf"/><Relationship Id="rId16" Type="http://schemas.microsoft.com/office/2007/relationships/diagramDrawing" Target="diagrams/drawing1.xml"/><Relationship Id="rId107" Type="http://schemas.openxmlformats.org/officeDocument/2006/relationships/image" Target="media/image690.jpeg"/><Relationship Id="rId11" Type="http://schemas.openxmlformats.org/officeDocument/2006/relationships/image" Target="media/image7.png"/><Relationship Id="rId32" Type="http://schemas.openxmlformats.org/officeDocument/2006/relationships/image" Target="media/image21.jpeg"/><Relationship Id="rId37" Type="http://schemas.openxmlformats.org/officeDocument/2006/relationships/image" Target="media/image24.jpe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8.emf"/><Relationship Id="rId102" Type="http://schemas.openxmlformats.org/officeDocument/2006/relationships/image" Target="media/image78.jpeg"/><Relationship Id="rId123" Type="http://schemas.openxmlformats.org/officeDocument/2006/relationships/image" Target="media/image850.jpeg"/><Relationship Id="rId128" Type="http://schemas.openxmlformats.org/officeDocument/2006/relationships/image" Target="media/image900.png"/><Relationship Id="rId144" Type="http://schemas.openxmlformats.org/officeDocument/2006/relationships/diagramLayout" Target="diagrams/layout2.xml"/><Relationship Id="rId149" Type="http://schemas.openxmlformats.org/officeDocument/2006/relationships/image" Target="media/image103.png"/><Relationship Id="rId5" Type="http://schemas.microsoft.com/office/2007/relationships/stylesWithEffects" Target="stylesWithEffects.xml"/><Relationship Id="rId90" Type="http://schemas.openxmlformats.org/officeDocument/2006/relationships/footer" Target="footer1.xml"/><Relationship Id="rId95" Type="http://schemas.openxmlformats.org/officeDocument/2006/relationships/image" Target="media/image71.emf"/><Relationship Id="rId160" Type="http://schemas.openxmlformats.org/officeDocument/2006/relationships/image" Target="media/image980.png"/><Relationship Id="rId165" Type="http://schemas.openxmlformats.org/officeDocument/2006/relationships/image" Target="media/image114.png"/><Relationship Id="rId181" Type="http://schemas.openxmlformats.org/officeDocument/2006/relationships/image" Target="media/image125.emf"/><Relationship Id="rId186"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28.jpeg"/><Relationship Id="rId48" Type="http://schemas.openxmlformats.org/officeDocument/2006/relationships/image" Target="media/image32.jpe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83.jpeg"/><Relationship Id="rId118" Type="http://schemas.openxmlformats.org/officeDocument/2006/relationships/image" Target="media/image88.png"/><Relationship Id="rId134" Type="http://schemas.openxmlformats.org/officeDocument/2006/relationships/image" Target="media/image94.png"/><Relationship Id="rId139" Type="http://schemas.openxmlformats.org/officeDocument/2006/relationships/image" Target="media/image98.png"/><Relationship Id="rId80" Type="http://schemas.openxmlformats.org/officeDocument/2006/relationships/image" Target="media/image59.emf"/><Relationship Id="rId85" Type="http://schemas.openxmlformats.org/officeDocument/2006/relationships/image" Target="media/image64.emf"/><Relationship Id="rId150" Type="http://schemas.openxmlformats.org/officeDocument/2006/relationships/image" Target="media/image106.png"/><Relationship Id="rId155" Type="http://schemas.openxmlformats.org/officeDocument/2006/relationships/image" Target="media/image930.png"/><Relationship Id="rId171" Type="http://schemas.openxmlformats.org/officeDocument/2006/relationships/image" Target="media/image118.png"/><Relationship Id="rId176" Type="http://schemas.openxmlformats.org/officeDocument/2006/relationships/image" Target="media/image1130.png"/><Relationship Id="rId12" Type="http://schemas.openxmlformats.org/officeDocument/2006/relationships/diagramData" Target="diagrams/data1.xml"/><Relationship Id="rId17" Type="http://schemas.openxmlformats.org/officeDocument/2006/relationships/image" Target="media/image8.png"/><Relationship Id="rId33" Type="http://schemas.openxmlformats.org/officeDocument/2006/relationships/hyperlink" Target="http://spienet.spie.com/typo3temp/pics/d9135d0171.jpg" TargetMode="External"/><Relationship Id="rId38" Type="http://schemas.openxmlformats.org/officeDocument/2006/relationships/image" Target="media/image25.png"/><Relationship Id="rId59" Type="http://schemas.openxmlformats.org/officeDocument/2006/relationships/image" Target="media/image39.gif"/><Relationship Id="rId103" Type="http://schemas.openxmlformats.org/officeDocument/2006/relationships/image" Target="media/image65.png"/><Relationship Id="rId108" Type="http://schemas.openxmlformats.org/officeDocument/2006/relationships/image" Target="media/image79.png"/><Relationship Id="rId124" Type="http://schemas.openxmlformats.org/officeDocument/2006/relationships/image" Target="media/image860.jpeg"/><Relationship Id="rId129" Type="http://schemas.openxmlformats.org/officeDocument/2006/relationships/image" Target="media/image910.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4.wmf"/><Relationship Id="rId91" Type="http://schemas.openxmlformats.org/officeDocument/2006/relationships/header" Target="header2.xml"/><Relationship Id="rId96" Type="http://schemas.openxmlformats.org/officeDocument/2006/relationships/image" Target="media/image72.emf"/><Relationship Id="rId140" Type="http://schemas.openxmlformats.org/officeDocument/2006/relationships/image" Target="media/image99.png"/><Relationship Id="rId145" Type="http://schemas.openxmlformats.org/officeDocument/2006/relationships/diagramQuickStyle" Target="diagrams/quickStyle2.xml"/><Relationship Id="rId161" Type="http://schemas.openxmlformats.org/officeDocument/2006/relationships/image" Target="media/image990.png"/><Relationship Id="rId166" Type="http://schemas.openxmlformats.org/officeDocument/2006/relationships/image" Target="media/image115.png"/><Relationship Id="rId182"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chart" Target="charts/chart1.xml"/><Relationship Id="rId114" Type="http://schemas.openxmlformats.org/officeDocument/2006/relationships/image" Target="media/image84.jpeg"/><Relationship Id="rId119" Type="http://schemas.openxmlformats.org/officeDocument/2006/relationships/image" Target="media/image89.jpeg"/><Relationship Id="rId44" Type="http://schemas.openxmlformats.org/officeDocument/2006/relationships/image" Target="media/image30.png"/><Relationship Id="rId60" Type="http://schemas.openxmlformats.org/officeDocument/2006/relationships/image" Target="media/image40.png"/><Relationship Id="rId65" Type="http://schemas.openxmlformats.org/officeDocument/2006/relationships/image" Target="media/image45.jpeg"/><Relationship Id="rId81" Type="http://schemas.openxmlformats.org/officeDocument/2006/relationships/image" Target="media/image60.emf"/><Relationship Id="rId86" Type="http://schemas.openxmlformats.org/officeDocument/2006/relationships/image" Target="media/image65.emf"/><Relationship Id="rId130" Type="http://schemas.openxmlformats.org/officeDocument/2006/relationships/image" Target="media/image920.jpeg"/><Relationship Id="rId135" Type="http://schemas.openxmlformats.org/officeDocument/2006/relationships/image" Target="media/image95.png"/><Relationship Id="rId151" Type="http://schemas.openxmlformats.org/officeDocument/2006/relationships/image" Target="media/image107.png"/><Relationship Id="rId156" Type="http://schemas.openxmlformats.org/officeDocument/2006/relationships/image" Target="media/image108.png"/><Relationship Id="rId177" Type="http://schemas.openxmlformats.org/officeDocument/2006/relationships/image" Target="media/image1140.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19.png"/><Relationship Id="rId180" Type="http://schemas.openxmlformats.org/officeDocument/2006/relationships/image" Target="media/image124.png"/><Relationship Id="rId13" Type="http://schemas.openxmlformats.org/officeDocument/2006/relationships/diagramLayout" Target="diagrams/layout1.xml"/><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jpeg"/><Relationship Id="rId50" Type="http://schemas.openxmlformats.org/officeDocument/2006/relationships/image" Target="media/image29.png"/><Relationship Id="rId55" Type="http://schemas.openxmlformats.org/officeDocument/2006/relationships/image" Target="media/image35.png"/><Relationship Id="rId76" Type="http://schemas.openxmlformats.org/officeDocument/2006/relationships/image" Target="media/image55.emf"/><Relationship Id="rId97" Type="http://schemas.openxmlformats.org/officeDocument/2006/relationships/image" Target="media/image73.emf"/><Relationship Id="rId104" Type="http://schemas.openxmlformats.org/officeDocument/2006/relationships/image" Target="media/image66.png"/><Relationship Id="rId120" Type="http://schemas.openxmlformats.org/officeDocument/2006/relationships/image" Target="media/image90.jpeg"/><Relationship Id="rId125" Type="http://schemas.openxmlformats.org/officeDocument/2006/relationships/image" Target="media/image870.jpeg"/><Relationship Id="rId141" Type="http://schemas.openxmlformats.org/officeDocument/2006/relationships/image" Target="media/image100.png"/><Relationship Id="rId146" Type="http://schemas.openxmlformats.org/officeDocument/2006/relationships/diagramColors" Target="diagrams/colors2.xml"/><Relationship Id="rId167" Type="http://schemas.openxmlformats.org/officeDocument/2006/relationships/image" Target="media/image116.wmf"/><Relationship Id="rId7" Type="http://schemas.openxmlformats.org/officeDocument/2006/relationships/webSettings" Target="webSettings.xml"/><Relationship Id="rId71" Type="http://schemas.openxmlformats.org/officeDocument/2006/relationships/image" Target="media/image51.emf"/><Relationship Id="rId92" Type="http://schemas.openxmlformats.org/officeDocument/2006/relationships/footer" Target="footer2.xml"/><Relationship Id="rId162" Type="http://schemas.openxmlformats.org/officeDocument/2006/relationships/image" Target="media/image111.png"/><Relationship Id="rId183"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cid:image002.png@01D1E355.F0639B40" TargetMode="External"/><Relationship Id="rId45" Type="http://schemas.openxmlformats.org/officeDocument/2006/relationships/image" Target="cid:image002.png@01D1E355.F0639B40" TargetMode="External"/><Relationship Id="rId66" Type="http://schemas.openxmlformats.org/officeDocument/2006/relationships/image" Target="media/image46.jpeg"/><Relationship Id="rId87" Type="http://schemas.openxmlformats.org/officeDocument/2006/relationships/image" Target="media/image66.emf"/><Relationship Id="rId110" Type="http://schemas.openxmlformats.org/officeDocument/2006/relationships/image" Target="media/image80.png"/><Relationship Id="rId115" Type="http://schemas.openxmlformats.org/officeDocument/2006/relationships/image" Target="media/image85.jpeg"/><Relationship Id="rId131" Type="http://schemas.openxmlformats.org/officeDocument/2006/relationships/image" Target="media/image931.png"/><Relationship Id="rId136" Type="http://schemas.openxmlformats.org/officeDocument/2006/relationships/image" Target="media/image96.png"/><Relationship Id="rId157" Type="http://schemas.openxmlformats.org/officeDocument/2006/relationships/image" Target="media/image109.png"/><Relationship Id="rId178" Type="http://schemas.openxmlformats.org/officeDocument/2006/relationships/image" Target="media/image122.jpeg"/><Relationship Id="rId61" Type="http://schemas.openxmlformats.org/officeDocument/2006/relationships/image" Target="media/image41.jpeg"/><Relationship Id="rId82" Type="http://schemas.openxmlformats.org/officeDocument/2006/relationships/image" Target="media/image61.emf"/><Relationship Id="rId152" Type="http://schemas.openxmlformats.org/officeDocument/2006/relationships/image" Target="media/image104.png"/><Relationship Id="rId173" Type="http://schemas.openxmlformats.org/officeDocument/2006/relationships/image" Target="media/image120.png"/><Relationship Id="rId19" Type="http://schemas.openxmlformats.org/officeDocument/2006/relationships/image" Target="media/image10.png"/><Relationship Id="rId14" Type="http://schemas.openxmlformats.org/officeDocument/2006/relationships/diagramQuickStyle" Target="diagrams/quickStyle1.xml"/><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6.emf"/><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670.png"/><Relationship Id="rId126" Type="http://schemas.openxmlformats.org/officeDocument/2006/relationships/image" Target="media/image880.jpeg"/><Relationship Id="rId147" Type="http://schemas.microsoft.com/office/2007/relationships/diagramDrawing" Target="diagrams/drawing2.xml"/><Relationship Id="rId168" Type="http://schemas.openxmlformats.org/officeDocument/2006/relationships/image" Target="media/image122.png"/><Relationship Id="rId8" Type="http://schemas.openxmlformats.org/officeDocument/2006/relationships/footnotes" Target="footnotes.xml"/><Relationship Id="rId51" Type="http://schemas.openxmlformats.org/officeDocument/2006/relationships/image" Target="media/image30.emf"/><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1.png"/><Relationship Id="rId142" Type="http://schemas.openxmlformats.org/officeDocument/2006/relationships/image" Target="media/image101.emf"/><Relationship Id="rId163" Type="http://schemas.openxmlformats.org/officeDocument/2006/relationships/image" Target="media/image112.png"/><Relationship Id="rId184" Type="http://schemas.openxmlformats.org/officeDocument/2006/relationships/image" Target="media/image128.emf"/><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7.jpeg"/><Relationship Id="rId116" Type="http://schemas.openxmlformats.org/officeDocument/2006/relationships/image" Target="media/image86.jpeg"/><Relationship Id="rId137" Type="http://schemas.openxmlformats.org/officeDocument/2006/relationships/image" Target="media/image97.png"/><Relationship Id="rId158"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media/image42.jpg"/><Relationship Id="rId83" Type="http://schemas.openxmlformats.org/officeDocument/2006/relationships/image" Target="media/image62.emf"/><Relationship Id="rId88" Type="http://schemas.openxmlformats.org/officeDocument/2006/relationships/image" Target="media/image67.emf"/><Relationship Id="rId111" Type="http://schemas.openxmlformats.org/officeDocument/2006/relationships/image" Target="media/image81.emf"/><Relationship Id="rId132" Type="http://schemas.openxmlformats.org/officeDocument/2006/relationships/image" Target="media/image940.png"/><Relationship Id="rId153" Type="http://schemas.openxmlformats.org/officeDocument/2006/relationships/image" Target="media/image105.png"/><Relationship Id="rId174" Type="http://schemas.openxmlformats.org/officeDocument/2006/relationships/image" Target="media/image121.png"/><Relationship Id="rId179" Type="http://schemas.openxmlformats.org/officeDocument/2006/relationships/image" Target="media/image123.png"/><Relationship Id="rId15" Type="http://schemas.openxmlformats.org/officeDocument/2006/relationships/diagramColors" Target="diagrams/colors1.xml"/><Relationship Id="rId36" Type="http://schemas.openxmlformats.org/officeDocument/2006/relationships/hyperlink" Target="http://spienet.spie.com/typo3temp/pics/aaa8087637.jpg" TargetMode="External"/><Relationship Id="rId57" Type="http://schemas.openxmlformats.org/officeDocument/2006/relationships/image" Target="media/image37.jpeg"/><Relationship Id="rId106" Type="http://schemas.openxmlformats.org/officeDocument/2006/relationships/image" Target="media/image680.png"/><Relationship Id="rId127" Type="http://schemas.openxmlformats.org/officeDocument/2006/relationships/image" Target="media/image890.jpeg"/><Relationship Id="rId10" Type="http://schemas.openxmlformats.org/officeDocument/2006/relationships/image" Target="media/image6.png"/><Relationship Id="rId31" Type="http://schemas.openxmlformats.org/officeDocument/2006/relationships/hyperlink" Target="http://spienet.spie.com/typo3temp/pics/83c09a1898.jpg"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7.emf"/><Relationship Id="rId94" Type="http://schemas.openxmlformats.org/officeDocument/2006/relationships/header" Target="header3.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2.png"/><Relationship Id="rId143" Type="http://schemas.openxmlformats.org/officeDocument/2006/relationships/diagramData" Target="diagrams/data2.xml"/><Relationship Id="rId148" Type="http://schemas.openxmlformats.org/officeDocument/2006/relationships/image" Target="media/image102.png"/><Relationship Id="rId164" Type="http://schemas.openxmlformats.org/officeDocument/2006/relationships/image" Target="media/image113.png"/><Relationship Id="rId169" Type="http://schemas.openxmlformats.org/officeDocument/2006/relationships/image" Target="media/image123.wmf"/><Relationship Id="rId185"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3" Type="http://schemas.openxmlformats.org/officeDocument/2006/relationships/image" Target="media/image68.png"/><Relationship Id="rId2" Type="http://schemas.openxmlformats.org/officeDocument/2006/relationships/image" Target="media/image69.jpeg"/><Relationship Id="rId1" Type="http://schemas.openxmlformats.org/officeDocument/2006/relationships/hyperlink" Target="http://www.google.fr/url?url=http://www.stts-group.com/&amp;rct=j&amp;frm=1&amp;q=&amp;esrc=s&amp;sa=U&amp;ved=0ahUKEwjh6YLyvKzNAhXR0RoKHQAYDRQQwW4IFjAA&amp;usg=AFQjCNG9UqBPogvhDeRHFA-jxi2s-URRq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file:///\\FRNV000006\DR0303\AG0803-FSTEPHANT\COMMUN\AO\2016\SE1029-JLBIDONDO\STTS%20-%20Maintenance%20des%20infrastructures\R&#233;ponse%20lot%201%20multitechnique\fichier_chiffrage_lot1_V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34"/>
    </mc:Choice>
    <mc:Fallback>
      <c:style val="34"/>
    </mc:Fallback>
  </mc:AlternateContent>
  <c:pivotSource>
    <c:name>[fichier_chiffrage_lot1_V2.xlsx]TCD ANALYSE PERIMETRE!Tableau croisé dynamique1</c:name>
    <c:fmtId val="10"/>
  </c:pivotSource>
  <c:chart>
    <c:title>
      <c:tx>
        <c:rich>
          <a:bodyPr/>
          <a:lstStyle/>
          <a:p>
            <a:pPr>
              <a:defRPr sz="1100"/>
            </a:pPr>
            <a:r>
              <a:rPr lang="fr-FR" sz="1100"/>
              <a:t>Répartition du nombre</a:t>
            </a:r>
            <a:r>
              <a:rPr lang="fr-FR" sz="1100" baseline="0"/>
              <a:t> d'équipement par famille et par localisation</a:t>
            </a:r>
            <a:endParaRPr lang="fr-FR" sz="1100"/>
          </a:p>
        </c:rich>
      </c:tx>
      <c:overlay val="0"/>
    </c:title>
    <c:autoTitleDeleted val="0"/>
    <c:pivotFmts>
      <c:pivotFmt>
        <c:idx val="0"/>
      </c:pivotFmt>
      <c:pivotFmt>
        <c:idx val="1"/>
        <c:spPr>
          <a:solidFill>
            <a:srgbClr val="0070C0"/>
          </a:solidFill>
        </c:spPr>
        <c:marker>
          <c:symbol val="none"/>
        </c:marker>
      </c:pivotFmt>
      <c:pivotFmt>
        <c:idx val="2"/>
        <c:spPr>
          <a:solidFill>
            <a:srgbClr val="FFC000"/>
          </a:solidFill>
        </c:spPr>
        <c:marker>
          <c:symbol val="none"/>
        </c:marker>
      </c:pivotFmt>
      <c:pivotFmt>
        <c:idx val="3"/>
        <c:spPr>
          <a:solidFill>
            <a:srgbClr val="FFFF00"/>
          </a:solidFill>
        </c:spPr>
        <c:marker>
          <c:symbol val="none"/>
        </c:marker>
      </c:pivotFmt>
      <c:pivotFmt>
        <c:idx val="4"/>
        <c:spPr>
          <a:solidFill>
            <a:srgbClr val="FF0000"/>
          </a:solidFill>
        </c:spPr>
        <c:marker>
          <c:symbol val="none"/>
        </c:marker>
      </c:pivotFmt>
      <c:pivotFmt>
        <c:idx val="5"/>
        <c:marker>
          <c:symbol val="none"/>
        </c:marker>
      </c:pivotFmt>
      <c:pivotFmt>
        <c:idx val="6"/>
        <c:spPr>
          <a:solidFill>
            <a:srgbClr val="CC6600"/>
          </a:solidFill>
        </c:spPr>
        <c:marker>
          <c:symbol val="none"/>
        </c:marker>
      </c:pivotFmt>
      <c:pivotFmt>
        <c:idx val="7"/>
        <c:marker>
          <c:symbol val="none"/>
        </c:marker>
      </c:pivotFmt>
      <c:pivotFmt>
        <c:idx val="8"/>
        <c:spPr>
          <a:solidFill>
            <a:srgbClr val="0070C0"/>
          </a:solidFill>
        </c:spPr>
        <c:marker>
          <c:symbol val="none"/>
        </c:marker>
      </c:pivotFmt>
      <c:pivotFmt>
        <c:idx val="9"/>
        <c:spPr>
          <a:solidFill>
            <a:srgbClr val="FFC000"/>
          </a:solidFill>
        </c:spPr>
        <c:marker>
          <c:symbol val="none"/>
        </c:marker>
      </c:pivotFmt>
      <c:pivotFmt>
        <c:idx val="10"/>
        <c:spPr>
          <a:solidFill>
            <a:srgbClr val="FFFF00"/>
          </a:solidFill>
        </c:spPr>
        <c:marker>
          <c:symbol val="none"/>
        </c:marker>
      </c:pivotFmt>
      <c:pivotFmt>
        <c:idx val="11"/>
        <c:spPr>
          <a:solidFill>
            <a:srgbClr val="FF0000"/>
          </a:solidFill>
        </c:spPr>
        <c:marker>
          <c:symbol val="none"/>
        </c:marker>
      </c:pivotFmt>
      <c:pivotFmt>
        <c:idx val="12"/>
        <c:marker>
          <c:symbol val="none"/>
        </c:marker>
      </c:pivotFmt>
      <c:pivotFmt>
        <c:idx val="13"/>
        <c:spPr>
          <a:solidFill>
            <a:srgbClr val="CC6600"/>
          </a:solidFill>
        </c:spPr>
        <c:marker>
          <c:symbol val="none"/>
        </c:marker>
      </c:pivotFmt>
      <c:pivotFmt>
        <c:idx val="14"/>
        <c:marker>
          <c:symbol val="none"/>
        </c:marker>
      </c:pivotFmt>
      <c:pivotFmt>
        <c:idx val="15"/>
        <c:marker>
          <c:symbol val="none"/>
        </c:marker>
      </c:pivotFmt>
      <c:pivotFmt>
        <c:idx val="16"/>
        <c:marker>
          <c:symbol val="none"/>
        </c:marker>
      </c:pivotFmt>
      <c:pivotFmt>
        <c:idx val="17"/>
        <c:marker>
          <c:symbol val="none"/>
        </c:marker>
      </c:pivotFmt>
      <c:pivotFmt>
        <c:idx val="18"/>
        <c:marker>
          <c:symbol val="none"/>
        </c:marker>
      </c:pivotFmt>
      <c:pivotFmt>
        <c:idx val="19"/>
        <c:marker>
          <c:symbol val="none"/>
        </c:marker>
      </c:pivotFmt>
      <c:pivotFmt>
        <c:idx val="20"/>
        <c:marker>
          <c:symbol val="none"/>
        </c:marker>
      </c:pivotFmt>
      <c:pivotFmt>
        <c:idx val="21"/>
        <c:marker>
          <c:symbol val="none"/>
        </c:marker>
      </c:pivotFmt>
      <c:pivotFmt>
        <c:idx val="22"/>
        <c:marker>
          <c:symbol val="none"/>
        </c:marker>
      </c:pivotFmt>
      <c:pivotFmt>
        <c:idx val="23"/>
        <c:marker>
          <c:symbol val="none"/>
        </c:marker>
      </c:pivotFmt>
      <c:pivotFmt>
        <c:idx val="24"/>
        <c:marker>
          <c:symbol val="none"/>
        </c:marker>
      </c:pivotFmt>
      <c:pivotFmt>
        <c:idx val="25"/>
        <c:marker>
          <c:symbol val="none"/>
        </c:marker>
      </c:pivotFmt>
      <c:pivotFmt>
        <c:idx val="26"/>
        <c:marker>
          <c:symbol val="none"/>
        </c:marker>
      </c:pivotFmt>
      <c:pivotFmt>
        <c:idx val="27"/>
        <c:marker>
          <c:symbol val="none"/>
        </c:marker>
      </c:pivotFmt>
      <c:pivotFmt>
        <c:idx val="28"/>
        <c:marker>
          <c:symbol val="none"/>
        </c:marker>
      </c:pivotFmt>
      <c:pivotFmt>
        <c:idx val="29"/>
        <c:marker>
          <c:symbol val="none"/>
        </c:marker>
      </c:pivotFmt>
      <c:pivotFmt>
        <c:idx val="30"/>
        <c:marker>
          <c:symbol val="none"/>
        </c:marker>
      </c:pivotFmt>
      <c:pivotFmt>
        <c:idx val="31"/>
        <c:marker>
          <c:symbol val="none"/>
        </c:marker>
      </c:pivotFmt>
      <c:pivotFmt>
        <c:idx val="32"/>
        <c:marker>
          <c:symbol val="none"/>
        </c:marker>
      </c:pivotFmt>
      <c:pivotFmt>
        <c:idx val="33"/>
        <c:marker>
          <c:symbol val="none"/>
        </c:marker>
      </c:pivotFmt>
      <c:pivotFmt>
        <c:idx val="34"/>
        <c:marker>
          <c:symbol val="none"/>
        </c:marker>
      </c:pivotFmt>
      <c:pivotFmt>
        <c:idx val="35"/>
        <c:marker>
          <c:symbol val="none"/>
        </c:marker>
      </c:pivotFmt>
      <c:pivotFmt>
        <c:idx val="36"/>
        <c:marker>
          <c:symbol val="none"/>
        </c:marker>
      </c:pivotFmt>
      <c:pivotFmt>
        <c:idx val="37"/>
        <c:marker>
          <c:symbol val="none"/>
        </c:marker>
      </c:pivotFmt>
      <c:pivotFmt>
        <c:idx val="38"/>
        <c:marker>
          <c:symbol val="none"/>
        </c:marker>
      </c:pivotFmt>
      <c:pivotFmt>
        <c:idx val="39"/>
        <c:marker>
          <c:symbol val="none"/>
        </c:marker>
      </c:pivotFmt>
    </c:pivotFmts>
    <c:plotArea>
      <c:layout/>
      <c:barChart>
        <c:barDir val="col"/>
        <c:grouping val="stacked"/>
        <c:varyColors val="0"/>
        <c:ser>
          <c:idx val="0"/>
          <c:order val="0"/>
          <c:tx>
            <c:strRef>
              <c:f>'TCD ANALYSE PERIMETRE'!$B$3:$B$4</c:f>
              <c:strCache>
                <c:ptCount val="1"/>
                <c:pt idx="0">
                  <c:v>AIT</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PERIMETRE'!$B$5:$B$12</c:f>
              <c:numCache>
                <c:formatCode>General</c:formatCode>
                <c:ptCount val="7"/>
                <c:pt idx="0" formatCode="0.00">
                  <c:v>1</c:v>
                </c:pt>
                <c:pt idx="2" formatCode="0.00">
                  <c:v>3</c:v>
                </c:pt>
                <c:pt idx="3" formatCode="0.00">
                  <c:v>5</c:v>
                </c:pt>
                <c:pt idx="4" formatCode="0.00">
                  <c:v>2</c:v>
                </c:pt>
                <c:pt idx="5" formatCode="0.00">
                  <c:v>11</c:v>
                </c:pt>
              </c:numCache>
            </c:numRef>
          </c:val>
        </c:ser>
        <c:ser>
          <c:idx val="1"/>
          <c:order val="1"/>
          <c:tx>
            <c:strRef>
              <c:f>'TCD ANALYSE PERIMETRE'!$C$3:$C$4</c:f>
              <c:strCache>
                <c:ptCount val="1"/>
                <c:pt idx="0">
                  <c:v>LS02</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PERIMETRE'!$C$5:$C$12</c:f>
              <c:numCache>
                <c:formatCode>General</c:formatCode>
                <c:ptCount val="7"/>
                <c:pt idx="0" formatCode="0.00">
                  <c:v>4</c:v>
                </c:pt>
                <c:pt idx="2" formatCode="0.00">
                  <c:v>8</c:v>
                </c:pt>
                <c:pt idx="3" formatCode="0.00">
                  <c:v>5</c:v>
                </c:pt>
                <c:pt idx="4" formatCode="0.00">
                  <c:v>10</c:v>
                </c:pt>
                <c:pt idx="5" formatCode="0.00">
                  <c:v>41</c:v>
                </c:pt>
                <c:pt idx="6" formatCode="0.00">
                  <c:v>1</c:v>
                </c:pt>
              </c:numCache>
            </c:numRef>
          </c:val>
        </c:ser>
        <c:ser>
          <c:idx val="2"/>
          <c:order val="2"/>
          <c:tx>
            <c:strRef>
              <c:f>'TCD ANALYSE PERIMETRE'!$D$3:$D$4</c:f>
              <c:strCache>
                <c:ptCount val="1"/>
                <c:pt idx="0">
                  <c:v>LS03</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PERIMETRE'!$D$5:$D$12</c:f>
              <c:numCache>
                <c:formatCode>General</c:formatCode>
                <c:ptCount val="7"/>
                <c:pt idx="2" formatCode="0.00">
                  <c:v>10</c:v>
                </c:pt>
                <c:pt idx="3" formatCode="0.00">
                  <c:v>5</c:v>
                </c:pt>
                <c:pt idx="4" formatCode="0.00">
                  <c:v>11</c:v>
                </c:pt>
                <c:pt idx="5" formatCode="0.00">
                  <c:v>33</c:v>
                </c:pt>
                <c:pt idx="6" formatCode="0.00">
                  <c:v>1</c:v>
                </c:pt>
              </c:numCache>
            </c:numRef>
          </c:val>
        </c:ser>
        <c:ser>
          <c:idx val="3"/>
          <c:order val="3"/>
          <c:tx>
            <c:strRef>
              <c:f>'TCD ANALYSE PERIMETRE'!$E$3:$E$4</c:f>
              <c:strCache>
                <c:ptCount val="1"/>
                <c:pt idx="0">
                  <c:v>LS07</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PERIMETRE'!$E$5:$E$12</c:f>
              <c:numCache>
                <c:formatCode>0.00</c:formatCode>
                <c:ptCount val="7"/>
                <c:pt idx="0">
                  <c:v>13</c:v>
                </c:pt>
                <c:pt idx="1">
                  <c:v>4</c:v>
                </c:pt>
                <c:pt idx="2">
                  <c:v>9</c:v>
                </c:pt>
                <c:pt idx="3">
                  <c:v>5</c:v>
                </c:pt>
                <c:pt idx="4">
                  <c:v>12</c:v>
                </c:pt>
                <c:pt idx="5">
                  <c:v>39</c:v>
                </c:pt>
                <c:pt idx="6">
                  <c:v>1</c:v>
                </c:pt>
              </c:numCache>
            </c:numRef>
          </c:val>
        </c:ser>
        <c:ser>
          <c:idx val="4"/>
          <c:order val="4"/>
          <c:tx>
            <c:strRef>
              <c:f>'TCD ANALYSE PERIMETRE'!$F$3:$F$4</c:f>
              <c:strCache>
                <c:ptCount val="1"/>
                <c:pt idx="0">
                  <c:v>LS08</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PERIMETRE'!$F$5:$F$12</c:f>
              <c:numCache>
                <c:formatCode>General</c:formatCode>
                <c:ptCount val="7"/>
                <c:pt idx="0" formatCode="0.00">
                  <c:v>9</c:v>
                </c:pt>
                <c:pt idx="2" formatCode="0.00">
                  <c:v>8</c:v>
                </c:pt>
                <c:pt idx="3" formatCode="0.00">
                  <c:v>5</c:v>
                </c:pt>
                <c:pt idx="4" formatCode="0.00">
                  <c:v>18</c:v>
                </c:pt>
                <c:pt idx="5" formatCode="0.00">
                  <c:v>46</c:v>
                </c:pt>
                <c:pt idx="6" formatCode="0.00">
                  <c:v>1</c:v>
                </c:pt>
              </c:numCache>
            </c:numRef>
          </c:val>
        </c:ser>
        <c:ser>
          <c:idx val="5"/>
          <c:order val="5"/>
          <c:tx>
            <c:strRef>
              <c:f>'TCD ANALYSE PERIMETRE'!$G$3:$G$4</c:f>
              <c:strCache>
                <c:ptCount val="1"/>
                <c:pt idx="0">
                  <c:v>LS09</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PERIMETRE'!$G$5:$G$12</c:f>
              <c:numCache>
                <c:formatCode>General</c:formatCode>
                <c:ptCount val="7"/>
                <c:pt idx="2" formatCode="0.00">
                  <c:v>8</c:v>
                </c:pt>
                <c:pt idx="3" formatCode="0.00">
                  <c:v>5</c:v>
                </c:pt>
                <c:pt idx="4" formatCode="0.00">
                  <c:v>14</c:v>
                </c:pt>
                <c:pt idx="5" formatCode="0.00">
                  <c:v>49</c:v>
                </c:pt>
                <c:pt idx="6" formatCode="0.00">
                  <c:v>1</c:v>
                </c:pt>
              </c:numCache>
            </c:numRef>
          </c:val>
        </c:ser>
        <c:ser>
          <c:idx val="6"/>
          <c:order val="6"/>
          <c:tx>
            <c:strRef>
              <c:f>'TCD ANALYSE PERIMETRE'!$H$3:$H$4</c:f>
              <c:strCache>
                <c:ptCount val="1"/>
                <c:pt idx="0">
                  <c:v>siège</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PERIMETRE'!$H$5:$H$12</c:f>
              <c:numCache>
                <c:formatCode>General</c:formatCode>
                <c:ptCount val="7"/>
                <c:pt idx="2" formatCode="0.00">
                  <c:v>3</c:v>
                </c:pt>
                <c:pt idx="3" formatCode="0.00">
                  <c:v>3</c:v>
                </c:pt>
                <c:pt idx="4" formatCode="0.00">
                  <c:v>3</c:v>
                </c:pt>
                <c:pt idx="5" formatCode="0.00">
                  <c:v>6</c:v>
                </c:pt>
              </c:numCache>
            </c:numRef>
          </c:val>
        </c:ser>
        <c:ser>
          <c:idx val="7"/>
          <c:order val="7"/>
          <c:tx>
            <c:strRef>
              <c:f>'TCD ANALYSE PERIMETRE'!$I$3:$I$4</c:f>
              <c:strCache>
                <c:ptCount val="1"/>
                <c:pt idx="0">
                  <c:v>STAT</c:v>
                </c:pt>
              </c:strCache>
            </c:strRef>
          </c:tx>
          <c:invertIfNegative val="0"/>
          <c:cat>
            <c:strRef>
              <c:f>'TCD ANALYSE PERIMETRE'!$A$5:$A$12</c:f>
              <c:strCache>
                <c:ptCount val="7"/>
                <c:pt idx="0">
                  <c:v>Air comprimé</c:v>
                </c:pt>
                <c:pt idx="1">
                  <c:v>Chaufferie</c:v>
                </c:pt>
                <c:pt idx="2">
                  <c:v>Eau chaude sanitaire</c:v>
                </c:pt>
                <c:pt idx="3">
                  <c:v>Eclairage</c:v>
                </c:pt>
                <c:pt idx="4">
                  <c:v>Electricité</c:v>
                </c:pt>
                <c:pt idx="5">
                  <c:v>Génie climatique</c:v>
                </c:pt>
                <c:pt idx="6">
                  <c:v>gtb</c:v>
                </c:pt>
              </c:strCache>
            </c:strRef>
          </c:cat>
          <c:val>
            <c:numRef>
              <c:f>'TCD ANALYSE PERIMETRE'!$I$5:$I$12</c:f>
              <c:numCache>
                <c:formatCode>General</c:formatCode>
                <c:ptCount val="7"/>
                <c:pt idx="0" formatCode="0.00">
                  <c:v>1</c:v>
                </c:pt>
                <c:pt idx="2" formatCode="0.00">
                  <c:v>3</c:v>
                </c:pt>
                <c:pt idx="3" formatCode="0.00">
                  <c:v>3</c:v>
                </c:pt>
                <c:pt idx="4" formatCode="0.00">
                  <c:v>2</c:v>
                </c:pt>
                <c:pt idx="5" formatCode="0.00">
                  <c:v>14</c:v>
                </c:pt>
              </c:numCache>
            </c:numRef>
          </c:val>
        </c:ser>
        <c:dLbls>
          <c:showLegendKey val="0"/>
          <c:showVal val="0"/>
          <c:showCatName val="0"/>
          <c:showSerName val="0"/>
          <c:showPercent val="0"/>
          <c:showBubbleSize val="0"/>
        </c:dLbls>
        <c:gapWidth val="150"/>
        <c:overlap val="100"/>
        <c:axId val="145360000"/>
        <c:axId val="145361536"/>
      </c:barChart>
      <c:catAx>
        <c:axId val="145360000"/>
        <c:scaling>
          <c:orientation val="minMax"/>
        </c:scaling>
        <c:delete val="0"/>
        <c:axPos val="b"/>
        <c:majorTickMark val="out"/>
        <c:minorTickMark val="none"/>
        <c:tickLblPos val="nextTo"/>
        <c:crossAx val="145361536"/>
        <c:crosses val="autoZero"/>
        <c:auto val="1"/>
        <c:lblAlgn val="ctr"/>
        <c:lblOffset val="100"/>
        <c:noMultiLvlLbl val="0"/>
      </c:catAx>
      <c:valAx>
        <c:axId val="145361536"/>
        <c:scaling>
          <c:orientation val="minMax"/>
        </c:scaling>
        <c:delete val="0"/>
        <c:axPos val="l"/>
        <c:majorGridlines/>
        <c:numFmt formatCode="0" sourceLinked="0"/>
        <c:majorTickMark val="out"/>
        <c:minorTickMark val="none"/>
        <c:tickLblPos val="nextTo"/>
        <c:crossAx val="145360000"/>
        <c:crosses val="autoZero"/>
        <c:crossBetween val="between"/>
      </c:valAx>
    </c:plotArea>
    <c:legend>
      <c:legendPos val="b"/>
      <c:overlay val="0"/>
    </c:legend>
    <c:plotVisOnly val="1"/>
    <c:dispBlanksAs val="gap"/>
    <c:showDLblsOverMax val="0"/>
  </c:chart>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6350" cap="flat" cmpd="sng" algn="ctr">
      <a:solidFill>
        <a:schemeClr val="accent1"/>
      </a:solidFill>
      <a:prstDash val="solid"/>
      <a:miter lim="800000"/>
    </a:ln>
    <a:effectLst/>
  </c:spPr>
  <c:txPr>
    <a:bodyPr/>
    <a:lstStyle/>
    <a:p>
      <a:pPr>
        <a:defRPr>
          <a:solidFill>
            <a:schemeClr val="dk1"/>
          </a:solidFill>
          <a:latin typeface="+mn-lt"/>
          <a:ea typeface="+mn-ea"/>
          <a:cs typeface="+mn-cs"/>
        </a:defRPr>
      </a:pPr>
      <a:endParaRPr lang="fr-F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2666CE-1514-4641-A490-76CFA5280B4C}" type="doc">
      <dgm:prSet loTypeId="urn:microsoft.com/office/officeart/2011/layout/TabList" loCatId="list" qsTypeId="urn:microsoft.com/office/officeart/2005/8/quickstyle/simple1" qsCatId="simple" csTypeId="urn:microsoft.com/office/officeart/2005/8/colors/accent1_3" csCatId="accent1" phldr="1"/>
      <dgm:spPr/>
      <dgm:t>
        <a:bodyPr/>
        <a:lstStyle/>
        <a:p>
          <a:endParaRPr lang="fr-FR"/>
        </a:p>
      </dgm:t>
    </dgm:pt>
    <dgm:pt modelId="{D52DD708-8F70-4977-A13D-1BF013E2DA3C}">
      <dgm:prSet phldrT="[Texte]" custT="1"/>
      <dgm:spPr/>
      <dgm:t>
        <a:bodyPr/>
        <a:lstStyle/>
        <a:p>
          <a:r>
            <a:rPr lang="fr-FR" sz="1100"/>
            <a:t>Site 1</a:t>
          </a:r>
        </a:p>
      </dgm:t>
    </dgm:pt>
    <dgm:pt modelId="{195CEEDD-45B7-44CE-A8FA-F1C27478EEEA}" type="parTrans" cxnId="{2FCDA14C-2232-415B-BA4B-2D810C901DA6}">
      <dgm:prSet/>
      <dgm:spPr/>
      <dgm:t>
        <a:bodyPr/>
        <a:lstStyle/>
        <a:p>
          <a:endParaRPr lang="fr-FR" sz="1100"/>
        </a:p>
      </dgm:t>
    </dgm:pt>
    <dgm:pt modelId="{7DBF8BA1-FAF1-4AA4-874C-34EF6A287A4E}" type="sibTrans" cxnId="{2FCDA14C-2232-415B-BA4B-2D810C901DA6}">
      <dgm:prSet/>
      <dgm:spPr/>
      <dgm:t>
        <a:bodyPr/>
        <a:lstStyle/>
        <a:p>
          <a:endParaRPr lang="fr-FR" sz="1100"/>
        </a:p>
      </dgm:t>
    </dgm:pt>
    <dgm:pt modelId="{6BEC2C73-8F41-4FA9-B697-61712B1C337F}">
      <dgm:prSet phldrT="[Texte]" custT="1"/>
      <dgm:spPr/>
      <dgm:t>
        <a:bodyPr/>
        <a:lstStyle/>
        <a:p>
          <a:r>
            <a:rPr lang="fr-FR" sz="1100"/>
            <a:t>STTS Halls de peinture Single Aisle BLAGNAC</a:t>
          </a:r>
        </a:p>
      </dgm:t>
    </dgm:pt>
    <dgm:pt modelId="{8BF7A0BE-E700-4D04-BE57-EF83D7D45DA4}" type="parTrans" cxnId="{CBF1BC33-54F7-4B12-8AC5-141D05C540FE}">
      <dgm:prSet/>
      <dgm:spPr/>
      <dgm:t>
        <a:bodyPr/>
        <a:lstStyle/>
        <a:p>
          <a:endParaRPr lang="fr-FR" sz="1100"/>
        </a:p>
      </dgm:t>
    </dgm:pt>
    <dgm:pt modelId="{4D38716E-A2A7-4EF2-B94C-5A5337C4A9DC}" type="sibTrans" cxnId="{CBF1BC33-54F7-4B12-8AC5-141D05C540FE}">
      <dgm:prSet/>
      <dgm:spPr/>
      <dgm:t>
        <a:bodyPr/>
        <a:lstStyle/>
        <a:p>
          <a:endParaRPr lang="fr-FR" sz="1100"/>
        </a:p>
      </dgm:t>
    </dgm:pt>
    <dgm:pt modelId="{73894F7E-5C2E-4759-BBC1-899BA5551F0D}">
      <dgm:prSet phldrT="[Texte]" custT="1"/>
      <dgm:spPr/>
      <dgm:t>
        <a:bodyPr/>
        <a:lstStyle/>
        <a:p>
          <a:r>
            <a:rPr lang="fr-FR" sz="1100"/>
            <a:t>Halls de peinture Single Aile LS02 et LS03 </a:t>
          </a:r>
        </a:p>
      </dgm:t>
    </dgm:pt>
    <dgm:pt modelId="{4B2006F5-7283-484E-BD3A-E0035F53289F}" type="parTrans" cxnId="{FF674D8C-D43A-4E4A-A6C2-7CCED7EFE274}">
      <dgm:prSet/>
      <dgm:spPr/>
      <dgm:t>
        <a:bodyPr/>
        <a:lstStyle/>
        <a:p>
          <a:endParaRPr lang="fr-FR" sz="1100"/>
        </a:p>
      </dgm:t>
    </dgm:pt>
    <dgm:pt modelId="{19D990C2-ABBD-4A12-BEE2-4C7AD8F4BC1F}" type="sibTrans" cxnId="{FF674D8C-D43A-4E4A-A6C2-7CCED7EFE274}">
      <dgm:prSet/>
      <dgm:spPr/>
      <dgm:t>
        <a:bodyPr/>
        <a:lstStyle/>
        <a:p>
          <a:endParaRPr lang="fr-FR" sz="1100"/>
        </a:p>
      </dgm:t>
    </dgm:pt>
    <dgm:pt modelId="{1C1D5A97-73AC-4293-A84A-AE15A1DF0477}">
      <dgm:prSet phldrT="[Texte]" custT="1"/>
      <dgm:spPr/>
      <dgm:t>
        <a:bodyPr/>
        <a:lstStyle/>
        <a:p>
          <a:r>
            <a:rPr lang="fr-FR" sz="1100"/>
            <a:t>Site 2</a:t>
          </a:r>
        </a:p>
      </dgm:t>
    </dgm:pt>
    <dgm:pt modelId="{8C874BE5-2B5B-4329-A61F-89FFA648EFAC}" type="parTrans" cxnId="{AB37F3C4-8B3F-4147-9B7F-731FE53B7780}">
      <dgm:prSet/>
      <dgm:spPr/>
      <dgm:t>
        <a:bodyPr/>
        <a:lstStyle/>
        <a:p>
          <a:endParaRPr lang="fr-FR" sz="1100"/>
        </a:p>
      </dgm:t>
    </dgm:pt>
    <dgm:pt modelId="{B5999EAF-95DB-4798-9431-E46D707774E4}" type="sibTrans" cxnId="{AB37F3C4-8B3F-4147-9B7F-731FE53B7780}">
      <dgm:prSet/>
      <dgm:spPr/>
      <dgm:t>
        <a:bodyPr/>
        <a:lstStyle/>
        <a:p>
          <a:endParaRPr lang="fr-FR" sz="1100"/>
        </a:p>
      </dgm:t>
    </dgm:pt>
    <dgm:pt modelId="{0165210F-FEA1-4516-94B7-183CCD0B6128}">
      <dgm:prSet phldrT="[Texte]" custT="1"/>
      <dgm:spPr/>
      <dgm:t>
        <a:bodyPr/>
        <a:lstStyle/>
        <a:p>
          <a:r>
            <a:rPr lang="fr-FR" sz="1100"/>
            <a:t>STTS Halls de peinture Long Range CORNEBARRIEU</a:t>
          </a:r>
        </a:p>
      </dgm:t>
    </dgm:pt>
    <dgm:pt modelId="{EA7AE404-0DF2-406C-9A49-914BBF721101}" type="parTrans" cxnId="{52702DD6-5AAD-4762-BCF2-6241275A47D8}">
      <dgm:prSet/>
      <dgm:spPr/>
      <dgm:t>
        <a:bodyPr/>
        <a:lstStyle/>
        <a:p>
          <a:endParaRPr lang="fr-FR" sz="1100"/>
        </a:p>
      </dgm:t>
    </dgm:pt>
    <dgm:pt modelId="{02E039E6-3DC2-4FF2-AAC1-1721E5865206}" type="sibTrans" cxnId="{52702DD6-5AAD-4762-BCF2-6241275A47D8}">
      <dgm:prSet/>
      <dgm:spPr/>
      <dgm:t>
        <a:bodyPr/>
        <a:lstStyle/>
        <a:p>
          <a:endParaRPr lang="fr-FR" sz="1100"/>
        </a:p>
      </dgm:t>
    </dgm:pt>
    <dgm:pt modelId="{1CD47466-1086-4454-92FA-B76464596729}">
      <dgm:prSet phldrT="[Texte]" custT="1"/>
      <dgm:spPr/>
      <dgm:t>
        <a:bodyPr/>
        <a:lstStyle/>
        <a:p>
          <a:r>
            <a:rPr lang="fr-FR" sz="1100"/>
            <a:t>Halls de peinture Long Range LS07, LS08 et LS09. </a:t>
          </a:r>
        </a:p>
      </dgm:t>
    </dgm:pt>
    <dgm:pt modelId="{494C732A-A0F9-4EB6-821C-63D15ADF729A}" type="parTrans" cxnId="{1ABC6950-5F14-4893-90E2-B3BF81B976FD}">
      <dgm:prSet/>
      <dgm:spPr/>
      <dgm:t>
        <a:bodyPr/>
        <a:lstStyle/>
        <a:p>
          <a:endParaRPr lang="fr-FR" sz="1100"/>
        </a:p>
      </dgm:t>
    </dgm:pt>
    <dgm:pt modelId="{FA6998B6-A89C-43F7-9B08-C657EA11BC03}" type="sibTrans" cxnId="{1ABC6950-5F14-4893-90E2-B3BF81B976FD}">
      <dgm:prSet/>
      <dgm:spPr/>
      <dgm:t>
        <a:bodyPr/>
        <a:lstStyle/>
        <a:p>
          <a:endParaRPr lang="fr-FR" sz="1100"/>
        </a:p>
      </dgm:t>
    </dgm:pt>
    <dgm:pt modelId="{669A75DE-2DAB-496E-AA2F-77B0342C40BB}">
      <dgm:prSet phldrT="[Texte]" custT="1"/>
      <dgm:spPr/>
      <dgm:t>
        <a:bodyPr/>
        <a:lstStyle/>
        <a:p>
          <a:r>
            <a:rPr lang="fr-FR" sz="1100"/>
            <a:t>Site 3</a:t>
          </a:r>
        </a:p>
      </dgm:t>
    </dgm:pt>
    <dgm:pt modelId="{042AB06B-D140-40BA-A487-772426B3D9BA}" type="parTrans" cxnId="{CE6B5104-36C1-4767-8301-405EB864E892}">
      <dgm:prSet/>
      <dgm:spPr/>
      <dgm:t>
        <a:bodyPr/>
        <a:lstStyle/>
        <a:p>
          <a:endParaRPr lang="fr-FR" sz="1100"/>
        </a:p>
      </dgm:t>
    </dgm:pt>
    <dgm:pt modelId="{89578585-005D-415F-B161-EAF343A4F0D0}" type="sibTrans" cxnId="{CE6B5104-36C1-4767-8301-405EB864E892}">
      <dgm:prSet/>
      <dgm:spPr/>
      <dgm:t>
        <a:bodyPr/>
        <a:lstStyle/>
        <a:p>
          <a:endParaRPr lang="fr-FR" sz="1100"/>
        </a:p>
      </dgm:t>
    </dgm:pt>
    <dgm:pt modelId="{BE0B6D9A-2692-4FE9-959A-FA9DD557F56E}">
      <dgm:prSet phldrT="[Texte]" custT="1"/>
      <dgm:spPr/>
      <dgm:t>
        <a:bodyPr/>
        <a:lstStyle/>
        <a:p>
          <a:r>
            <a:rPr lang="fr-FR" sz="1100"/>
            <a:t>STAT BLAGNAC</a:t>
          </a:r>
        </a:p>
      </dgm:t>
    </dgm:pt>
    <dgm:pt modelId="{583FDF8F-F54A-4F5E-AC58-168F55798559}" type="parTrans" cxnId="{98D59E62-C32F-4B85-A623-F0A070E34A48}">
      <dgm:prSet/>
      <dgm:spPr/>
      <dgm:t>
        <a:bodyPr/>
        <a:lstStyle/>
        <a:p>
          <a:endParaRPr lang="fr-FR" sz="1100"/>
        </a:p>
      </dgm:t>
    </dgm:pt>
    <dgm:pt modelId="{2ED2B487-829C-4420-A645-368BDD0EDDF0}" type="sibTrans" cxnId="{98D59E62-C32F-4B85-A623-F0A070E34A48}">
      <dgm:prSet/>
      <dgm:spPr/>
      <dgm:t>
        <a:bodyPr/>
        <a:lstStyle/>
        <a:p>
          <a:endParaRPr lang="fr-FR" sz="1100"/>
        </a:p>
      </dgm:t>
    </dgm:pt>
    <dgm:pt modelId="{DBBCEE51-8649-43FE-A4E0-D65D0CC3FD0E}">
      <dgm:prSet phldrT="[Texte]" custT="1"/>
      <dgm:spPr/>
      <dgm:t>
        <a:bodyPr/>
        <a:lstStyle/>
        <a:p>
          <a:r>
            <a:rPr lang="fr-FR" sz="1100"/>
            <a:t>Centre de formation aux métiers de peintre et étancheur aéronautique à proximité du site 1. </a:t>
          </a:r>
        </a:p>
      </dgm:t>
    </dgm:pt>
    <dgm:pt modelId="{1126B7CE-9743-46AD-9E89-4F858E289B4E}" type="parTrans" cxnId="{C9C95783-2365-4BA8-BD75-1B38D63348E2}">
      <dgm:prSet/>
      <dgm:spPr/>
      <dgm:t>
        <a:bodyPr/>
        <a:lstStyle/>
        <a:p>
          <a:endParaRPr lang="fr-FR" sz="1100"/>
        </a:p>
      </dgm:t>
    </dgm:pt>
    <dgm:pt modelId="{39A5A4EF-56DF-4FDE-AEEF-37531007047C}" type="sibTrans" cxnId="{C9C95783-2365-4BA8-BD75-1B38D63348E2}">
      <dgm:prSet/>
      <dgm:spPr/>
      <dgm:t>
        <a:bodyPr/>
        <a:lstStyle/>
        <a:p>
          <a:endParaRPr lang="fr-FR" sz="1100"/>
        </a:p>
      </dgm:t>
    </dgm:pt>
    <dgm:pt modelId="{E728529F-B8F4-4C58-AE12-1EFEB33B3A54}">
      <dgm:prSet custT="1"/>
      <dgm:spPr/>
      <dgm:t>
        <a:bodyPr/>
        <a:lstStyle/>
        <a:p>
          <a:r>
            <a:rPr lang="fr-FR" sz="1100"/>
            <a:t>Site 4</a:t>
          </a:r>
        </a:p>
      </dgm:t>
    </dgm:pt>
    <dgm:pt modelId="{F70F3D6E-C31C-482E-8F39-E525E36287CB}" type="parTrans" cxnId="{79133967-34CD-4C22-A56F-CEB011300A94}">
      <dgm:prSet/>
      <dgm:spPr/>
      <dgm:t>
        <a:bodyPr/>
        <a:lstStyle/>
        <a:p>
          <a:endParaRPr lang="fr-FR" sz="1100"/>
        </a:p>
      </dgm:t>
    </dgm:pt>
    <dgm:pt modelId="{38611A9D-6903-48AE-92B4-CEE0DD0B9719}" type="sibTrans" cxnId="{79133967-34CD-4C22-A56F-CEB011300A94}">
      <dgm:prSet/>
      <dgm:spPr/>
      <dgm:t>
        <a:bodyPr/>
        <a:lstStyle/>
        <a:p>
          <a:endParaRPr lang="fr-FR" sz="1100"/>
        </a:p>
      </dgm:t>
    </dgm:pt>
    <dgm:pt modelId="{E63529DF-99E1-4F4B-ADAE-2D4F07A2483F}">
      <dgm:prSet custT="1"/>
      <dgm:spPr/>
      <dgm:t>
        <a:bodyPr/>
        <a:lstStyle/>
        <a:p>
          <a:r>
            <a:rPr lang="fr-FR" sz="1100"/>
            <a:t>AIT – Aircraft Interior Toulouse BLAGNAC</a:t>
          </a:r>
        </a:p>
      </dgm:t>
    </dgm:pt>
    <dgm:pt modelId="{69C67CD7-66B2-4A28-8D02-FE7DAE6AA1CE}" type="parTrans" cxnId="{11B338D2-1740-4F3B-BAF1-B36F33186096}">
      <dgm:prSet/>
      <dgm:spPr/>
      <dgm:t>
        <a:bodyPr/>
        <a:lstStyle/>
        <a:p>
          <a:endParaRPr lang="fr-FR" sz="1100"/>
        </a:p>
      </dgm:t>
    </dgm:pt>
    <dgm:pt modelId="{EBE43A1F-9C43-4F77-9247-2739A2C299EA}" type="sibTrans" cxnId="{11B338D2-1740-4F3B-BAF1-B36F33186096}">
      <dgm:prSet/>
      <dgm:spPr/>
      <dgm:t>
        <a:bodyPr/>
        <a:lstStyle/>
        <a:p>
          <a:endParaRPr lang="fr-FR" sz="1100"/>
        </a:p>
      </dgm:t>
    </dgm:pt>
    <dgm:pt modelId="{04A8EED1-B687-454D-B253-4789AAA81EA5}">
      <dgm:prSet custT="1"/>
      <dgm:spPr/>
      <dgm:t>
        <a:bodyPr/>
        <a:lstStyle/>
        <a:p>
          <a:r>
            <a:rPr lang="fr-FR" sz="1100"/>
            <a:t>Ateliers dédiés aux fabrications de meubles aéronautiques à proximité sur site 1</a:t>
          </a:r>
        </a:p>
      </dgm:t>
    </dgm:pt>
    <dgm:pt modelId="{215B7940-57FC-4978-8C17-5B697876DB38}" type="parTrans" cxnId="{E4AC6AF2-D8D4-40C2-A847-D66F9623C798}">
      <dgm:prSet/>
      <dgm:spPr/>
      <dgm:t>
        <a:bodyPr/>
        <a:lstStyle/>
        <a:p>
          <a:endParaRPr lang="fr-FR" sz="1100"/>
        </a:p>
      </dgm:t>
    </dgm:pt>
    <dgm:pt modelId="{6FA00E20-24E5-43AD-A1B0-AABA480E9CE6}" type="sibTrans" cxnId="{E4AC6AF2-D8D4-40C2-A847-D66F9623C798}">
      <dgm:prSet/>
      <dgm:spPr/>
      <dgm:t>
        <a:bodyPr/>
        <a:lstStyle/>
        <a:p>
          <a:endParaRPr lang="fr-FR" sz="1100"/>
        </a:p>
      </dgm:t>
    </dgm:pt>
    <dgm:pt modelId="{F41EC6DD-15A3-40D4-9E8D-0BC9F5EB5A0C}">
      <dgm:prSet custT="1"/>
      <dgm:spPr/>
      <dgm:t>
        <a:bodyPr/>
        <a:lstStyle/>
        <a:p>
          <a:r>
            <a:rPr lang="fr-FR" sz="1100"/>
            <a:t>Site 5</a:t>
          </a:r>
        </a:p>
      </dgm:t>
    </dgm:pt>
    <dgm:pt modelId="{180A4533-2CEC-4A08-8061-4DF7120070DC}" type="parTrans" cxnId="{0CFC789D-3C61-4033-A06A-62BE84DFF278}">
      <dgm:prSet/>
      <dgm:spPr/>
      <dgm:t>
        <a:bodyPr/>
        <a:lstStyle/>
        <a:p>
          <a:endParaRPr lang="fr-FR" sz="1100"/>
        </a:p>
      </dgm:t>
    </dgm:pt>
    <dgm:pt modelId="{4758775A-95F8-4B44-8155-143E3EA54131}" type="sibTrans" cxnId="{0CFC789D-3C61-4033-A06A-62BE84DFF278}">
      <dgm:prSet/>
      <dgm:spPr/>
      <dgm:t>
        <a:bodyPr/>
        <a:lstStyle/>
        <a:p>
          <a:endParaRPr lang="fr-FR" sz="1100"/>
        </a:p>
      </dgm:t>
    </dgm:pt>
    <dgm:pt modelId="{31F64FF7-461E-4A78-9A6F-60C8E01C6975}">
      <dgm:prSet custT="1"/>
      <dgm:spPr/>
      <dgm:t>
        <a:bodyPr/>
        <a:lstStyle/>
        <a:p>
          <a:r>
            <a:rPr lang="fr-FR" sz="1100"/>
            <a:t>FINAERO Siège social BLAGNAC</a:t>
          </a:r>
        </a:p>
      </dgm:t>
    </dgm:pt>
    <dgm:pt modelId="{48108EA9-86D2-404E-B917-2A0036A7774F}" type="parTrans" cxnId="{18B58D8B-1770-4FBF-BB8A-7CCAE2F5AADC}">
      <dgm:prSet/>
      <dgm:spPr/>
      <dgm:t>
        <a:bodyPr/>
        <a:lstStyle/>
        <a:p>
          <a:endParaRPr lang="fr-FR" sz="1100"/>
        </a:p>
      </dgm:t>
    </dgm:pt>
    <dgm:pt modelId="{8AF0C1EE-A702-4D78-AF12-0D250057ECB9}" type="sibTrans" cxnId="{18B58D8B-1770-4FBF-BB8A-7CCAE2F5AADC}">
      <dgm:prSet/>
      <dgm:spPr/>
      <dgm:t>
        <a:bodyPr/>
        <a:lstStyle/>
        <a:p>
          <a:endParaRPr lang="fr-FR" sz="1100"/>
        </a:p>
      </dgm:t>
    </dgm:pt>
    <dgm:pt modelId="{F49C8ED1-8EC2-4F9F-9A56-28DAD0D3FD45}">
      <dgm:prSet custT="1"/>
      <dgm:spPr/>
      <dgm:t>
        <a:bodyPr/>
        <a:lstStyle/>
        <a:p>
          <a:r>
            <a:rPr lang="fr-FR" sz="1100"/>
            <a:t>La prestation se déroulera sur un an (à partir de la signature du contrat) avec tacite reconduction maximum deux fois. </a:t>
          </a:r>
          <a:r>
            <a:rPr lang="fr-FR" sz="1100" b="1"/>
            <a:t>Prestations uniquement du lot 1 FHQ </a:t>
          </a:r>
          <a:endParaRPr lang="fr-FR" sz="1100"/>
        </a:p>
      </dgm:t>
    </dgm:pt>
    <dgm:pt modelId="{5CDF3AF8-F439-41BB-8C6C-67A579473F0D}" type="parTrans" cxnId="{ECCC39F6-EA81-4AA8-A662-1BC226344DDE}">
      <dgm:prSet/>
      <dgm:spPr/>
      <dgm:t>
        <a:bodyPr/>
        <a:lstStyle/>
        <a:p>
          <a:endParaRPr lang="fr-FR" sz="1100"/>
        </a:p>
      </dgm:t>
    </dgm:pt>
    <dgm:pt modelId="{937FA151-344A-42BE-906D-478B509CB2E9}" type="sibTrans" cxnId="{ECCC39F6-EA81-4AA8-A662-1BC226344DDE}">
      <dgm:prSet/>
      <dgm:spPr/>
      <dgm:t>
        <a:bodyPr/>
        <a:lstStyle/>
        <a:p>
          <a:endParaRPr lang="fr-FR" sz="1100"/>
        </a:p>
      </dgm:t>
    </dgm:pt>
    <dgm:pt modelId="{41C5B9A0-C256-4646-B763-91703F8AA2CB}" type="pres">
      <dgm:prSet presAssocID="{2C2666CE-1514-4641-A490-76CFA5280B4C}" presName="Name0" presStyleCnt="0">
        <dgm:presLayoutVars>
          <dgm:chMax/>
          <dgm:chPref val="3"/>
          <dgm:dir/>
          <dgm:animOne val="branch"/>
          <dgm:animLvl val="lvl"/>
        </dgm:presLayoutVars>
      </dgm:prSet>
      <dgm:spPr/>
      <dgm:t>
        <a:bodyPr/>
        <a:lstStyle/>
        <a:p>
          <a:endParaRPr lang="fr-FR"/>
        </a:p>
      </dgm:t>
    </dgm:pt>
    <dgm:pt modelId="{87FBBA2D-5C55-40FE-8A7E-B142F9FDB494}" type="pres">
      <dgm:prSet presAssocID="{D52DD708-8F70-4977-A13D-1BF013E2DA3C}" presName="composite" presStyleCnt="0"/>
      <dgm:spPr/>
    </dgm:pt>
    <dgm:pt modelId="{33D66BA0-97CC-4D1F-BDED-D7F40F50CB7B}" type="pres">
      <dgm:prSet presAssocID="{D52DD708-8F70-4977-A13D-1BF013E2DA3C}" presName="FirstChild" presStyleLbl="revTx" presStyleIdx="0" presStyleCnt="10">
        <dgm:presLayoutVars>
          <dgm:chMax val="0"/>
          <dgm:chPref val="0"/>
          <dgm:bulletEnabled val="1"/>
        </dgm:presLayoutVars>
      </dgm:prSet>
      <dgm:spPr/>
      <dgm:t>
        <a:bodyPr/>
        <a:lstStyle/>
        <a:p>
          <a:endParaRPr lang="fr-FR"/>
        </a:p>
      </dgm:t>
    </dgm:pt>
    <dgm:pt modelId="{497AE04B-4E73-415D-8C5C-673523643E49}" type="pres">
      <dgm:prSet presAssocID="{D52DD708-8F70-4977-A13D-1BF013E2DA3C}" presName="Parent" presStyleLbl="alignNode1" presStyleIdx="0" presStyleCnt="5">
        <dgm:presLayoutVars>
          <dgm:chMax val="3"/>
          <dgm:chPref val="3"/>
          <dgm:bulletEnabled val="1"/>
        </dgm:presLayoutVars>
      </dgm:prSet>
      <dgm:spPr/>
      <dgm:t>
        <a:bodyPr/>
        <a:lstStyle/>
        <a:p>
          <a:endParaRPr lang="fr-FR"/>
        </a:p>
      </dgm:t>
    </dgm:pt>
    <dgm:pt modelId="{B73F680D-F2E2-461E-993C-1441C6ABEF69}" type="pres">
      <dgm:prSet presAssocID="{D52DD708-8F70-4977-A13D-1BF013E2DA3C}" presName="Accent" presStyleLbl="parChTrans1D1" presStyleIdx="0" presStyleCnt="5"/>
      <dgm:spPr/>
    </dgm:pt>
    <dgm:pt modelId="{A9934732-3D2A-4F3A-9947-404CB89B969E}" type="pres">
      <dgm:prSet presAssocID="{D52DD708-8F70-4977-A13D-1BF013E2DA3C}" presName="Child" presStyleLbl="revTx" presStyleIdx="1" presStyleCnt="10">
        <dgm:presLayoutVars>
          <dgm:chMax val="0"/>
          <dgm:chPref val="0"/>
          <dgm:bulletEnabled val="1"/>
        </dgm:presLayoutVars>
      </dgm:prSet>
      <dgm:spPr/>
      <dgm:t>
        <a:bodyPr/>
        <a:lstStyle/>
        <a:p>
          <a:endParaRPr lang="fr-FR"/>
        </a:p>
      </dgm:t>
    </dgm:pt>
    <dgm:pt modelId="{70D00D2E-E989-4503-8F80-8DB694334FE1}" type="pres">
      <dgm:prSet presAssocID="{7DBF8BA1-FAF1-4AA4-874C-34EF6A287A4E}" presName="sibTrans" presStyleCnt="0"/>
      <dgm:spPr/>
    </dgm:pt>
    <dgm:pt modelId="{374F5A6D-9573-41B8-9345-1823D3739D1B}" type="pres">
      <dgm:prSet presAssocID="{1C1D5A97-73AC-4293-A84A-AE15A1DF0477}" presName="composite" presStyleCnt="0"/>
      <dgm:spPr/>
    </dgm:pt>
    <dgm:pt modelId="{A0CEFBD9-D283-46BE-AE4C-3F776D525A7F}" type="pres">
      <dgm:prSet presAssocID="{1C1D5A97-73AC-4293-A84A-AE15A1DF0477}" presName="FirstChild" presStyleLbl="revTx" presStyleIdx="2" presStyleCnt="10">
        <dgm:presLayoutVars>
          <dgm:chMax val="0"/>
          <dgm:chPref val="0"/>
          <dgm:bulletEnabled val="1"/>
        </dgm:presLayoutVars>
      </dgm:prSet>
      <dgm:spPr/>
      <dgm:t>
        <a:bodyPr/>
        <a:lstStyle/>
        <a:p>
          <a:endParaRPr lang="fr-FR"/>
        </a:p>
      </dgm:t>
    </dgm:pt>
    <dgm:pt modelId="{3DE5F589-B4B2-460A-B868-2FE60DA2D7AD}" type="pres">
      <dgm:prSet presAssocID="{1C1D5A97-73AC-4293-A84A-AE15A1DF0477}" presName="Parent" presStyleLbl="alignNode1" presStyleIdx="1" presStyleCnt="5">
        <dgm:presLayoutVars>
          <dgm:chMax val="3"/>
          <dgm:chPref val="3"/>
          <dgm:bulletEnabled val="1"/>
        </dgm:presLayoutVars>
      </dgm:prSet>
      <dgm:spPr/>
      <dgm:t>
        <a:bodyPr/>
        <a:lstStyle/>
        <a:p>
          <a:endParaRPr lang="fr-FR"/>
        </a:p>
      </dgm:t>
    </dgm:pt>
    <dgm:pt modelId="{6256B2BE-4A70-43B7-BCB9-168C2B9D7EF7}" type="pres">
      <dgm:prSet presAssocID="{1C1D5A97-73AC-4293-A84A-AE15A1DF0477}" presName="Accent" presStyleLbl="parChTrans1D1" presStyleIdx="1" presStyleCnt="5"/>
      <dgm:spPr/>
    </dgm:pt>
    <dgm:pt modelId="{9E131B7D-00CA-414C-89C1-3BC793039BB3}" type="pres">
      <dgm:prSet presAssocID="{1C1D5A97-73AC-4293-A84A-AE15A1DF0477}" presName="Child" presStyleLbl="revTx" presStyleIdx="3" presStyleCnt="10">
        <dgm:presLayoutVars>
          <dgm:chMax val="0"/>
          <dgm:chPref val="0"/>
          <dgm:bulletEnabled val="1"/>
        </dgm:presLayoutVars>
      </dgm:prSet>
      <dgm:spPr/>
      <dgm:t>
        <a:bodyPr/>
        <a:lstStyle/>
        <a:p>
          <a:endParaRPr lang="fr-FR"/>
        </a:p>
      </dgm:t>
    </dgm:pt>
    <dgm:pt modelId="{C399E8D7-9145-4EFD-8DEB-2A385F451AD9}" type="pres">
      <dgm:prSet presAssocID="{B5999EAF-95DB-4798-9431-E46D707774E4}" presName="sibTrans" presStyleCnt="0"/>
      <dgm:spPr/>
    </dgm:pt>
    <dgm:pt modelId="{148A4660-CC9F-4436-8E6F-A556EE071DA1}" type="pres">
      <dgm:prSet presAssocID="{669A75DE-2DAB-496E-AA2F-77B0342C40BB}" presName="composite" presStyleCnt="0"/>
      <dgm:spPr/>
    </dgm:pt>
    <dgm:pt modelId="{9061BA93-2F5E-4C24-94CE-396BD62A95E8}" type="pres">
      <dgm:prSet presAssocID="{669A75DE-2DAB-496E-AA2F-77B0342C40BB}" presName="FirstChild" presStyleLbl="revTx" presStyleIdx="4" presStyleCnt="10">
        <dgm:presLayoutVars>
          <dgm:chMax val="0"/>
          <dgm:chPref val="0"/>
          <dgm:bulletEnabled val="1"/>
        </dgm:presLayoutVars>
      </dgm:prSet>
      <dgm:spPr/>
      <dgm:t>
        <a:bodyPr/>
        <a:lstStyle/>
        <a:p>
          <a:endParaRPr lang="fr-FR"/>
        </a:p>
      </dgm:t>
    </dgm:pt>
    <dgm:pt modelId="{009F9D34-7CCA-433E-BB50-8C6EEE619AE7}" type="pres">
      <dgm:prSet presAssocID="{669A75DE-2DAB-496E-AA2F-77B0342C40BB}" presName="Parent" presStyleLbl="alignNode1" presStyleIdx="2" presStyleCnt="5">
        <dgm:presLayoutVars>
          <dgm:chMax val="3"/>
          <dgm:chPref val="3"/>
          <dgm:bulletEnabled val="1"/>
        </dgm:presLayoutVars>
      </dgm:prSet>
      <dgm:spPr/>
      <dgm:t>
        <a:bodyPr/>
        <a:lstStyle/>
        <a:p>
          <a:endParaRPr lang="fr-FR"/>
        </a:p>
      </dgm:t>
    </dgm:pt>
    <dgm:pt modelId="{F7368D96-F398-46DF-84E5-125A02C22CB1}" type="pres">
      <dgm:prSet presAssocID="{669A75DE-2DAB-496E-AA2F-77B0342C40BB}" presName="Accent" presStyleLbl="parChTrans1D1" presStyleIdx="2" presStyleCnt="5"/>
      <dgm:spPr/>
    </dgm:pt>
    <dgm:pt modelId="{1FEF8A21-0747-4FC9-80EB-04135E27376D}" type="pres">
      <dgm:prSet presAssocID="{669A75DE-2DAB-496E-AA2F-77B0342C40BB}" presName="Child" presStyleLbl="revTx" presStyleIdx="5" presStyleCnt="10">
        <dgm:presLayoutVars>
          <dgm:chMax val="0"/>
          <dgm:chPref val="0"/>
          <dgm:bulletEnabled val="1"/>
        </dgm:presLayoutVars>
      </dgm:prSet>
      <dgm:spPr/>
      <dgm:t>
        <a:bodyPr/>
        <a:lstStyle/>
        <a:p>
          <a:endParaRPr lang="fr-FR"/>
        </a:p>
      </dgm:t>
    </dgm:pt>
    <dgm:pt modelId="{3A035EBE-E0BA-4598-A53E-E505C62534DD}" type="pres">
      <dgm:prSet presAssocID="{89578585-005D-415F-B161-EAF343A4F0D0}" presName="sibTrans" presStyleCnt="0"/>
      <dgm:spPr/>
    </dgm:pt>
    <dgm:pt modelId="{C506C31E-B9A3-4F3A-BB05-3BFAD228BCF9}" type="pres">
      <dgm:prSet presAssocID="{E728529F-B8F4-4C58-AE12-1EFEB33B3A54}" presName="composite" presStyleCnt="0"/>
      <dgm:spPr/>
    </dgm:pt>
    <dgm:pt modelId="{6C3918F7-B0FF-41F5-8C3A-57A4055E7203}" type="pres">
      <dgm:prSet presAssocID="{E728529F-B8F4-4C58-AE12-1EFEB33B3A54}" presName="FirstChild" presStyleLbl="revTx" presStyleIdx="6" presStyleCnt="10">
        <dgm:presLayoutVars>
          <dgm:chMax val="0"/>
          <dgm:chPref val="0"/>
          <dgm:bulletEnabled val="1"/>
        </dgm:presLayoutVars>
      </dgm:prSet>
      <dgm:spPr/>
      <dgm:t>
        <a:bodyPr/>
        <a:lstStyle/>
        <a:p>
          <a:endParaRPr lang="fr-FR"/>
        </a:p>
      </dgm:t>
    </dgm:pt>
    <dgm:pt modelId="{B1FE5202-9F66-4D6D-B43D-9C5791CA059D}" type="pres">
      <dgm:prSet presAssocID="{E728529F-B8F4-4C58-AE12-1EFEB33B3A54}" presName="Parent" presStyleLbl="alignNode1" presStyleIdx="3" presStyleCnt="5">
        <dgm:presLayoutVars>
          <dgm:chMax val="3"/>
          <dgm:chPref val="3"/>
          <dgm:bulletEnabled val="1"/>
        </dgm:presLayoutVars>
      </dgm:prSet>
      <dgm:spPr/>
      <dgm:t>
        <a:bodyPr/>
        <a:lstStyle/>
        <a:p>
          <a:endParaRPr lang="fr-FR"/>
        </a:p>
      </dgm:t>
    </dgm:pt>
    <dgm:pt modelId="{8829E51D-0B69-4126-A0EA-9CF986F1EC90}" type="pres">
      <dgm:prSet presAssocID="{E728529F-B8F4-4C58-AE12-1EFEB33B3A54}" presName="Accent" presStyleLbl="parChTrans1D1" presStyleIdx="3" presStyleCnt="5"/>
      <dgm:spPr/>
    </dgm:pt>
    <dgm:pt modelId="{D2BF1C63-C8CB-490E-968B-9ED3AA5DE01C}" type="pres">
      <dgm:prSet presAssocID="{E728529F-B8F4-4C58-AE12-1EFEB33B3A54}" presName="Child" presStyleLbl="revTx" presStyleIdx="7" presStyleCnt="10">
        <dgm:presLayoutVars>
          <dgm:chMax val="0"/>
          <dgm:chPref val="0"/>
          <dgm:bulletEnabled val="1"/>
        </dgm:presLayoutVars>
      </dgm:prSet>
      <dgm:spPr/>
      <dgm:t>
        <a:bodyPr/>
        <a:lstStyle/>
        <a:p>
          <a:endParaRPr lang="fr-FR"/>
        </a:p>
      </dgm:t>
    </dgm:pt>
    <dgm:pt modelId="{8B8AE7F9-669E-4C2B-B8C6-C0AC623B859F}" type="pres">
      <dgm:prSet presAssocID="{38611A9D-6903-48AE-92B4-CEE0DD0B9719}" presName="sibTrans" presStyleCnt="0"/>
      <dgm:spPr/>
    </dgm:pt>
    <dgm:pt modelId="{87A19931-6DCE-401D-AEA8-16672F096DE7}" type="pres">
      <dgm:prSet presAssocID="{F41EC6DD-15A3-40D4-9E8D-0BC9F5EB5A0C}" presName="composite" presStyleCnt="0"/>
      <dgm:spPr/>
    </dgm:pt>
    <dgm:pt modelId="{A92A3545-EA19-4313-9ED6-B8964C31E48D}" type="pres">
      <dgm:prSet presAssocID="{F41EC6DD-15A3-40D4-9E8D-0BC9F5EB5A0C}" presName="FirstChild" presStyleLbl="revTx" presStyleIdx="8" presStyleCnt="10">
        <dgm:presLayoutVars>
          <dgm:chMax val="0"/>
          <dgm:chPref val="0"/>
          <dgm:bulletEnabled val="1"/>
        </dgm:presLayoutVars>
      </dgm:prSet>
      <dgm:spPr/>
      <dgm:t>
        <a:bodyPr/>
        <a:lstStyle/>
        <a:p>
          <a:endParaRPr lang="fr-FR"/>
        </a:p>
      </dgm:t>
    </dgm:pt>
    <dgm:pt modelId="{9A3B55CC-FF09-4B2D-B227-459A3294C983}" type="pres">
      <dgm:prSet presAssocID="{F41EC6DD-15A3-40D4-9E8D-0BC9F5EB5A0C}" presName="Parent" presStyleLbl="alignNode1" presStyleIdx="4" presStyleCnt="5">
        <dgm:presLayoutVars>
          <dgm:chMax val="3"/>
          <dgm:chPref val="3"/>
          <dgm:bulletEnabled val="1"/>
        </dgm:presLayoutVars>
      </dgm:prSet>
      <dgm:spPr/>
      <dgm:t>
        <a:bodyPr/>
        <a:lstStyle/>
        <a:p>
          <a:endParaRPr lang="fr-FR"/>
        </a:p>
      </dgm:t>
    </dgm:pt>
    <dgm:pt modelId="{4D7A636C-9D6F-4BD0-AF4D-7C79AFEAE0D6}" type="pres">
      <dgm:prSet presAssocID="{F41EC6DD-15A3-40D4-9E8D-0BC9F5EB5A0C}" presName="Accent" presStyleLbl="parChTrans1D1" presStyleIdx="4" presStyleCnt="5"/>
      <dgm:spPr/>
    </dgm:pt>
    <dgm:pt modelId="{4A8B3E66-1193-4A29-8901-693679C17766}" type="pres">
      <dgm:prSet presAssocID="{F41EC6DD-15A3-40D4-9E8D-0BC9F5EB5A0C}" presName="Child" presStyleLbl="revTx" presStyleIdx="9" presStyleCnt="10">
        <dgm:presLayoutVars>
          <dgm:chMax val="0"/>
          <dgm:chPref val="0"/>
          <dgm:bulletEnabled val="1"/>
        </dgm:presLayoutVars>
      </dgm:prSet>
      <dgm:spPr/>
      <dgm:t>
        <a:bodyPr/>
        <a:lstStyle/>
        <a:p>
          <a:endParaRPr lang="fr-FR"/>
        </a:p>
      </dgm:t>
    </dgm:pt>
  </dgm:ptLst>
  <dgm:cxnLst>
    <dgm:cxn modelId="{11B338D2-1740-4F3B-BAF1-B36F33186096}" srcId="{E728529F-B8F4-4C58-AE12-1EFEB33B3A54}" destId="{E63529DF-99E1-4F4B-ADAE-2D4F07A2483F}" srcOrd="0" destOrd="0" parTransId="{69C67CD7-66B2-4A28-8D02-FE7DAE6AA1CE}" sibTransId="{EBE43A1F-9C43-4F77-9247-2739A2C299EA}"/>
    <dgm:cxn modelId="{C4FE34D0-810B-4B82-8C6A-3B126A4CA8CF}" type="presOf" srcId="{31F64FF7-461E-4A78-9A6F-60C8E01C6975}" destId="{A92A3545-EA19-4313-9ED6-B8964C31E48D}" srcOrd="0" destOrd="0" presId="urn:microsoft.com/office/officeart/2011/layout/TabList"/>
    <dgm:cxn modelId="{FCAA1A35-67A1-4D18-9B40-8418AE805062}" type="presOf" srcId="{04A8EED1-B687-454D-B253-4789AAA81EA5}" destId="{D2BF1C63-C8CB-490E-968B-9ED3AA5DE01C}" srcOrd="0" destOrd="0" presId="urn:microsoft.com/office/officeart/2011/layout/TabList"/>
    <dgm:cxn modelId="{C7CEF32F-0608-4A18-A453-C1AF5C414D19}" type="presOf" srcId="{E728529F-B8F4-4C58-AE12-1EFEB33B3A54}" destId="{B1FE5202-9F66-4D6D-B43D-9C5791CA059D}" srcOrd="0" destOrd="0" presId="urn:microsoft.com/office/officeart/2011/layout/TabList"/>
    <dgm:cxn modelId="{E4AC6AF2-D8D4-40C2-A847-D66F9623C798}" srcId="{E728529F-B8F4-4C58-AE12-1EFEB33B3A54}" destId="{04A8EED1-B687-454D-B253-4789AAA81EA5}" srcOrd="1" destOrd="0" parTransId="{215B7940-57FC-4978-8C17-5B697876DB38}" sibTransId="{6FA00E20-24E5-43AD-A1B0-AABA480E9CE6}"/>
    <dgm:cxn modelId="{2FCDA14C-2232-415B-BA4B-2D810C901DA6}" srcId="{2C2666CE-1514-4641-A490-76CFA5280B4C}" destId="{D52DD708-8F70-4977-A13D-1BF013E2DA3C}" srcOrd="0" destOrd="0" parTransId="{195CEEDD-45B7-44CE-A8FA-F1C27478EEEA}" sibTransId="{7DBF8BA1-FAF1-4AA4-874C-34EF6A287A4E}"/>
    <dgm:cxn modelId="{CBF1BC33-54F7-4B12-8AC5-141D05C540FE}" srcId="{D52DD708-8F70-4977-A13D-1BF013E2DA3C}" destId="{6BEC2C73-8F41-4FA9-B697-61712B1C337F}" srcOrd="0" destOrd="0" parTransId="{8BF7A0BE-E700-4D04-BE57-EF83D7D45DA4}" sibTransId="{4D38716E-A2A7-4EF2-B94C-5A5337C4A9DC}"/>
    <dgm:cxn modelId="{ECCC39F6-EA81-4AA8-A662-1BC226344DDE}" srcId="{F41EC6DD-15A3-40D4-9E8D-0BC9F5EB5A0C}" destId="{F49C8ED1-8EC2-4F9F-9A56-28DAD0D3FD45}" srcOrd="1" destOrd="0" parTransId="{5CDF3AF8-F439-41BB-8C6C-67A579473F0D}" sibTransId="{937FA151-344A-42BE-906D-478B509CB2E9}"/>
    <dgm:cxn modelId="{0CFC789D-3C61-4033-A06A-62BE84DFF278}" srcId="{2C2666CE-1514-4641-A490-76CFA5280B4C}" destId="{F41EC6DD-15A3-40D4-9E8D-0BC9F5EB5A0C}" srcOrd="4" destOrd="0" parTransId="{180A4533-2CEC-4A08-8061-4DF7120070DC}" sibTransId="{4758775A-95F8-4B44-8155-143E3EA54131}"/>
    <dgm:cxn modelId="{5C97C01F-B77F-40AE-A875-C665A5FC41FA}" type="presOf" srcId="{DBBCEE51-8649-43FE-A4E0-D65D0CC3FD0E}" destId="{1FEF8A21-0747-4FC9-80EB-04135E27376D}" srcOrd="0" destOrd="0" presId="urn:microsoft.com/office/officeart/2011/layout/TabList"/>
    <dgm:cxn modelId="{307666F2-0A4B-4D80-BF9A-FE3B6FB41535}" type="presOf" srcId="{E63529DF-99E1-4F4B-ADAE-2D4F07A2483F}" destId="{6C3918F7-B0FF-41F5-8C3A-57A4055E7203}" srcOrd="0" destOrd="0" presId="urn:microsoft.com/office/officeart/2011/layout/TabList"/>
    <dgm:cxn modelId="{79133967-34CD-4C22-A56F-CEB011300A94}" srcId="{2C2666CE-1514-4641-A490-76CFA5280B4C}" destId="{E728529F-B8F4-4C58-AE12-1EFEB33B3A54}" srcOrd="3" destOrd="0" parTransId="{F70F3D6E-C31C-482E-8F39-E525E36287CB}" sibTransId="{38611A9D-6903-48AE-92B4-CEE0DD0B9719}"/>
    <dgm:cxn modelId="{36AD330F-DD93-489C-B9E3-BC4980521662}" type="presOf" srcId="{1C1D5A97-73AC-4293-A84A-AE15A1DF0477}" destId="{3DE5F589-B4B2-460A-B868-2FE60DA2D7AD}" srcOrd="0" destOrd="0" presId="urn:microsoft.com/office/officeart/2011/layout/TabList"/>
    <dgm:cxn modelId="{C9C95783-2365-4BA8-BD75-1B38D63348E2}" srcId="{669A75DE-2DAB-496E-AA2F-77B0342C40BB}" destId="{DBBCEE51-8649-43FE-A4E0-D65D0CC3FD0E}" srcOrd="1" destOrd="0" parTransId="{1126B7CE-9743-46AD-9E89-4F858E289B4E}" sibTransId="{39A5A4EF-56DF-4FDE-AEEF-37531007047C}"/>
    <dgm:cxn modelId="{18B58D8B-1770-4FBF-BB8A-7CCAE2F5AADC}" srcId="{F41EC6DD-15A3-40D4-9E8D-0BC9F5EB5A0C}" destId="{31F64FF7-461E-4A78-9A6F-60C8E01C6975}" srcOrd="0" destOrd="0" parTransId="{48108EA9-86D2-404E-B917-2A0036A7774F}" sibTransId="{8AF0C1EE-A702-4D78-AF12-0D250057ECB9}"/>
    <dgm:cxn modelId="{12569280-9F6A-4D22-B8E5-139D1D3262BB}" type="presOf" srcId="{0165210F-FEA1-4516-94B7-183CCD0B6128}" destId="{A0CEFBD9-D283-46BE-AE4C-3F776D525A7F}" srcOrd="0" destOrd="0" presId="urn:microsoft.com/office/officeart/2011/layout/TabList"/>
    <dgm:cxn modelId="{5A82C781-9CFD-40BD-9F0D-0A09FD576443}" type="presOf" srcId="{2C2666CE-1514-4641-A490-76CFA5280B4C}" destId="{41C5B9A0-C256-4646-B763-91703F8AA2CB}" srcOrd="0" destOrd="0" presId="urn:microsoft.com/office/officeart/2011/layout/TabList"/>
    <dgm:cxn modelId="{98D59E62-C32F-4B85-A623-F0A070E34A48}" srcId="{669A75DE-2DAB-496E-AA2F-77B0342C40BB}" destId="{BE0B6D9A-2692-4FE9-959A-FA9DD557F56E}" srcOrd="0" destOrd="0" parTransId="{583FDF8F-F54A-4F5E-AC58-168F55798559}" sibTransId="{2ED2B487-829C-4420-A645-368BDD0EDDF0}"/>
    <dgm:cxn modelId="{CD04D123-247F-4CF6-A3C5-E18A6FC01022}" type="presOf" srcId="{6BEC2C73-8F41-4FA9-B697-61712B1C337F}" destId="{33D66BA0-97CC-4D1F-BDED-D7F40F50CB7B}" srcOrd="0" destOrd="0" presId="urn:microsoft.com/office/officeart/2011/layout/TabList"/>
    <dgm:cxn modelId="{C6D48EE5-B45A-4B9C-8C6D-49B3606D4727}" type="presOf" srcId="{669A75DE-2DAB-496E-AA2F-77B0342C40BB}" destId="{009F9D34-7CCA-433E-BB50-8C6EEE619AE7}" srcOrd="0" destOrd="0" presId="urn:microsoft.com/office/officeart/2011/layout/TabList"/>
    <dgm:cxn modelId="{6BFE7C5E-6E6D-4BA0-9C5E-78829D836B94}" type="presOf" srcId="{BE0B6D9A-2692-4FE9-959A-FA9DD557F56E}" destId="{9061BA93-2F5E-4C24-94CE-396BD62A95E8}" srcOrd="0" destOrd="0" presId="urn:microsoft.com/office/officeart/2011/layout/TabList"/>
    <dgm:cxn modelId="{1ABC6950-5F14-4893-90E2-B3BF81B976FD}" srcId="{1C1D5A97-73AC-4293-A84A-AE15A1DF0477}" destId="{1CD47466-1086-4454-92FA-B76464596729}" srcOrd="1" destOrd="0" parTransId="{494C732A-A0F9-4EB6-821C-63D15ADF729A}" sibTransId="{FA6998B6-A89C-43F7-9B08-C657EA11BC03}"/>
    <dgm:cxn modelId="{FF674D8C-D43A-4E4A-A6C2-7CCED7EFE274}" srcId="{D52DD708-8F70-4977-A13D-1BF013E2DA3C}" destId="{73894F7E-5C2E-4759-BBC1-899BA5551F0D}" srcOrd="1" destOrd="0" parTransId="{4B2006F5-7283-484E-BD3A-E0035F53289F}" sibTransId="{19D990C2-ABBD-4A12-BEE2-4C7AD8F4BC1F}"/>
    <dgm:cxn modelId="{52702DD6-5AAD-4762-BCF2-6241275A47D8}" srcId="{1C1D5A97-73AC-4293-A84A-AE15A1DF0477}" destId="{0165210F-FEA1-4516-94B7-183CCD0B6128}" srcOrd="0" destOrd="0" parTransId="{EA7AE404-0DF2-406C-9A49-914BBF721101}" sibTransId="{02E039E6-3DC2-4FF2-AAC1-1721E5865206}"/>
    <dgm:cxn modelId="{2453AAF2-102F-4FDC-8C87-9DAE62AC9A20}" type="presOf" srcId="{73894F7E-5C2E-4759-BBC1-899BA5551F0D}" destId="{A9934732-3D2A-4F3A-9947-404CB89B969E}" srcOrd="0" destOrd="0" presId="urn:microsoft.com/office/officeart/2011/layout/TabList"/>
    <dgm:cxn modelId="{8F217074-AB2E-48D9-A33A-E40B9EC43BD0}" type="presOf" srcId="{D52DD708-8F70-4977-A13D-1BF013E2DA3C}" destId="{497AE04B-4E73-415D-8C5C-673523643E49}" srcOrd="0" destOrd="0" presId="urn:microsoft.com/office/officeart/2011/layout/TabList"/>
    <dgm:cxn modelId="{5AF68D8C-4C80-49F4-BB99-B8D3C4E0AE2E}" type="presOf" srcId="{1CD47466-1086-4454-92FA-B76464596729}" destId="{9E131B7D-00CA-414C-89C1-3BC793039BB3}" srcOrd="0" destOrd="0" presId="urn:microsoft.com/office/officeart/2011/layout/TabList"/>
    <dgm:cxn modelId="{70655F6A-AC43-4943-84B3-A451E3CF185F}" type="presOf" srcId="{F49C8ED1-8EC2-4F9F-9A56-28DAD0D3FD45}" destId="{4A8B3E66-1193-4A29-8901-693679C17766}" srcOrd="0" destOrd="0" presId="urn:microsoft.com/office/officeart/2011/layout/TabList"/>
    <dgm:cxn modelId="{D391B41F-0925-41B3-8B63-25E23A9C7A9B}" type="presOf" srcId="{F41EC6DD-15A3-40D4-9E8D-0BC9F5EB5A0C}" destId="{9A3B55CC-FF09-4B2D-B227-459A3294C983}" srcOrd="0" destOrd="0" presId="urn:microsoft.com/office/officeart/2011/layout/TabList"/>
    <dgm:cxn modelId="{AB37F3C4-8B3F-4147-9B7F-731FE53B7780}" srcId="{2C2666CE-1514-4641-A490-76CFA5280B4C}" destId="{1C1D5A97-73AC-4293-A84A-AE15A1DF0477}" srcOrd="1" destOrd="0" parTransId="{8C874BE5-2B5B-4329-A61F-89FFA648EFAC}" sibTransId="{B5999EAF-95DB-4798-9431-E46D707774E4}"/>
    <dgm:cxn modelId="{CE6B5104-36C1-4767-8301-405EB864E892}" srcId="{2C2666CE-1514-4641-A490-76CFA5280B4C}" destId="{669A75DE-2DAB-496E-AA2F-77B0342C40BB}" srcOrd="2" destOrd="0" parTransId="{042AB06B-D140-40BA-A487-772426B3D9BA}" sibTransId="{89578585-005D-415F-B161-EAF343A4F0D0}"/>
    <dgm:cxn modelId="{C8C6942E-4618-4504-A52B-56A22C61EA16}" type="presParOf" srcId="{41C5B9A0-C256-4646-B763-91703F8AA2CB}" destId="{87FBBA2D-5C55-40FE-8A7E-B142F9FDB494}" srcOrd="0" destOrd="0" presId="urn:microsoft.com/office/officeart/2011/layout/TabList"/>
    <dgm:cxn modelId="{C4507554-60B3-42CE-97EC-199BCD3EF70D}" type="presParOf" srcId="{87FBBA2D-5C55-40FE-8A7E-B142F9FDB494}" destId="{33D66BA0-97CC-4D1F-BDED-D7F40F50CB7B}" srcOrd="0" destOrd="0" presId="urn:microsoft.com/office/officeart/2011/layout/TabList"/>
    <dgm:cxn modelId="{0412DBAB-7094-4EF8-BF7A-228F9E6734BF}" type="presParOf" srcId="{87FBBA2D-5C55-40FE-8A7E-B142F9FDB494}" destId="{497AE04B-4E73-415D-8C5C-673523643E49}" srcOrd="1" destOrd="0" presId="urn:microsoft.com/office/officeart/2011/layout/TabList"/>
    <dgm:cxn modelId="{2961EFD0-2E3D-485B-BCA0-55C43296BB8C}" type="presParOf" srcId="{87FBBA2D-5C55-40FE-8A7E-B142F9FDB494}" destId="{B73F680D-F2E2-461E-993C-1441C6ABEF69}" srcOrd="2" destOrd="0" presId="urn:microsoft.com/office/officeart/2011/layout/TabList"/>
    <dgm:cxn modelId="{677414CA-B6F8-4FDE-B452-6CDEA5BB55F4}" type="presParOf" srcId="{41C5B9A0-C256-4646-B763-91703F8AA2CB}" destId="{A9934732-3D2A-4F3A-9947-404CB89B969E}" srcOrd="1" destOrd="0" presId="urn:microsoft.com/office/officeart/2011/layout/TabList"/>
    <dgm:cxn modelId="{A217F57D-79B0-4D91-93A6-2BBBE3985B8A}" type="presParOf" srcId="{41C5B9A0-C256-4646-B763-91703F8AA2CB}" destId="{70D00D2E-E989-4503-8F80-8DB694334FE1}" srcOrd="2" destOrd="0" presId="urn:microsoft.com/office/officeart/2011/layout/TabList"/>
    <dgm:cxn modelId="{7ECFB6F1-2FE9-4BBA-81D5-C13E7335E4B6}" type="presParOf" srcId="{41C5B9A0-C256-4646-B763-91703F8AA2CB}" destId="{374F5A6D-9573-41B8-9345-1823D3739D1B}" srcOrd="3" destOrd="0" presId="urn:microsoft.com/office/officeart/2011/layout/TabList"/>
    <dgm:cxn modelId="{F54266E6-F9D2-4E2C-A0A0-8AB119E69AC5}" type="presParOf" srcId="{374F5A6D-9573-41B8-9345-1823D3739D1B}" destId="{A0CEFBD9-D283-46BE-AE4C-3F776D525A7F}" srcOrd="0" destOrd="0" presId="urn:microsoft.com/office/officeart/2011/layout/TabList"/>
    <dgm:cxn modelId="{06FFAD1C-90E3-43BD-8969-15E1C65CDAFB}" type="presParOf" srcId="{374F5A6D-9573-41B8-9345-1823D3739D1B}" destId="{3DE5F589-B4B2-460A-B868-2FE60DA2D7AD}" srcOrd="1" destOrd="0" presId="urn:microsoft.com/office/officeart/2011/layout/TabList"/>
    <dgm:cxn modelId="{F3FC4237-0A5E-472E-8735-135D8B2F572A}" type="presParOf" srcId="{374F5A6D-9573-41B8-9345-1823D3739D1B}" destId="{6256B2BE-4A70-43B7-BCB9-168C2B9D7EF7}" srcOrd="2" destOrd="0" presId="urn:microsoft.com/office/officeart/2011/layout/TabList"/>
    <dgm:cxn modelId="{4BBF9887-D7FE-4408-A98A-152A942054DC}" type="presParOf" srcId="{41C5B9A0-C256-4646-B763-91703F8AA2CB}" destId="{9E131B7D-00CA-414C-89C1-3BC793039BB3}" srcOrd="4" destOrd="0" presId="urn:microsoft.com/office/officeart/2011/layout/TabList"/>
    <dgm:cxn modelId="{49BF5364-8200-4E32-8719-957EA53B4031}" type="presParOf" srcId="{41C5B9A0-C256-4646-B763-91703F8AA2CB}" destId="{C399E8D7-9145-4EFD-8DEB-2A385F451AD9}" srcOrd="5" destOrd="0" presId="urn:microsoft.com/office/officeart/2011/layout/TabList"/>
    <dgm:cxn modelId="{5FAE8C07-31FF-4259-A808-8C2DDBEAB982}" type="presParOf" srcId="{41C5B9A0-C256-4646-B763-91703F8AA2CB}" destId="{148A4660-CC9F-4436-8E6F-A556EE071DA1}" srcOrd="6" destOrd="0" presId="urn:microsoft.com/office/officeart/2011/layout/TabList"/>
    <dgm:cxn modelId="{28B0E46B-A490-4EDF-A72C-6A79A5849656}" type="presParOf" srcId="{148A4660-CC9F-4436-8E6F-A556EE071DA1}" destId="{9061BA93-2F5E-4C24-94CE-396BD62A95E8}" srcOrd="0" destOrd="0" presId="urn:microsoft.com/office/officeart/2011/layout/TabList"/>
    <dgm:cxn modelId="{4E83A8DE-F001-4176-A899-A7D48D3264D2}" type="presParOf" srcId="{148A4660-CC9F-4436-8E6F-A556EE071DA1}" destId="{009F9D34-7CCA-433E-BB50-8C6EEE619AE7}" srcOrd="1" destOrd="0" presId="urn:microsoft.com/office/officeart/2011/layout/TabList"/>
    <dgm:cxn modelId="{E3FC2E44-E992-4357-B596-CFCED161FC2D}" type="presParOf" srcId="{148A4660-CC9F-4436-8E6F-A556EE071DA1}" destId="{F7368D96-F398-46DF-84E5-125A02C22CB1}" srcOrd="2" destOrd="0" presId="urn:microsoft.com/office/officeart/2011/layout/TabList"/>
    <dgm:cxn modelId="{45C054FA-5617-4287-B507-6C25653D55E8}" type="presParOf" srcId="{41C5B9A0-C256-4646-B763-91703F8AA2CB}" destId="{1FEF8A21-0747-4FC9-80EB-04135E27376D}" srcOrd="7" destOrd="0" presId="urn:microsoft.com/office/officeart/2011/layout/TabList"/>
    <dgm:cxn modelId="{2D813614-FFDC-45D7-B334-F6A3A7C29426}" type="presParOf" srcId="{41C5B9A0-C256-4646-B763-91703F8AA2CB}" destId="{3A035EBE-E0BA-4598-A53E-E505C62534DD}" srcOrd="8" destOrd="0" presId="urn:microsoft.com/office/officeart/2011/layout/TabList"/>
    <dgm:cxn modelId="{C8042524-E96C-4886-9E56-D1625768E20C}" type="presParOf" srcId="{41C5B9A0-C256-4646-B763-91703F8AA2CB}" destId="{C506C31E-B9A3-4F3A-BB05-3BFAD228BCF9}" srcOrd="9" destOrd="0" presId="urn:microsoft.com/office/officeart/2011/layout/TabList"/>
    <dgm:cxn modelId="{F0ECA205-36B6-46E5-890D-5838C777919B}" type="presParOf" srcId="{C506C31E-B9A3-4F3A-BB05-3BFAD228BCF9}" destId="{6C3918F7-B0FF-41F5-8C3A-57A4055E7203}" srcOrd="0" destOrd="0" presId="urn:microsoft.com/office/officeart/2011/layout/TabList"/>
    <dgm:cxn modelId="{2DDAEDB1-F1E1-4D7D-AD01-86747EE9DE34}" type="presParOf" srcId="{C506C31E-B9A3-4F3A-BB05-3BFAD228BCF9}" destId="{B1FE5202-9F66-4D6D-B43D-9C5791CA059D}" srcOrd="1" destOrd="0" presId="urn:microsoft.com/office/officeart/2011/layout/TabList"/>
    <dgm:cxn modelId="{4380BE23-432A-4F16-AF51-22962CAFB55F}" type="presParOf" srcId="{C506C31E-B9A3-4F3A-BB05-3BFAD228BCF9}" destId="{8829E51D-0B69-4126-A0EA-9CF986F1EC90}" srcOrd="2" destOrd="0" presId="urn:microsoft.com/office/officeart/2011/layout/TabList"/>
    <dgm:cxn modelId="{50913FBC-C1E7-48FC-9469-DA229D0B47ED}" type="presParOf" srcId="{41C5B9A0-C256-4646-B763-91703F8AA2CB}" destId="{D2BF1C63-C8CB-490E-968B-9ED3AA5DE01C}" srcOrd="10" destOrd="0" presId="urn:microsoft.com/office/officeart/2011/layout/TabList"/>
    <dgm:cxn modelId="{3F7B8A93-EB63-4584-BD88-03E00C3C3274}" type="presParOf" srcId="{41C5B9A0-C256-4646-B763-91703F8AA2CB}" destId="{8B8AE7F9-669E-4C2B-B8C6-C0AC623B859F}" srcOrd="11" destOrd="0" presId="urn:microsoft.com/office/officeart/2011/layout/TabList"/>
    <dgm:cxn modelId="{5BCE0322-CABE-49F5-9CE9-ADB9A0A8854C}" type="presParOf" srcId="{41C5B9A0-C256-4646-B763-91703F8AA2CB}" destId="{87A19931-6DCE-401D-AEA8-16672F096DE7}" srcOrd="12" destOrd="0" presId="urn:microsoft.com/office/officeart/2011/layout/TabList"/>
    <dgm:cxn modelId="{55D94ED1-7BD0-402C-BA6A-01F9808F728A}" type="presParOf" srcId="{87A19931-6DCE-401D-AEA8-16672F096DE7}" destId="{A92A3545-EA19-4313-9ED6-B8964C31E48D}" srcOrd="0" destOrd="0" presId="urn:microsoft.com/office/officeart/2011/layout/TabList"/>
    <dgm:cxn modelId="{60C5EA8E-A5DB-4A8D-B30B-364894768F29}" type="presParOf" srcId="{87A19931-6DCE-401D-AEA8-16672F096DE7}" destId="{9A3B55CC-FF09-4B2D-B227-459A3294C983}" srcOrd="1" destOrd="0" presId="urn:microsoft.com/office/officeart/2011/layout/TabList"/>
    <dgm:cxn modelId="{30F4A03E-473C-4319-AF8A-4878A9067DE5}" type="presParOf" srcId="{87A19931-6DCE-401D-AEA8-16672F096DE7}" destId="{4D7A636C-9D6F-4BD0-AF4D-7C79AFEAE0D6}" srcOrd="2" destOrd="0" presId="urn:microsoft.com/office/officeart/2011/layout/TabList"/>
    <dgm:cxn modelId="{F94FFD19-31C6-47C2-AF58-52B4C421DDA8}" type="presParOf" srcId="{41C5B9A0-C256-4646-B763-91703F8AA2CB}" destId="{4A8B3E66-1193-4A29-8901-693679C17766}" srcOrd="13" destOrd="0" presId="urn:microsoft.com/office/officeart/2011/layout/Tab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29C495-1F2B-480A-A4EE-B76C993E14EC}" type="doc">
      <dgm:prSet loTypeId="urn:microsoft.com/office/officeart/2005/8/layout/hProcess4" loCatId="process" qsTypeId="urn:microsoft.com/office/officeart/2005/8/quickstyle/simple1" qsCatId="simple" csTypeId="urn:microsoft.com/office/officeart/2005/8/colors/colorful1#1" csCatId="colorful" phldr="1"/>
      <dgm:spPr/>
      <dgm:t>
        <a:bodyPr/>
        <a:lstStyle/>
        <a:p>
          <a:endParaRPr lang="fr-FR"/>
        </a:p>
      </dgm:t>
    </dgm:pt>
    <dgm:pt modelId="{C9D63761-E95E-4045-95D7-3F13F93B5DC2}">
      <dgm:prSet phldrT="[Texte]"/>
      <dgm:spPr>
        <a:xfrm>
          <a:off x="2113963" y="502893"/>
          <a:ext cx="1206272" cy="479694"/>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fr-FR" dirty="0">
              <a:solidFill>
                <a:sysClr val="window" lastClr="FFFFFF"/>
              </a:solidFill>
              <a:latin typeface="Calibri"/>
              <a:ea typeface="+mn-ea"/>
              <a:cs typeface="+mn-cs"/>
            </a:rPr>
            <a:t>Référentiel du risque</a:t>
          </a:r>
        </a:p>
      </dgm:t>
    </dgm:pt>
    <dgm:pt modelId="{22D68C1C-9028-472A-8826-DA8119E219F1}" type="parTrans" cxnId="{16D4305F-FC1E-41AB-956E-F8B4FD215E9C}">
      <dgm:prSet/>
      <dgm:spPr/>
      <dgm:t>
        <a:bodyPr/>
        <a:lstStyle/>
        <a:p>
          <a:endParaRPr lang="fr-FR"/>
        </a:p>
      </dgm:t>
    </dgm:pt>
    <dgm:pt modelId="{FD10EE1A-596D-4F42-9175-5B8BCC6D43FD}" type="sibTrans" cxnId="{16D4305F-FC1E-41AB-956E-F8B4FD215E9C}">
      <dgm:prSet/>
      <dgm:spPr>
        <a:xfrm>
          <a:off x="2539600" y="13640"/>
          <a:ext cx="1797940" cy="1797940"/>
        </a:xfrm>
        <a:solidFill>
          <a:srgbClr val="9BBB59">
            <a:hueOff val="0"/>
            <a:satOff val="0"/>
            <a:lumOff val="0"/>
            <a:alphaOff val="0"/>
          </a:srgbClr>
        </a:solidFill>
        <a:ln>
          <a:noFill/>
        </a:ln>
        <a:effectLst/>
      </dgm:spPr>
      <dgm:t>
        <a:bodyPr/>
        <a:lstStyle/>
        <a:p>
          <a:endParaRPr lang="fr-FR"/>
        </a:p>
      </dgm:t>
    </dgm:pt>
    <dgm:pt modelId="{1F0FE2D3-B02E-4CBF-A6B2-836AB602D21E}">
      <dgm:prSet phldrT="[Texte]"/>
      <dgm:spPr>
        <a:xfrm>
          <a:off x="1812395" y="742741"/>
          <a:ext cx="1357056" cy="1119287"/>
        </a:xfr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Cartographie </a:t>
          </a:r>
          <a:r>
            <a:rPr lang="fr-FR" dirty="0">
              <a:solidFill>
                <a:sysClr val="windowText" lastClr="000000">
                  <a:hueOff val="0"/>
                  <a:satOff val="0"/>
                  <a:lumOff val="0"/>
                  <a:alphaOff val="0"/>
                </a:sysClr>
              </a:solidFill>
              <a:latin typeface="Calibri"/>
              <a:ea typeface="+mn-ea"/>
              <a:cs typeface="+mn-cs"/>
            </a:rPr>
            <a:t>conceptuelle des équipements et des groupement d'équipement associé à une opération</a:t>
          </a:r>
        </a:p>
      </dgm:t>
    </dgm:pt>
    <dgm:pt modelId="{A6684442-0DE4-4C2F-AFC3-2D8C92FC9696}" type="parTrans" cxnId="{68D26FE2-43E5-4572-849B-481723F2E327}">
      <dgm:prSet/>
      <dgm:spPr/>
      <dgm:t>
        <a:bodyPr/>
        <a:lstStyle/>
        <a:p>
          <a:endParaRPr lang="fr-FR"/>
        </a:p>
      </dgm:t>
    </dgm:pt>
    <dgm:pt modelId="{992A6546-1BEF-4C40-8C9D-6CD858A2E12D}" type="sibTrans" cxnId="{68D26FE2-43E5-4572-849B-481723F2E327}">
      <dgm:prSet/>
      <dgm:spPr/>
      <dgm:t>
        <a:bodyPr/>
        <a:lstStyle/>
        <a:p>
          <a:endParaRPr lang="fr-FR"/>
        </a:p>
      </dgm:t>
    </dgm:pt>
    <dgm:pt modelId="{8666B773-38B3-4805-A73D-3826392F2D0D}">
      <dgm:prSet phldrT="[Texte]"/>
      <dgm:spPr>
        <a:xfrm>
          <a:off x="3926326" y="1622181"/>
          <a:ext cx="1206272" cy="479694"/>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fr-FR" dirty="0">
              <a:solidFill>
                <a:sysClr val="window" lastClr="FFFFFF"/>
              </a:solidFill>
              <a:latin typeface="Calibri"/>
              <a:ea typeface="+mn-ea"/>
              <a:cs typeface="+mn-cs"/>
            </a:rPr>
            <a:t>Analyse du risque</a:t>
          </a:r>
        </a:p>
      </dgm:t>
    </dgm:pt>
    <dgm:pt modelId="{32959E17-2E16-4CA6-B0DE-CB55E585A37E}" type="parTrans" cxnId="{27620051-3014-453D-A42D-431F17BAA257}">
      <dgm:prSet/>
      <dgm:spPr/>
      <dgm:t>
        <a:bodyPr/>
        <a:lstStyle/>
        <a:p>
          <a:endParaRPr lang="fr-FR"/>
        </a:p>
      </dgm:t>
    </dgm:pt>
    <dgm:pt modelId="{0923EB33-9F70-43B6-A199-D8AB874A6A27}" type="sibTrans" cxnId="{27620051-3014-453D-A42D-431F17BAA257}">
      <dgm:prSet/>
      <dgm:spPr>
        <a:xfrm>
          <a:off x="4363272" y="922704"/>
          <a:ext cx="1624538" cy="1624538"/>
        </a:xfrm>
        <a:solidFill>
          <a:srgbClr val="8064A2">
            <a:hueOff val="0"/>
            <a:satOff val="0"/>
            <a:lumOff val="0"/>
            <a:alphaOff val="0"/>
          </a:srgbClr>
        </a:solidFill>
        <a:ln>
          <a:noFill/>
        </a:ln>
        <a:effectLst/>
      </dgm:spPr>
      <dgm:t>
        <a:bodyPr/>
        <a:lstStyle/>
        <a:p>
          <a:endParaRPr lang="fr-FR"/>
        </a:p>
      </dgm:t>
    </dgm:pt>
    <dgm:pt modelId="{6D6AE9A4-94B8-4D87-9FF6-FABE0818814B}">
      <dgm:prSet phldrT="[Texte]"/>
      <dgm:spPr>
        <a:xfrm>
          <a:off x="3624758" y="742741"/>
          <a:ext cx="1357056" cy="1119287"/>
        </a:xfrm>
        <a:solidFill>
          <a:sysClr val="window" lastClr="FFFFFF">
            <a:alpha val="90000"/>
            <a:hueOff val="0"/>
            <a:satOff val="0"/>
            <a:lumOff val="0"/>
            <a:alphaOff val="0"/>
          </a:sysClr>
        </a:solidFill>
        <a:ln w="25400" cap="flat" cmpd="sng" algn="ctr">
          <a:solidFill>
            <a:srgbClr val="8064A2">
              <a:hueOff val="0"/>
              <a:satOff val="0"/>
              <a:lumOff val="0"/>
              <a:alphaOff val="0"/>
            </a:srgbClr>
          </a:solidFill>
          <a:prstDash val="solid"/>
        </a:ln>
        <a:effectLst/>
      </dgm:spPr>
      <dgm:t>
        <a:bodyPr/>
        <a:lstStyle/>
        <a:p>
          <a:r>
            <a:rPr lang="fr-FR" dirty="0">
              <a:solidFill>
                <a:sysClr val="windowText" lastClr="000000">
                  <a:hueOff val="0"/>
                  <a:satOff val="0"/>
                  <a:lumOff val="0"/>
                  <a:alphaOff val="0"/>
                </a:sysClr>
              </a:solidFill>
              <a:latin typeface="Calibri"/>
              <a:ea typeface="+mn-ea"/>
              <a:cs typeface="+mn-cs"/>
            </a:rPr>
            <a:t>Simulation de l'environnement contextuel (état des équipements et état capacitaire)</a:t>
          </a:r>
        </a:p>
      </dgm:t>
    </dgm:pt>
    <dgm:pt modelId="{6A3B799B-931D-42A8-80F9-BE2A63F1D970}" type="parTrans" cxnId="{53B512E8-BE46-45FB-A7D9-0C0BBCF5A107}">
      <dgm:prSet/>
      <dgm:spPr/>
      <dgm:t>
        <a:bodyPr/>
        <a:lstStyle/>
        <a:p>
          <a:endParaRPr lang="fr-FR"/>
        </a:p>
      </dgm:t>
    </dgm:pt>
    <dgm:pt modelId="{507CDD99-4891-4CBB-9807-151585610547}" type="sibTrans" cxnId="{53B512E8-BE46-45FB-A7D9-0C0BBCF5A107}">
      <dgm:prSet/>
      <dgm:spPr/>
      <dgm:t>
        <a:bodyPr/>
        <a:lstStyle/>
        <a:p>
          <a:endParaRPr lang="fr-FR"/>
        </a:p>
      </dgm:t>
    </dgm:pt>
    <dgm:pt modelId="{EF48C4F6-BFF4-40C0-AEDC-A7068A01C799}">
      <dgm:prSet phldrT="[Texte]"/>
      <dgm:spPr>
        <a:xfrm>
          <a:off x="5738689" y="502893"/>
          <a:ext cx="1206272" cy="479694"/>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fr-FR" dirty="0" smtClean="0">
              <a:solidFill>
                <a:sysClr val="window" lastClr="FFFFFF"/>
              </a:solidFill>
              <a:latin typeface="Calibri"/>
              <a:ea typeface="+mn-ea"/>
              <a:cs typeface="+mn-cs"/>
            </a:rPr>
            <a:t>Classification des opérations</a:t>
          </a:r>
          <a:endParaRPr lang="fr-FR" dirty="0">
            <a:solidFill>
              <a:sysClr val="window" lastClr="FFFFFF"/>
            </a:solidFill>
            <a:latin typeface="Calibri"/>
            <a:ea typeface="+mn-ea"/>
            <a:cs typeface="+mn-cs"/>
          </a:endParaRPr>
        </a:p>
      </dgm:t>
    </dgm:pt>
    <dgm:pt modelId="{1B729FFA-CEDE-4AF4-B7C0-5C4F485D7EC7}" type="parTrans" cxnId="{E2AC2D3C-6F25-4FC4-BD8A-69BD6B68C7CA}">
      <dgm:prSet/>
      <dgm:spPr/>
      <dgm:t>
        <a:bodyPr/>
        <a:lstStyle/>
        <a:p>
          <a:endParaRPr lang="fr-FR"/>
        </a:p>
      </dgm:t>
    </dgm:pt>
    <dgm:pt modelId="{A786D52D-9FF9-4E6C-AC55-DE875AB06D7E}" type="sibTrans" cxnId="{E2AC2D3C-6F25-4FC4-BD8A-69BD6B68C7CA}">
      <dgm:prSet/>
      <dgm:spPr/>
      <dgm:t>
        <a:bodyPr/>
        <a:lstStyle/>
        <a:p>
          <a:endParaRPr lang="fr-FR"/>
        </a:p>
      </dgm:t>
    </dgm:pt>
    <dgm:pt modelId="{C1E9944E-B2F9-48EA-B13F-E9B40E206C3F}">
      <dgm:prSet phldrT="[Texte]"/>
      <dgm:spPr>
        <a:xfrm>
          <a:off x="5437120" y="742741"/>
          <a:ext cx="1357056" cy="1119287"/>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Suivant niveau de risque :</a:t>
          </a:r>
          <a:endParaRPr lang="fr-FR" dirty="0">
            <a:solidFill>
              <a:sysClr val="windowText" lastClr="000000">
                <a:hueOff val="0"/>
                <a:satOff val="0"/>
                <a:lumOff val="0"/>
                <a:alphaOff val="0"/>
              </a:sysClr>
            </a:solidFill>
            <a:latin typeface="Calibri"/>
            <a:ea typeface="+mn-ea"/>
            <a:cs typeface="+mn-cs"/>
          </a:endParaRPr>
        </a:p>
      </dgm:t>
    </dgm:pt>
    <dgm:pt modelId="{10D5C357-9481-4DC0-B4AD-358B02FC48F3}" type="parTrans" cxnId="{CBD3D0BB-2781-4CBF-88A4-2C7DE3520759}">
      <dgm:prSet/>
      <dgm:spPr/>
      <dgm:t>
        <a:bodyPr/>
        <a:lstStyle/>
        <a:p>
          <a:endParaRPr lang="fr-FR"/>
        </a:p>
      </dgm:t>
    </dgm:pt>
    <dgm:pt modelId="{92289161-8A4B-4906-B3B6-D2189641958A}" type="sibTrans" cxnId="{CBD3D0BB-2781-4CBF-88A4-2C7DE3520759}">
      <dgm:prSet/>
      <dgm:spPr/>
      <dgm:t>
        <a:bodyPr/>
        <a:lstStyle/>
        <a:p>
          <a:endParaRPr lang="fr-FR"/>
        </a:p>
      </dgm:t>
    </dgm:pt>
    <dgm:pt modelId="{9F67B2CA-3B5B-42E6-BF8D-418CCE686EDA}">
      <dgm:prSet phldrT="[Texte]"/>
      <dgm:spPr>
        <a:xfrm>
          <a:off x="1812395" y="742741"/>
          <a:ext cx="1357056" cy="1119287"/>
        </a:xfr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r>
            <a:rPr lang="fr-FR" dirty="0">
              <a:solidFill>
                <a:sysClr val="windowText" lastClr="000000">
                  <a:hueOff val="0"/>
                  <a:satOff val="0"/>
                  <a:lumOff val="0"/>
                  <a:alphaOff val="0"/>
                </a:sysClr>
              </a:solidFill>
              <a:latin typeface="Calibri"/>
              <a:ea typeface="+mn-ea"/>
              <a:cs typeface="+mn-cs"/>
            </a:rPr>
            <a:t>Cartographie des états </a:t>
          </a:r>
          <a:r>
            <a:rPr lang="fr-FR" dirty="0" smtClean="0">
              <a:solidFill>
                <a:sysClr val="windowText" lastClr="000000">
                  <a:hueOff val="0"/>
                  <a:satOff val="0"/>
                  <a:lumOff val="0"/>
                  <a:alphaOff val="0"/>
                </a:sysClr>
              </a:solidFill>
              <a:latin typeface="Calibri"/>
              <a:ea typeface="+mn-ea"/>
              <a:cs typeface="+mn-cs"/>
            </a:rPr>
            <a:t>capacitaires</a:t>
          </a:r>
          <a:endParaRPr lang="fr-FR" dirty="0">
            <a:solidFill>
              <a:sysClr val="windowText" lastClr="000000">
                <a:hueOff val="0"/>
                <a:satOff val="0"/>
                <a:lumOff val="0"/>
                <a:alphaOff val="0"/>
              </a:sysClr>
            </a:solidFill>
            <a:latin typeface="Calibri"/>
            <a:ea typeface="+mn-ea"/>
            <a:cs typeface="+mn-cs"/>
          </a:endParaRPr>
        </a:p>
      </dgm:t>
    </dgm:pt>
    <dgm:pt modelId="{FB4DF39D-21A1-473B-8081-060567197E9A}" type="parTrans" cxnId="{7CF8B64A-C3E5-4EAB-B3F4-56887512D65E}">
      <dgm:prSet/>
      <dgm:spPr/>
      <dgm:t>
        <a:bodyPr/>
        <a:lstStyle/>
        <a:p>
          <a:endParaRPr lang="fr-FR"/>
        </a:p>
      </dgm:t>
    </dgm:pt>
    <dgm:pt modelId="{522B0EAF-DFAC-442A-9000-4C7BCEE82668}" type="sibTrans" cxnId="{7CF8B64A-C3E5-4EAB-B3F4-56887512D65E}">
      <dgm:prSet/>
      <dgm:spPr/>
      <dgm:t>
        <a:bodyPr/>
        <a:lstStyle/>
        <a:p>
          <a:endParaRPr lang="fr-FR"/>
        </a:p>
      </dgm:t>
    </dgm:pt>
    <dgm:pt modelId="{A6B7B669-189A-4349-A9B1-C165F9D34E93}">
      <dgm:prSet phldrT="[Texte]"/>
      <dgm:spPr>
        <a:xfrm>
          <a:off x="3624758" y="742741"/>
          <a:ext cx="1357056" cy="1119287"/>
        </a:xfrm>
        <a:solidFill>
          <a:sysClr val="window" lastClr="FFFFFF">
            <a:alpha val="90000"/>
            <a:hueOff val="0"/>
            <a:satOff val="0"/>
            <a:lumOff val="0"/>
            <a:alphaOff val="0"/>
          </a:sysClr>
        </a:solidFill>
        <a:ln w="25400" cap="flat" cmpd="sng" algn="ctr">
          <a:solidFill>
            <a:srgbClr val="8064A2">
              <a:hueOff val="0"/>
              <a:satOff val="0"/>
              <a:lumOff val="0"/>
              <a:alphaOff val="0"/>
            </a:srgbClr>
          </a:solidFill>
          <a:prstDash val="solid"/>
        </a:ln>
        <a:effectLst/>
      </dgm:spPr>
      <dgm:t>
        <a:bodyPr/>
        <a:lstStyle/>
        <a:p>
          <a:r>
            <a:rPr lang="fr-FR" dirty="0">
              <a:solidFill>
                <a:sysClr val="windowText" lastClr="000000">
                  <a:hueOff val="0"/>
                  <a:satOff val="0"/>
                  <a:lumOff val="0"/>
                  <a:alphaOff val="0"/>
                </a:sysClr>
              </a:solidFill>
              <a:latin typeface="Calibri"/>
              <a:ea typeface="+mn-ea"/>
              <a:cs typeface="+mn-cs"/>
            </a:rPr>
            <a:t>Simulation de l'environnement contextuel au cours de l'opération</a:t>
          </a:r>
        </a:p>
      </dgm:t>
    </dgm:pt>
    <dgm:pt modelId="{D04995D3-9E5B-4DCF-900E-667B667B57F1}" type="parTrans" cxnId="{75EFE29B-452F-4592-BB58-D1492B7D8330}">
      <dgm:prSet/>
      <dgm:spPr/>
      <dgm:t>
        <a:bodyPr/>
        <a:lstStyle/>
        <a:p>
          <a:endParaRPr lang="fr-FR"/>
        </a:p>
      </dgm:t>
    </dgm:pt>
    <dgm:pt modelId="{5AE95686-C4EB-42D2-82D7-BEA278111742}" type="sibTrans" cxnId="{75EFE29B-452F-4592-BB58-D1492B7D8330}">
      <dgm:prSet/>
      <dgm:spPr/>
      <dgm:t>
        <a:bodyPr/>
        <a:lstStyle/>
        <a:p>
          <a:endParaRPr lang="fr-FR"/>
        </a:p>
      </dgm:t>
    </dgm:pt>
    <dgm:pt modelId="{0688BB02-B813-47E1-8A87-FBDFCFFAAFD8}">
      <dgm:prSet phldrT="[Texte]"/>
      <dgm:spPr>
        <a:xfrm>
          <a:off x="5437120" y="742741"/>
          <a:ext cx="1357056" cy="1119287"/>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Planification spécifique</a:t>
          </a:r>
          <a:endParaRPr lang="fr-FR" dirty="0">
            <a:solidFill>
              <a:sysClr val="windowText" lastClr="000000">
                <a:hueOff val="0"/>
                <a:satOff val="0"/>
                <a:lumOff val="0"/>
                <a:alphaOff val="0"/>
              </a:sysClr>
            </a:solidFill>
            <a:latin typeface="Calibri"/>
            <a:ea typeface="+mn-ea"/>
            <a:cs typeface="+mn-cs"/>
          </a:endParaRPr>
        </a:p>
      </dgm:t>
    </dgm:pt>
    <dgm:pt modelId="{B0590DB7-66CF-43E1-87F5-52977B7707E2}" type="parTrans" cxnId="{76F3AAD8-1F0B-4C73-BC02-53831F5BF44A}">
      <dgm:prSet/>
      <dgm:spPr/>
      <dgm:t>
        <a:bodyPr/>
        <a:lstStyle/>
        <a:p>
          <a:endParaRPr lang="fr-FR"/>
        </a:p>
      </dgm:t>
    </dgm:pt>
    <dgm:pt modelId="{C77DB296-9506-4C38-A6F9-C556F031F50D}" type="sibTrans" cxnId="{76F3AAD8-1F0B-4C73-BC02-53831F5BF44A}">
      <dgm:prSet/>
      <dgm:spPr/>
      <dgm:t>
        <a:bodyPr/>
        <a:lstStyle/>
        <a:p>
          <a:endParaRPr lang="fr-FR"/>
        </a:p>
      </dgm:t>
    </dgm:pt>
    <dgm:pt modelId="{CB18F807-262C-4FD3-BA08-7BCC31610C27}">
      <dgm:prSet phldrT="[Texte]"/>
      <dgm:spPr>
        <a:xfrm>
          <a:off x="5437120" y="742741"/>
          <a:ext cx="1357056" cy="1119287"/>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 Dossier opération</a:t>
          </a:r>
          <a:endParaRPr lang="fr-FR" dirty="0">
            <a:solidFill>
              <a:sysClr val="windowText" lastClr="000000">
                <a:hueOff val="0"/>
                <a:satOff val="0"/>
                <a:lumOff val="0"/>
                <a:alphaOff val="0"/>
              </a:sysClr>
            </a:solidFill>
            <a:latin typeface="Calibri"/>
            <a:ea typeface="+mn-ea"/>
            <a:cs typeface="+mn-cs"/>
          </a:endParaRPr>
        </a:p>
      </dgm:t>
    </dgm:pt>
    <dgm:pt modelId="{D6753AAF-17F7-4E08-B811-6C09908192D0}" type="parTrans" cxnId="{22F07C76-C329-4E31-AF20-0C3790EC6D31}">
      <dgm:prSet/>
      <dgm:spPr/>
      <dgm:t>
        <a:bodyPr/>
        <a:lstStyle/>
        <a:p>
          <a:endParaRPr lang="fr-FR"/>
        </a:p>
      </dgm:t>
    </dgm:pt>
    <dgm:pt modelId="{D3408A77-F8D3-4429-92CF-E6DB0E64D0FE}" type="sibTrans" cxnId="{22F07C76-C329-4E31-AF20-0C3790EC6D31}">
      <dgm:prSet/>
      <dgm:spPr/>
      <dgm:t>
        <a:bodyPr/>
        <a:lstStyle/>
        <a:p>
          <a:endParaRPr lang="fr-FR"/>
        </a:p>
      </dgm:t>
    </dgm:pt>
    <dgm:pt modelId="{9A183398-47AC-4316-9242-2655506657ED}">
      <dgm:prSet phldrT="[Texte]"/>
      <dgm:spPr>
        <a:xfrm>
          <a:off x="5437120" y="742741"/>
          <a:ext cx="1357056" cy="1119287"/>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 Identification des  procédures de retour arrière</a:t>
          </a:r>
          <a:endParaRPr lang="fr-FR" dirty="0">
            <a:solidFill>
              <a:sysClr val="windowText" lastClr="000000">
                <a:hueOff val="0"/>
                <a:satOff val="0"/>
                <a:lumOff val="0"/>
                <a:alphaOff val="0"/>
              </a:sysClr>
            </a:solidFill>
            <a:latin typeface="Calibri"/>
            <a:ea typeface="+mn-ea"/>
            <a:cs typeface="+mn-cs"/>
          </a:endParaRPr>
        </a:p>
      </dgm:t>
    </dgm:pt>
    <dgm:pt modelId="{72025F28-0E3D-4F98-9E8D-9CD5AFBEEB72}" type="parTrans" cxnId="{8C980D13-05ED-43AC-8CA9-CAD84A7915AC}">
      <dgm:prSet/>
      <dgm:spPr/>
      <dgm:t>
        <a:bodyPr/>
        <a:lstStyle/>
        <a:p>
          <a:endParaRPr lang="fr-FR"/>
        </a:p>
      </dgm:t>
    </dgm:pt>
    <dgm:pt modelId="{E645F584-F8E1-4815-9569-35F67491D10A}" type="sibTrans" cxnId="{8C980D13-05ED-43AC-8CA9-CAD84A7915AC}">
      <dgm:prSet/>
      <dgm:spPr/>
      <dgm:t>
        <a:bodyPr/>
        <a:lstStyle/>
        <a:p>
          <a:endParaRPr lang="fr-FR"/>
        </a:p>
      </dgm:t>
    </dgm:pt>
    <dgm:pt modelId="{A50BEEBC-5B46-4DD6-9B2C-FCDADE6A45DB}">
      <dgm:prSet phldrT="[Texte]"/>
      <dgm:spPr>
        <a:xfrm>
          <a:off x="5437120" y="742741"/>
          <a:ext cx="1357056" cy="1119287"/>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a:t>
          </a:r>
          <a:endParaRPr lang="fr-FR" dirty="0">
            <a:solidFill>
              <a:sysClr val="windowText" lastClr="000000">
                <a:hueOff val="0"/>
                <a:satOff val="0"/>
                <a:lumOff val="0"/>
                <a:alphaOff val="0"/>
              </a:sysClr>
            </a:solidFill>
            <a:latin typeface="Calibri"/>
            <a:ea typeface="+mn-ea"/>
            <a:cs typeface="+mn-cs"/>
          </a:endParaRPr>
        </a:p>
      </dgm:t>
    </dgm:pt>
    <dgm:pt modelId="{1C2E463D-1973-417D-86CB-F2447E9D0FB7}" type="parTrans" cxnId="{ED19865A-5156-4F2E-96C9-FA886363E87A}">
      <dgm:prSet/>
      <dgm:spPr/>
      <dgm:t>
        <a:bodyPr/>
        <a:lstStyle/>
        <a:p>
          <a:endParaRPr lang="fr-FR"/>
        </a:p>
      </dgm:t>
    </dgm:pt>
    <dgm:pt modelId="{C9AFB5C0-336A-4D4D-9A36-B878A572E953}" type="sibTrans" cxnId="{ED19865A-5156-4F2E-96C9-FA886363E87A}">
      <dgm:prSet/>
      <dgm:spPr/>
      <dgm:t>
        <a:bodyPr/>
        <a:lstStyle/>
        <a:p>
          <a:endParaRPr lang="fr-FR"/>
        </a:p>
      </dgm:t>
    </dgm:pt>
    <dgm:pt modelId="{3905217F-F7DB-45BD-8D38-D93E773F123F}">
      <dgm:prSet phldrT="[Texte]"/>
      <dgm:spPr>
        <a:xfrm>
          <a:off x="301601" y="1622181"/>
          <a:ext cx="1206272" cy="479694"/>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fr-FR" dirty="0" smtClean="0">
              <a:solidFill>
                <a:sysClr val="window" lastClr="FFFFFF"/>
              </a:solidFill>
              <a:latin typeface="Calibri"/>
              <a:ea typeface="+mn-ea"/>
              <a:cs typeface="+mn-cs"/>
            </a:rPr>
            <a:t>Définition du risque</a:t>
          </a:r>
          <a:endParaRPr lang="fr-FR" dirty="0">
            <a:solidFill>
              <a:sysClr val="window" lastClr="FFFFFF"/>
            </a:solidFill>
            <a:latin typeface="Calibri"/>
            <a:ea typeface="+mn-ea"/>
            <a:cs typeface="+mn-cs"/>
          </a:endParaRPr>
        </a:p>
      </dgm:t>
    </dgm:pt>
    <dgm:pt modelId="{55897419-CF67-425A-B536-E8FD0D9EA817}" type="parTrans" cxnId="{7E254FAA-CD04-4AA8-9640-F6E5BD237D9E}">
      <dgm:prSet/>
      <dgm:spPr/>
      <dgm:t>
        <a:bodyPr/>
        <a:lstStyle/>
        <a:p>
          <a:endParaRPr lang="fr-FR"/>
        </a:p>
      </dgm:t>
    </dgm:pt>
    <dgm:pt modelId="{4D76D623-0225-4EC9-94A1-D4F3D4CF8EEE}" type="sibTrans" cxnId="{7E254FAA-CD04-4AA8-9640-F6E5BD237D9E}">
      <dgm:prSet/>
      <dgm:spPr>
        <a:xfrm>
          <a:off x="738547" y="922704"/>
          <a:ext cx="1624538" cy="1624538"/>
        </a:xfrm>
        <a:solidFill>
          <a:srgbClr val="C0504D">
            <a:hueOff val="0"/>
            <a:satOff val="0"/>
            <a:lumOff val="0"/>
            <a:alphaOff val="0"/>
          </a:srgbClr>
        </a:solidFill>
        <a:ln>
          <a:noFill/>
        </a:ln>
        <a:effectLst/>
      </dgm:spPr>
      <dgm:t>
        <a:bodyPr/>
        <a:lstStyle/>
        <a:p>
          <a:endParaRPr lang="fr-FR"/>
        </a:p>
      </dgm:t>
    </dgm:pt>
    <dgm:pt modelId="{680B0A18-6BD9-4CA7-A04C-F25A9AA1F289}">
      <dgm:prSet phldrT="[Texte]"/>
      <dgm:spPr>
        <a:xfrm>
          <a:off x="33" y="742741"/>
          <a:ext cx="1357056" cy="1119287"/>
        </a:xfr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Criticité période,</a:t>
          </a:r>
          <a:endParaRPr lang="fr-FR" dirty="0">
            <a:solidFill>
              <a:sysClr val="windowText" lastClr="000000">
                <a:hueOff val="0"/>
                <a:satOff val="0"/>
                <a:lumOff val="0"/>
                <a:alphaOff val="0"/>
              </a:sysClr>
            </a:solidFill>
            <a:latin typeface="Calibri"/>
            <a:ea typeface="+mn-ea"/>
            <a:cs typeface="+mn-cs"/>
          </a:endParaRPr>
        </a:p>
      </dgm:t>
    </dgm:pt>
    <dgm:pt modelId="{D6392C7A-7B46-4E88-B660-BC2C98D5B52E}" type="parTrans" cxnId="{0A546E47-C8C4-496A-9AF1-3923335552D8}">
      <dgm:prSet/>
      <dgm:spPr/>
      <dgm:t>
        <a:bodyPr/>
        <a:lstStyle/>
        <a:p>
          <a:endParaRPr lang="fr-FR"/>
        </a:p>
      </dgm:t>
    </dgm:pt>
    <dgm:pt modelId="{2C968B6C-9A81-4F8B-AC4D-A5A9A98E00D5}" type="sibTrans" cxnId="{0A546E47-C8C4-496A-9AF1-3923335552D8}">
      <dgm:prSet/>
      <dgm:spPr/>
      <dgm:t>
        <a:bodyPr/>
        <a:lstStyle/>
        <a:p>
          <a:endParaRPr lang="fr-FR"/>
        </a:p>
      </dgm:t>
    </dgm:pt>
    <dgm:pt modelId="{60528D48-AF4A-4EC4-B5DC-025665766574}">
      <dgm:prSet phldrT="[Texte]"/>
      <dgm:spPr>
        <a:xfrm>
          <a:off x="33" y="742741"/>
          <a:ext cx="1357056" cy="1119287"/>
        </a:xfr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 Indicateur / Niveau de risque associé</a:t>
          </a:r>
          <a:endParaRPr lang="fr-FR" dirty="0">
            <a:solidFill>
              <a:sysClr val="windowText" lastClr="000000">
                <a:hueOff val="0"/>
                <a:satOff val="0"/>
                <a:lumOff val="0"/>
                <a:alphaOff val="0"/>
              </a:sysClr>
            </a:solidFill>
            <a:latin typeface="Calibri"/>
            <a:ea typeface="+mn-ea"/>
            <a:cs typeface="+mn-cs"/>
          </a:endParaRPr>
        </a:p>
      </dgm:t>
    </dgm:pt>
    <dgm:pt modelId="{AB7D8940-0C91-479B-9DF9-5F9BE9CE52A6}" type="parTrans" cxnId="{E8480D93-41D9-4DB8-AE5B-F26EEFD11C34}">
      <dgm:prSet/>
      <dgm:spPr/>
      <dgm:t>
        <a:bodyPr/>
        <a:lstStyle/>
        <a:p>
          <a:endParaRPr lang="fr-FR"/>
        </a:p>
      </dgm:t>
    </dgm:pt>
    <dgm:pt modelId="{D0714E11-4235-4E31-909E-04E7DB827611}" type="sibTrans" cxnId="{E8480D93-41D9-4DB8-AE5B-F26EEFD11C34}">
      <dgm:prSet/>
      <dgm:spPr/>
      <dgm:t>
        <a:bodyPr/>
        <a:lstStyle/>
        <a:p>
          <a:endParaRPr lang="fr-FR"/>
        </a:p>
      </dgm:t>
    </dgm:pt>
    <dgm:pt modelId="{F607124F-81C1-4DA2-9C1F-E2943187F12B}">
      <dgm:prSet phldrT="[Texte]"/>
      <dgm:spPr>
        <a:xfrm>
          <a:off x="33" y="742741"/>
          <a:ext cx="1357056" cy="1119287"/>
        </a:xfr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 Conception structurelle</a:t>
          </a:r>
          <a:endParaRPr lang="fr-FR" dirty="0">
            <a:solidFill>
              <a:sysClr val="windowText" lastClr="000000">
                <a:hueOff val="0"/>
                <a:satOff val="0"/>
                <a:lumOff val="0"/>
                <a:alphaOff val="0"/>
              </a:sysClr>
            </a:solidFill>
            <a:latin typeface="Calibri"/>
            <a:ea typeface="+mn-ea"/>
            <a:cs typeface="+mn-cs"/>
          </a:endParaRPr>
        </a:p>
      </dgm:t>
    </dgm:pt>
    <dgm:pt modelId="{275C81A5-1165-4D10-8052-2218960E5185}" type="parTrans" cxnId="{DA3BF799-EB80-436B-B40E-9253FE05F6E6}">
      <dgm:prSet/>
      <dgm:spPr/>
      <dgm:t>
        <a:bodyPr/>
        <a:lstStyle/>
        <a:p>
          <a:endParaRPr lang="fr-FR"/>
        </a:p>
      </dgm:t>
    </dgm:pt>
    <dgm:pt modelId="{D62DD539-ED80-4739-B2C3-ABB1B66328C7}" type="sibTrans" cxnId="{DA3BF799-EB80-436B-B40E-9253FE05F6E6}">
      <dgm:prSet/>
      <dgm:spPr/>
      <dgm:t>
        <a:bodyPr/>
        <a:lstStyle/>
        <a:p>
          <a:endParaRPr lang="fr-FR"/>
        </a:p>
      </dgm:t>
    </dgm:pt>
    <dgm:pt modelId="{887521A5-7387-4B76-8887-E04009CFAD46}">
      <dgm:prSet phldrT="[Texte]"/>
      <dgm:spPr>
        <a:xfrm>
          <a:off x="33" y="742741"/>
          <a:ext cx="1357056" cy="1119287"/>
        </a:xfr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gm:spPr>
      <dgm:t>
        <a:bodyPr/>
        <a:lstStyle/>
        <a:p>
          <a:r>
            <a:rPr lang="fr-FR" dirty="0" smtClean="0">
              <a:solidFill>
                <a:sysClr val="windowText" lastClr="000000">
                  <a:hueOff val="0"/>
                  <a:satOff val="0"/>
                  <a:lumOff val="0"/>
                  <a:alphaOff val="0"/>
                </a:sysClr>
              </a:solidFill>
              <a:latin typeface="Calibri"/>
              <a:ea typeface="+mn-ea"/>
              <a:cs typeface="+mn-cs"/>
            </a:rPr>
            <a:t> Table de correspondance</a:t>
          </a:r>
          <a:endParaRPr lang="fr-FR" dirty="0">
            <a:solidFill>
              <a:sysClr val="windowText" lastClr="000000">
                <a:hueOff val="0"/>
                <a:satOff val="0"/>
                <a:lumOff val="0"/>
                <a:alphaOff val="0"/>
              </a:sysClr>
            </a:solidFill>
            <a:latin typeface="Calibri"/>
            <a:ea typeface="+mn-ea"/>
            <a:cs typeface="+mn-cs"/>
          </a:endParaRPr>
        </a:p>
      </dgm:t>
    </dgm:pt>
    <dgm:pt modelId="{6A18F1CE-0344-4694-97BB-E3C5A5CAF095}" type="parTrans" cxnId="{F9B7E0E1-F67D-4394-8EB7-E66FF4F8D14F}">
      <dgm:prSet/>
      <dgm:spPr/>
      <dgm:t>
        <a:bodyPr/>
        <a:lstStyle/>
        <a:p>
          <a:endParaRPr lang="fr-FR"/>
        </a:p>
      </dgm:t>
    </dgm:pt>
    <dgm:pt modelId="{56627ECF-E233-4C08-B8D3-6028D4D2E8B7}" type="sibTrans" cxnId="{F9B7E0E1-F67D-4394-8EB7-E66FF4F8D14F}">
      <dgm:prSet/>
      <dgm:spPr/>
      <dgm:t>
        <a:bodyPr/>
        <a:lstStyle/>
        <a:p>
          <a:endParaRPr lang="fr-FR"/>
        </a:p>
      </dgm:t>
    </dgm:pt>
    <dgm:pt modelId="{D0A69B21-80D7-4E2F-B1F8-277AD6150B7A}" type="pres">
      <dgm:prSet presAssocID="{A529C495-1F2B-480A-A4EE-B76C993E14EC}" presName="Name0" presStyleCnt="0">
        <dgm:presLayoutVars>
          <dgm:dir/>
          <dgm:animLvl val="lvl"/>
          <dgm:resizeHandles val="exact"/>
        </dgm:presLayoutVars>
      </dgm:prSet>
      <dgm:spPr/>
      <dgm:t>
        <a:bodyPr/>
        <a:lstStyle/>
        <a:p>
          <a:endParaRPr lang="fr-FR"/>
        </a:p>
      </dgm:t>
    </dgm:pt>
    <dgm:pt modelId="{29EC83ED-085B-43F7-885D-71AD136C1B24}" type="pres">
      <dgm:prSet presAssocID="{A529C495-1F2B-480A-A4EE-B76C993E14EC}" presName="tSp" presStyleCnt="0"/>
      <dgm:spPr/>
      <dgm:t>
        <a:bodyPr/>
        <a:lstStyle/>
        <a:p>
          <a:endParaRPr lang="fr-FR"/>
        </a:p>
      </dgm:t>
    </dgm:pt>
    <dgm:pt modelId="{754A8C8B-E801-4AF1-BD33-6D73786FB267}" type="pres">
      <dgm:prSet presAssocID="{A529C495-1F2B-480A-A4EE-B76C993E14EC}" presName="bSp" presStyleCnt="0"/>
      <dgm:spPr/>
      <dgm:t>
        <a:bodyPr/>
        <a:lstStyle/>
        <a:p>
          <a:endParaRPr lang="fr-FR"/>
        </a:p>
      </dgm:t>
    </dgm:pt>
    <dgm:pt modelId="{F4F6EA62-EFC3-4981-AC7F-773DB08E9D3A}" type="pres">
      <dgm:prSet presAssocID="{A529C495-1F2B-480A-A4EE-B76C993E14EC}" presName="process" presStyleCnt="0"/>
      <dgm:spPr/>
      <dgm:t>
        <a:bodyPr/>
        <a:lstStyle/>
        <a:p>
          <a:endParaRPr lang="fr-FR"/>
        </a:p>
      </dgm:t>
    </dgm:pt>
    <dgm:pt modelId="{0706299F-C775-4DCF-99B6-A6DAEC4145AF}" type="pres">
      <dgm:prSet presAssocID="{3905217F-F7DB-45BD-8D38-D93E773F123F}" presName="composite1" presStyleCnt="0"/>
      <dgm:spPr/>
      <dgm:t>
        <a:bodyPr/>
        <a:lstStyle/>
        <a:p>
          <a:endParaRPr lang="fr-FR"/>
        </a:p>
      </dgm:t>
    </dgm:pt>
    <dgm:pt modelId="{01139C3D-E01E-43D1-9FDE-61C038D47442}" type="pres">
      <dgm:prSet presAssocID="{3905217F-F7DB-45BD-8D38-D93E773F123F}" presName="dummyNode1" presStyleLbl="node1" presStyleIdx="0" presStyleCnt="4"/>
      <dgm:spPr/>
      <dgm:t>
        <a:bodyPr/>
        <a:lstStyle/>
        <a:p>
          <a:endParaRPr lang="fr-FR"/>
        </a:p>
      </dgm:t>
    </dgm:pt>
    <dgm:pt modelId="{41BCC39D-A88C-4B17-B29A-FF2BF189FECF}" type="pres">
      <dgm:prSet presAssocID="{3905217F-F7DB-45BD-8D38-D93E773F123F}" presName="childNode1" presStyleLbl="bgAcc1" presStyleIdx="0" presStyleCnt="4">
        <dgm:presLayoutVars>
          <dgm:bulletEnabled val="1"/>
        </dgm:presLayoutVars>
      </dgm:prSet>
      <dgm:spPr>
        <a:prstGeom prst="roundRect">
          <a:avLst>
            <a:gd name="adj" fmla="val 10000"/>
          </a:avLst>
        </a:prstGeom>
      </dgm:spPr>
      <dgm:t>
        <a:bodyPr/>
        <a:lstStyle/>
        <a:p>
          <a:endParaRPr lang="fr-FR"/>
        </a:p>
      </dgm:t>
    </dgm:pt>
    <dgm:pt modelId="{9DCC7EDB-C957-4E6C-A50B-329FCAA1A3C6}" type="pres">
      <dgm:prSet presAssocID="{3905217F-F7DB-45BD-8D38-D93E773F123F}" presName="childNode1tx" presStyleLbl="bgAcc1" presStyleIdx="0" presStyleCnt="4">
        <dgm:presLayoutVars>
          <dgm:bulletEnabled val="1"/>
        </dgm:presLayoutVars>
      </dgm:prSet>
      <dgm:spPr/>
      <dgm:t>
        <a:bodyPr/>
        <a:lstStyle/>
        <a:p>
          <a:endParaRPr lang="fr-FR"/>
        </a:p>
      </dgm:t>
    </dgm:pt>
    <dgm:pt modelId="{D17C3641-3C5A-4C85-A067-3A21435CCCCB}" type="pres">
      <dgm:prSet presAssocID="{3905217F-F7DB-45BD-8D38-D93E773F123F}" presName="parentNode1" presStyleLbl="node1" presStyleIdx="0" presStyleCnt="4">
        <dgm:presLayoutVars>
          <dgm:chMax val="1"/>
          <dgm:bulletEnabled val="1"/>
        </dgm:presLayoutVars>
      </dgm:prSet>
      <dgm:spPr>
        <a:prstGeom prst="roundRect">
          <a:avLst>
            <a:gd name="adj" fmla="val 10000"/>
          </a:avLst>
        </a:prstGeom>
      </dgm:spPr>
      <dgm:t>
        <a:bodyPr/>
        <a:lstStyle/>
        <a:p>
          <a:endParaRPr lang="fr-FR"/>
        </a:p>
      </dgm:t>
    </dgm:pt>
    <dgm:pt modelId="{25E31441-02A5-46AD-878F-98F464E46867}" type="pres">
      <dgm:prSet presAssocID="{3905217F-F7DB-45BD-8D38-D93E773F123F}" presName="connSite1" presStyleCnt="0"/>
      <dgm:spPr/>
      <dgm:t>
        <a:bodyPr/>
        <a:lstStyle/>
        <a:p>
          <a:endParaRPr lang="fr-FR"/>
        </a:p>
      </dgm:t>
    </dgm:pt>
    <dgm:pt modelId="{0DFAED53-0DC0-490A-9515-BE43D9EAF4C8}" type="pres">
      <dgm:prSet presAssocID="{4D76D623-0225-4EC9-94A1-D4F3D4CF8EEE}" presName="Name9" presStyleLbl="sibTrans2D1" presStyleIdx="0" presStyleCnt="3"/>
      <dgm:spPr>
        <a:prstGeom prst="leftCircularArrow">
          <a:avLst>
            <a:gd name="adj1" fmla="val 3936"/>
            <a:gd name="adj2" fmla="val 493571"/>
            <a:gd name="adj3" fmla="val 2269082"/>
            <a:gd name="adj4" fmla="val 9024489"/>
            <a:gd name="adj5" fmla="val 4593"/>
          </a:avLst>
        </a:prstGeom>
      </dgm:spPr>
      <dgm:t>
        <a:bodyPr/>
        <a:lstStyle/>
        <a:p>
          <a:endParaRPr lang="fr-FR"/>
        </a:p>
      </dgm:t>
    </dgm:pt>
    <dgm:pt modelId="{3A0238AD-CA74-435D-8A64-31B69194FB2B}" type="pres">
      <dgm:prSet presAssocID="{C9D63761-E95E-4045-95D7-3F13F93B5DC2}" presName="composite2" presStyleCnt="0"/>
      <dgm:spPr/>
      <dgm:t>
        <a:bodyPr/>
        <a:lstStyle/>
        <a:p>
          <a:endParaRPr lang="fr-FR"/>
        </a:p>
      </dgm:t>
    </dgm:pt>
    <dgm:pt modelId="{9956D5B8-2AC7-4FAF-A0D4-9287DE6DB5C9}" type="pres">
      <dgm:prSet presAssocID="{C9D63761-E95E-4045-95D7-3F13F93B5DC2}" presName="dummyNode2" presStyleLbl="node1" presStyleIdx="0" presStyleCnt="4"/>
      <dgm:spPr/>
      <dgm:t>
        <a:bodyPr/>
        <a:lstStyle/>
        <a:p>
          <a:endParaRPr lang="fr-FR"/>
        </a:p>
      </dgm:t>
    </dgm:pt>
    <dgm:pt modelId="{60B38938-FF37-4613-AF40-92011A3EAD59}" type="pres">
      <dgm:prSet presAssocID="{C9D63761-E95E-4045-95D7-3F13F93B5DC2}" presName="childNode2" presStyleLbl="bgAcc1" presStyleIdx="1" presStyleCnt="4">
        <dgm:presLayoutVars>
          <dgm:bulletEnabled val="1"/>
        </dgm:presLayoutVars>
      </dgm:prSet>
      <dgm:spPr>
        <a:prstGeom prst="roundRect">
          <a:avLst>
            <a:gd name="adj" fmla="val 10000"/>
          </a:avLst>
        </a:prstGeom>
      </dgm:spPr>
      <dgm:t>
        <a:bodyPr/>
        <a:lstStyle/>
        <a:p>
          <a:endParaRPr lang="fr-FR"/>
        </a:p>
      </dgm:t>
    </dgm:pt>
    <dgm:pt modelId="{EE43992E-A525-4B57-BCB4-8ADBED1780F1}" type="pres">
      <dgm:prSet presAssocID="{C9D63761-E95E-4045-95D7-3F13F93B5DC2}" presName="childNode2tx" presStyleLbl="bgAcc1" presStyleIdx="1" presStyleCnt="4">
        <dgm:presLayoutVars>
          <dgm:bulletEnabled val="1"/>
        </dgm:presLayoutVars>
      </dgm:prSet>
      <dgm:spPr/>
      <dgm:t>
        <a:bodyPr/>
        <a:lstStyle/>
        <a:p>
          <a:endParaRPr lang="fr-FR"/>
        </a:p>
      </dgm:t>
    </dgm:pt>
    <dgm:pt modelId="{87EB6BAC-5845-4FEE-8253-6D94A6ED5FBA}" type="pres">
      <dgm:prSet presAssocID="{C9D63761-E95E-4045-95D7-3F13F93B5DC2}" presName="parentNode2" presStyleLbl="node1" presStyleIdx="1" presStyleCnt="4">
        <dgm:presLayoutVars>
          <dgm:chMax val="0"/>
          <dgm:bulletEnabled val="1"/>
        </dgm:presLayoutVars>
      </dgm:prSet>
      <dgm:spPr>
        <a:prstGeom prst="roundRect">
          <a:avLst>
            <a:gd name="adj" fmla="val 10000"/>
          </a:avLst>
        </a:prstGeom>
      </dgm:spPr>
      <dgm:t>
        <a:bodyPr/>
        <a:lstStyle/>
        <a:p>
          <a:endParaRPr lang="fr-FR"/>
        </a:p>
      </dgm:t>
    </dgm:pt>
    <dgm:pt modelId="{95E901F7-FD30-4E3D-8103-3B590BD4A42D}" type="pres">
      <dgm:prSet presAssocID="{C9D63761-E95E-4045-95D7-3F13F93B5DC2}" presName="connSite2" presStyleCnt="0"/>
      <dgm:spPr/>
      <dgm:t>
        <a:bodyPr/>
        <a:lstStyle/>
        <a:p>
          <a:endParaRPr lang="fr-FR"/>
        </a:p>
      </dgm:t>
    </dgm:pt>
    <dgm:pt modelId="{67F98CB3-D175-4D23-A417-FFB383C4DA3A}" type="pres">
      <dgm:prSet presAssocID="{FD10EE1A-596D-4F42-9175-5B8BCC6D43FD}" presName="Name18" presStyleLbl="sibTrans2D1" presStyleIdx="1" presStyleCnt="3"/>
      <dgm:spPr>
        <a:prstGeom prst="circularArrow">
          <a:avLst>
            <a:gd name="adj1" fmla="val 3557"/>
            <a:gd name="adj2" fmla="val 441919"/>
            <a:gd name="adj3" fmla="val 19382570"/>
            <a:gd name="adj4" fmla="val 12575511"/>
            <a:gd name="adj5" fmla="val 4150"/>
          </a:avLst>
        </a:prstGeom>
      </dgm:spPr>
      <dgm:t>
        <a:bodyPr/>
        <a:lstStyle/>
        <a:p>
          <a:endParaRPr lang="fr-FR"/>
        </a:p>
      </dgm:t>
    </dgm:pt>
    <dgm:pt modelId="{9AF5F349-9DE2-4BFA-9626-9FC74958F256}" type="pres">
      <dgm:prSet presAssocID="{8666B773-38B3-4805-A73D-3826392F2D0D}" presName="composite1" presStyleCnt="0"/>
      <dgm:spPr/>
      <dgm:t>
        <a:bodyPr/>
        <a:lstStyle/>
        <a:p>
          <a:endParaRPr lang="fr-FR"/>
        </a:p>
      </dgm:t>
    </dgm:pt>
    <dgm:pt modelId="{60A9B476-9166-4313-A4A5-63CAF677E69E}" type="pres">
      <dgm:prSet presAssocID="{8666B773-38B3-4805-A73D-3826392F2D0D}" presName="dummyNode1" presStyleLbl="node1" presStyleIdx="1" presStyleCnt="4"/>
      <dgm:spPr/>
      <dgm:t>
        <a:bodyPr/>
        <a:lstStyle/>
        <a:p>
          <a:endParaRPr lang="fr-FR"/>
        </a:p>
      </dgm:t>
    </dgm:pt>
    <dgm:pt modelId="{27462B8C-4779-4C0A-AC6F-01786774E88D}" type="pres">
      <dgm:prSet presAssocID="{8666B773-38B3-4805-A73D-3826392F2D0D}" presName="childNode1" presStyleLbl="bgAcc1" presStyleIdx="2" presStyleCnt="4">
        <dgm:presLayoutVars>
          <dgm:bulletEnabled val="1"/>
        </dgm:presLayoutVars>
      </dgm:prSet>
      <dgm:spPr>
        <a:prstGeom prst="roundRect">
          <a:avLst>
            <a:gd name="adj" fmla="val 10000"/>
          </a:avLst>
        </a:prstGeom>
      </dgm:spPr>
      <dgm:t>
        <a:bodyPr/>
        <a:lstStyle/>
        <a:p>
          <a:endParaRPr lang="fr-FR"/>
        </a:p>
      </dgm:t>
    </dgm:pt>
    <dgm:pt modelId="{E95DA310-D8EC-4404-B5F5-B7B9215B317C}" type="pres">
      <dgm:prSet presAssocID="{8666B773-38B3-4805-A73D-3826392F2D0D}" presName="childNode1tx" presStyleLbl="bgAcc1" presStyleIdx="2" presStyleCnt="4">
        <dgm:presLayoutVars>
          <dgm:bulletEnabled val="1"/>
        </dgm:presLayoutVars>
      </dgm:prSet>
      <dgm:spPr/>
      <dgm:t>
        <a:bodyPr/>
        <a:lstStyle/>
        <a:p>
          <a:endParaRPr lang="fr-FR"/>
        </a:p>
      </dgm:t>
    </dgm:pt>
    <dgm:pt modelId="{753450D0-6763-4370-AD03-AFF964877A61}" type="pres">
      <dgm:prSet presAssocID="{8666B773-38B3-4805-A73D-3826392F2D0D}" presName="parentNode1" presStyleLbl="node1" presStyleIdx="2" presStyleCnt="4">
        <dgm:presLayoutVars>
          <dgm:chMax val="1"/>
          <dgm:bulletEnabled val="1"/>
        </dgm:presLayoutVars>
      </dgm:prSet>
      <dgm:spPr>
        <a:prstGeom prst="roundRect">
          <a:avLst>
            <a:gd name="adj" fmla="val 10000"/>
          </a:avLst>
        </a:prstGeom>
      </dgm:spPr>
      <dgm:t>
        <a:bodyPr/>
        <a:lstStyle/>
        <a:p>
          <a:endParaRPr lang="fr-FR"/>
        </a:p>
      </dgm:t>
    </dgm:pt>
    <dgm:pt modelId="{F3152E65-B422-49AD-9E41-179B6C2FF9FC}" type="pres">
      <dgm:prSet presAssocID="{8666B773-38B3-4805-A73D-3826392F2D0D}" presName="connSite1" presStyleCnt="0"/>
      <dgm:spPr/>
      <dgm:t>
        <a:bodyPr/>
        <a:lstStyle/>
        <a:p>
          <a:endParaRPr lang="fr-FR"/>
        </a:p>
      </dgm:t>
    </dgm:pt>
    <dgm:pt modelId="{90523365-8CC1-4FB2-A644-A5795DDA72F0}" type="pres">
      <dgm:prSet presAssocID="{0923EB33-9F70-43B6-A199-D8AB874A6A27}" presName="Name9" presStyleLbl="sibTrans2D1" presStyleIdx="2" presStyleCnt="3"/>
      <dgm:spPr>
        <a:prstGeom prst="leftCircularArrow">
          <a:avLst>
            <a:gd name="adj1" fmla="val 3936"/>
            <a:gd name="adj2" fmla="val 493571"/>
            <a:gd name="adj3" fmla="val 2269082"/>
            <a:gd name="adj4" fmla="val 9024489"/>
            <a:gd name="adj5" fmla="val 4593"/>
          </a:avLst>
        </a:prstGeom>
      </dgm:spPr>
      <dgm:t>
        <a:bodyPr/>
        <a:lstStyle/>
        <a:p>
          <a:endParaRPr lang="fr-FR"/>
        </a:p>
      </dgm:t>
    </dgm:pt>
    <dgm:pt modelId="{12A4F35A-2CB0-4086-8450-597E28F9C40D}" type="pres">
      <dgm:prSet presAssocID="{EF48C4F6-BFF4-40C0-AEDC-A7068A01C799}" presName="composite2" presStyleCnt="0"/>
      <dgm:spPr/>
      <dgm:t>
        <a:bodyPr/>
        <a:lstStyle/>
        <a:p>
          <a:endParaRPr lang="fr-FR"/>
        </a:p>
      </dgm:t>
    </dgm:pt>
    <dgm:pt modelId="{59CF3BC3-EF3F-4A7C-8F6F-6B225137AA5E}" type="pres">
      <dgm:prSet presAssocID="{EF48C4F6-BFF4-40C0-AEDC-A7068A01C799}" presName="dummyNode2" presStyleLbl="node1" presStyleIdx="2" presStyleCnt="4"/>
      <dgm:spPr/>
      <dgm:t>
        <a:bodyPr/>
        <a:lstStyle/>
        <a:p>
          <a:endParaRPr lang="fr-FR"/>
        </a:p>
      </dgm:t>
    </dgm:pt>
    <dgm:pt modelId="{E01590A4-660D-4C04-BA82-419FCC20A64A}" type="pres">
      <dgm:prSet presAssocID="{EF48C4F6-BFF4-40C0-AEDC-A7068A01C799}" presName="childNode2" presStyleLbl="bgAcc1" presStyleIdx="3" presStyleCnt="4">
        <dgm:presLayoutVars>
          <dgm:bulletEnabled val="1"/>
        </dgm:presLayoutVars>
      </dgm:prSet>
      <dgm:spPr>
        <a:prstGeom prst="roundRect">
          <a:avLst>
            <a:gd name="adj" fmla="val 10000"/>
          </a:avLst>
        </a:prstGeom>
      </dgm:spPr>
      <dgm:t>
        <a:bodyPr/>
        <a:lstStyle/>
        <a:p>
          <a:endParaRPr lang="fr-FR"/>
        </a:p>
      </dgm:t>
    </dgm:pt>
    <dgm:pt modelId="{A7500E8E-27F8-4566-9385-A8CD11D68567}" type="pres">
      <dgm:prSet presAssocID="{EF48C4F6-BFF4-40C0-AEDC-A7068A01C799}" presName="childNode2tx" presStyleLbl="bgAcc1" presStyleIdx="3" presStyleCnt="4">
        <dgm:presLayoutVars>
          <dgm:bulletEnabled val="1"/>
        </dgm:presLayoutVars>
      </dgm:prSet>
      <dgm:spPr/>
      <dgm:t>
        <a:bodyPr/>
        <a:lstStyle/>
        <a:p>
          <a:endParaRPr lang="fr-FR"/>
        </a:p>
      </dgm:t>
    </dgm:pt>
    <dgm:pt modelId="{15CBF496-B9D7-43C7-8688-6B4FFEA22538}" type="pres">
      <dgm:prSet presAssocID="{EF48C4F6-BFF4-40C0-AEDC-A7068A01C799}" presName="parentNode2" presStyleLbl="node1" presStyleIdx="3" presStyleCnt="4">
        <dgm:presLayoutVars>
          <dgm:chMax val="0"/>
          <dgm:bulletEnabled val="1"/>
        </dgm:presLayoutVars>
      </dgm:prSet>
      <dgm:spPr>
        <a:prstGeom prst="roundRect">
          <a:avLst>
            <a:gd name="adj" fmla="val 10000"/>
          </a:avLst>
        </a:prstGeom>
      </dgm:spPr>
      <dgm:t>
        <a:bodyPr/>
        <a:lstStyle/>
        <a:p>
          <a:endParaRPr lang="fr-FR"/>
        </a:p>
      </dgm:t>
    </dgm:pt>
    <dgm:pt modelId="{83CBA0AB-53F5-4145-B58C-E2A01A5A30A9}" type="pres">
      <dgm:prSet presAssocID="{EF48C4F6-BFF4-40C0-AEDC-A7068A01C799}" presName="connSite2" presStyleCnt="0"/>
      <dgm:spPr/>
      <dgm:t>
        <a:bodyPr/>
        <a:lstStyle/>
        <a:p>
          <a:endParaRPr lang="fr-FR"/>
        </a:p>
      </dgm:t>
    </dgm:pt>
  </dgm:ptLst>
  <dgm:cxnLst>
    <dgm:cxn modelId="{4DC3536E-C924-4748-84B9-F42DC4EC6B44}" type="presOf" srcId="{60528D48-AF4A-4EC4-B5DC-025665766574}" destId="{41BCC39D-A88C-4B17-B29A-FF2BF189FECF}" srcOrd="0" destOrd="1" presId="urn:microsoft.com/office/officeart/2005/8/layout/hProcess4"/>
    <dgm:cxn modelId="{ED19865A-5156-4F2E-96C9-FA886363E87A}" srcId="{C1E9944E-B2F9-48EA-B13F-E9B40E206C3F}" destId="{A50BEEBC-5B46-4DD6-9B2C-FCDADE6A45DB}" srcOrd="3" destOrd="0" parTransId="{1C2E463D-1973-417D-86CB-F2447E9D0FB7}" sibTransId="{C9AFB5C0-336A-4D4D-9A36-B878A572E953}"/>
    <dgm:cxn modelId="{75D0A3CA-15BC-47EF-B6E3-82B916DFF217}" type="presOf" srcId="{6D6AE9A4-94B8-4D87-9FF6-FABE0818814B}" destId="{E95DA310-D8EC-4404-B5F5-B7B9215B317C}" srcOrd="1" destOrd="0" presId="urn:microsoft.com/office/officeart/2005/8/layout/hProcess4"/>
    <dgm:cxn modelId="{EFA0A51D-0077-4230-8C6B-CD3F31EDC2D2}" type="presOf" srcId="{FD10EE1A-596D-4F42-9175-5B8BCC6D43FD}" destId="{67F98CB3-D175-4D23-A417-FFB383C4DA3A}" srcOrd="0" destOrd="0" presId="urn:microsoft.com/office/officeart/2005/8/layout/hProcess4"/>
    <dgm:cxn modelId="{2444B57E-4B90-449E-8F96-C6B2D7508FCF}" type="presOf" srcId="{C1E9944E-B2F9-48EA-B13F-E9B40E206C3F}" destId="{A7500E8E-27F8-4566-9385-A8CD11D68567}" srcOrd="1" destOrd="0" presId="urn:microsoft.com/office/officeart/2005/8/layout/hProcess4"/>
    <dgm:cxn modelId="{6FDE8811-1FDD-49FA-9B29-612CFDD907E9}" type="presOf" srcId="{3905217F-F7DB-45BD-8D38-D93E773F123F}" destId="{D17C3641-3C5A-4C85-A067-3A21435CCCCB}" srcOrd="0" destOrd="0" presId="urn:microsoft.com/office/officeart/2005/8/layout/hProcess4"/>
    <dgm:cxn modelId="{3E57C856-E71B-446F-A526-09B3208ADB9F}" type="presOf" srcId="{9F67B2CA-3B5B-42E6-BF8D-418CCE686EDA}" destId="{60B38938-FF37-4613-AF40-92011A3EAD59}" srcOrd="0" destOrd="1" presId="urn:microsoft.com/office/officeart/2005/8/layout/hProcess4"/>
    <dgm:cxn modelId="{71950E50-AEB1-4264-9130-1D13D0EC8CF5}" type="presOf" srcId="{887521A5-7387-4B76-8887-E04009CFAD46}" destId="{9DCC7EDB-C957-4E6C-A50B-329FCAA1A3C6}" srcOrd="1" destOrd="3" presId="urn:microsoft.com/office/officeart/2005/8/layout/hProcess4"/>
    <dgm:cxn modelId="{2847ED12-D5B9-4803-A304-5DD359AF9B83}" type="presOf" srcId="{0688BB02-B813-47E1-8A87-FBDFCFFAAFD8}" destId="{E01590A4-660D-4C04-BA82-419FCC20A64A}" srcOrd="0" destOrd="1" presId="urn:microsoft.com/office/officeart/2005/8/layout/hProcess4"/>
    <dgm:cxn modelId="{1CB583FF-AFE9-41F0-B8F1-8B5E4AD3CF27}" type="presOf" srcId="{680B0A18-6BD9-4CA7-A04C-F25A9AA1F289}" destId="{41BCC39D-A88C-4B17-B29A-FF2BF189FECF}" srcOrd="0" destOrd="0" presId="urn:microsoft.com/office/officeart/2005/8/layout/hProcess4"/>
    <dgm:cxn modelId="{46E3EA25-A24B-436D-8DE9-D6042E3FFEFB}" type="presOf" srcId="{60528D48-AF4A-4EC4-B5DC-025665766574}" destId="{9DCC7EDB-C957-4E6C-A50B-329FCAA1A3C6}" srcOrd="1" destOrd="1" presId="urn:microsoft.com/office/officeart/2005/8/layout/hProcess4"/>
    <dgm:cxn modelId="{341E3BEB-7495-4909-A84B-39828124BD5C}" type="presOf" srcId="{8666B773-38B3-4805-A73D-3826392F2D0D}" destId="{753450D0-6763-4370-AD03-AFF964877A61}" srcOrd="0" destOrd="0" presId="urn:microsoft.com/office/officeart/2005/8/layout/hProcess4"/>
    <dgm:cxn modelId="{53B512E8-BE46-45FB-A7D9-0C0BBCF5A107}" srcId="{8666B773-38B3-4805-A73D-3826392F2D0D}" destId="{6D6AE9A4-94B8-4D87-9FF6-FABE0818814B}" srcOrd="0" destOrd="0" parTransId="{6A3B799B-931D-42A8-80F9-BE2A63F1D970}" sibTransId="{507CDD99-4891-4CBB-9807-151585610547}"/>
    <dgm:cxn modelId="{335A2B50-E409-4A7F-A2F6-693ED7FA91A7}" type="presOf" srcId="{0688BB02-B813-47E1-8A87-FBDFCFFAAFD8}" destId="{A7500E8E-27F8-4566-9385-A8CD11D68567}" srcOrd="1" destOrd="1" presId="urn:microsoft.com/office/officeart/2005/8/layout/hProcess4"/>
    <dgm:cxn modelId="{F9B7E0E1-F67D-4394-8EB7-E66FF4F8D14F}" srcId="{3905217F-F7DB-45BD-8D38-D93E773F123F}" destId="{887521A5-7387-4B76-8887-E04009CFAD46}" srcOrd="3" destOrd="0" parTransId="{6A18F1CE-0344-4694-97BB-E3C5A5CAF095}" sibTransId="{56627ECF-E233-4C08-B8D3-6028D4D2E8B7}"/>
    <dgm:cxn modelId="{B25A4CAA-EB9E-4E23-BB78-C8C0A0CECBE5}" type="presOf" srcId="{1F0FE2D3-B02E-4CBF-A6B2-836AB602D21E}" destId="{EE43992E-A525-4B57-BCB4-8ADBED1780F1}" srcOrd="1" destOrd="0" presId="urn:microsoft.com/office/officeart/2005/8/layout/hProcess4"/>
    <dgm:cxn modelId="{76F3AAD8-1F0B-4C73-BC02-53831F5BF44A}" srcId="{C1E9944E-B2F9-48EA-B13F-E9B40E206C3F}" destId="{0688BB02-B813-47E1-8A87-FBDFCFFAAFD8}" srcOrd="0" destOrd="0" parTransId="{B0590DB7-66CF-43E1-87F5-52977B7707E2}" sibTransId="{C77DB296-9506-4C38-A6F9-C556F031F50D}"/>
    <dgm:cxn modelId="{22F07C76-C329-4E31-AF20-0C3790EC6D31}" srcId="{C1E9944E-B2F9-48EA-B13F-E9B40E206C3F}" destId="{CB18F807-262C-4FD3-BA08-7BCC31610C27}" srcOrd="1" destOrd="0" parTransId="{D6753AAF-17F7-4E08-B811-6C09908192D0}" sibTransId="{D3408A77-F8D3-4429-92CF-E6DB0E64D0FE}"/>
    <dgm:cxn modelId="{7E254FAA-CD04-4AA8-9640-F6E5BD237D9E}" srcId="{A529C495-1F2B-480A-A4EE-B76C993E14EC}" destId="{3905217F-F7DB-45BD-8D38-D93E773F123F}" srcOrd="0" destOrd="0" parTransId="{55897419-CF67-425A-B536-E8FD0D9EA817}" sibTransId="{4D76D623-0225-4EC9-94A1-D4F3D4CF8EEE}"/>
    <dgm:cxn modelId="{4CDF6BBE-7859-4CF9-8F16-919056D86F06}" type="presOf" srcId="{6D6AE9A4-94B8-4D87-9FF6-FABE0818814B}" destId="{27462B8C-4779-4C0A-AC6F-01786774E88D}" srcOrd="0" destOrd="0" presId="urn:microsoft.com/office/officeart/2005/8/layout/hProcess4"/>
    <dgm:cxn modelId="{1917DBD5-4590-4083-B02B-C26B76038D3E}" type="presOf" srcId="{4D76D623-0225-4EC9-94A1-D4F3D4CF8EEE}" destId="{0DFAED53-0DC0-490A-9515-BE43D9EAF4C8}" srcOrd="0" destOrd="0" presId="urn:microsoft.com/office/officeart/2005/8/layout/hProcess4"/>
    <dgm:cxn modelId="{FF30CACF-C2E7-4605-85B9-4EDA90FB2608}" type="presOf" srcId="{9A183398-47AC-4316-9242-2655506657ED}" destId="{A7500E8E-27F8-4566-9385-A8CD11D68567}" srcOrd="1" destOrd="3" presId="urn:microsoft.com/office/officeart/2005/8/layout/hProcess4"/>
    <dgm:cxn modelId="{CBD3D0BB-2781-4CBF-88A4-2C7DE3520759}" srcId="{EF48C4F6-BFF4-40C0-AEDC-A7068A01C799}" destId="{C1E9944E-B2F9-48EA-B13F-E9B40E206C3F}" srcOrd="0" destOrd="0" parTransId="{10D5C357-9481-4DC0-B4AD-358B02FC48F3}" sibTransId="{92289161-8A4B-4906-B3B6-D2189641958A}"/>
    <dgm:cxn modelId="{27620051-3014-453D-A42D-431F17BAA257}" srcId="{A529C495-1F2B-480A-A4EE-B76C993E14EC}" destId="{8666B773-38B3-4805-A73D-3826392F2D0D}" srcOrd="2" destOrd="0" parTransId="{32959E17-2E16-4CA6-B0DE-CB55E585A37E}" sibTransId="{0923EB33-9F70-43B6-A199-D8AB874A6A27}"/>
    <dgm:cxn modelId="{75EFE29B-452F-4592-BB58-D1492B7D8330}" srcId="{8666B773-38B3-4805-A73D-3826392F2D0D}" destId="{A6B7B669-189A-4349-A9B1-C165F9D34E93}" srcOrd="1" destOrd="0" parTransId="{D04995D3-9E5B-4DCF-900E-667B667B57F1}" sibTransId="{5AE95686-C4EB-42D2-82D7-BEA278111742}"/>
    <dgm:cxn modelId="{E82720A6-8A08-4049-AD78-D731B59ADC25}" type="presOf" srcId="{A50BEEBC-5B46-4DD6-9B2C-FCDADE6A45DB}" destId="{A7500E8E-27F8-4566-9385-A8CD11D68567}" srcOrd="1" destOrd="4" presId="urn:microsoft.com/office/officeart/2005/8/layout/hProcess4"/>
    <dgm:cxn modelId="{02B56141-8F9A-4BFB-8A0B-290D0D444759}" type="presOf" srcId="{C1E9944E-B2F9-48EA-B13F-E9B40E206C3F}" destId="{E01590A4-660D-4C04-BA82-419FCC20A64A}" srcOrd="0" destOrd="0" presId="urn:microsoft.com/office/officeart/2005/8/layout/hProcess4"/>
    <dgm:cxn modelId="{DDAFF52A-F5E8-4D94-BEC9-DC1BB88816EC}" type="presOf" srcId="{A6B7B669-189A-4349-A9B1-C165F9D34E93}" destId="{27462B8C-4779-4C0A-AC6F-01786774E88D}" srcOrd="0" destOrd="1" presId="urn:microsoft.com/office/officeart/2005/8/layout/hProcess4"/>
    <dgm:cxn modelId="{ACDDF2FD-A99E-4DD7-BB64-94A31D4C6893}" type="presOf" srcId="{887521A5-7387-4B76-8887-E04009CFAD46}" destId="{41BCC39D-A88C-4B17-B29A-FF2BF189FECF}" srcOrd="0" destOrd="3" presId="urn:microsoft.com/office/officeart/2005/8/layout/hProcess4"/>
    <dgm:cxn modelId="{68D26FE2-43E5-4572-849B-481723F2E327}" srcId="{C9D63761-E95E-4045-95D7-3F13F93B5DC2}" destId="{1F0FE2D3-B02E-4CBF-A6B2-836AB602D21E}" srcOrd="0" destOrd="0" parTransId="{A6684442-0DE4-4C2F-AFC3-2D8C92FC9696}" sibTransId="{992A6546-1BEF-4C40-8C9D-6CD858A2E12D}"/>
    <dgm:cxn modelId="{6F368100-4995-4E51-8E6C-87BB6D50B4BD}" type="presOf" srcId="{A529C495-1F2B-480A-A4EE-B76C993E14EC}" destId="{D0A69B21-80D7-4E2F-B1F8-277AD6150B7A}" srcOrd="0" destOrd="0" presId="urn:microsoft.com/office/officeart/2005/8/layout/hProcess4"/>
    <dgm:cxn modelId="{9359AB4D-54B4-44AC-966D-DAD2C8DCFBF1}" type="presOf" srcId="{C9D63761-E95E-4045-95D7-3F13F93B5DC2}" destId="{87EB6BAC-5845-4FEE-8253-6D94A6ED5FBA}" srcOrd="0" destOrd="0" presId="urn:microsoft.com/office/officeart/2005/8/layout/hProcess4"/>
    <dgm:cxn modelId="{BAA5F4E3-1A12-4E81-A508-DF46A9D54729}" type="presOf" srcId="{EF48C4F6-BFF4-40C0-AEDC-A7068A01C799}" destId="{15CBF496-B9D7-43C7-8688-6B4FFEA22538}" srcOrd="0" destOrd="0" presId="urn:microsoft.com/office/officeart/2005/8/layout/hProcess4"/>
    <dgm:cxn modelId="{7CF8B64A-C3E5-4EAB-B3F4-56887512D65E}" srcId="{C9D63761-E95E-4045-95D7-3F13F93B5DC2}" destId="{9F67B2CA-3B5B-42E6-BF8D-418CCE686EDA}" srcOrd="1" destOrd="0" parTransId="{FB4DF39D-21A1-473B-8081-060567197E9A}" sibTransId="{522B0EAF-DFAC-442A-9000-4C7BCEE82668}"/>
    <dgm:cxn modelId="{79887637-3B59-475A-8F3A-7AF0113EA3A0}" type="presOf" srcId="{9F67B2CA-3B5B-42E6-BF8D-418CCE686EDA}" destId="{EE43992E-A525-4B57-BCB4-8ADBED1780F1}" srcOrd="1" destOrd="1" presId="urn:microsoft.com/office/officeart/2005/8/layout/hProcess4"/>
    <dgm:cxn modelId="{DA3BF799-EB80-436B-B40E-9253FE05F6E6}" srcId="{3905217F-F7DB-45BD-8D38-D93E773F123F}" destId="{F607124F-81C1-4DA2-9C1F-E2943187F12B}" srcOrd="2" destOrd="0" parTransId="{275C81A5-1165-4D10-8052-2218960E5185}" sibTransId="{D62DD539-ED80-4739-B2C3-ABB1B66328C7}"/>
    <dgm:cxn modelId="{8C980D13-05ED-43AC-8CA9-CAD84A7915AC}" srcId="{C1E9944E-B2F9-48EA-B13F-E9B40E206C3F}" destId="{9A183398-47AC-4316-9242-2655506657ED}" srcOrd="2" destOrd="0" parTransId="{72025F28-0E3D-4F98-9E8D-9CD5AFBEEB72}" sibTransId="{E645F584-F8E1-4815-9569-35F67491D10A}"/>
    <dgm:cxn modelId="{792BF134-0F9D-4531-B42C-FDB3828ACA5D}" type="presOf" srcId="{0923EB33-9F70-43B6-A199-D8AB874A6A27}" destId="{90523365-8CC1-4FB2-A644-A5795DDA72F0}" srcOrd="0" destOrd="0" presId="urn:microsoft.com/office/officeart/2005/8/layout/hProcess4"/>
    <dgm:cxn modelId="{E2AC2D3C-6F25-4FC4-BD8A-69BD6B68C7CA}" srcId="{A529C495-1F2B-480A-A4EE-B76C993E14EC}" destId="{EF48C4F6-BFF4-40C0-AEDC-A7068A01C799}" srcOrd="3" destOrd="0" parTransId="{1B729FFA-CEDE-4AF4-B7C0-5C4F485D7EC7}" sibTransId="{A786D52D-9FF9-4E6C-AC55-DE875AB06D7E}"/>
    <dgm:cxn modelId="{9F376BB1-7325-43D7-8567-041047BB845B}" type="presOf" srcId="{F607124F-81C1-4DA2-9C1F-E2943187F12B}" destId="{9DCC7EDB-C957-4E6C-A50B-329FCAA1A3C6}" srcOrd="1" destOrd="2" presId="urn:microsoft.com/office/officeart/2005/8/layout/hProcess4"/>
    <dgm:cxn modelId="{0A546E47-C8C4-496A-9AF1-3923335552D8}" srcId="{3905217F-F7DB-45BD-8D38-D93E773F123F}" destId="{680B0A18-6BD9-4CA7-A04C-F25A9AA1F289}" srcOrd="0" destOrd="0" parTransId="{D6392C7A-7B46-4E88-B660-BC2C98D5B52E}" sibTransId="{2C968B6C-9A81-4F8B-AC4D-A5A9A98E00D5}"/>
    <dgm:cxn modelId="{16D4305F-FC1E-41AB-956E-F8B4FD215E9C}" srcId="{A529C495-1F2B-480A-A4EE-B76C993E14EC}" destId="{C9D63761-E95E-4045-95D7-3F13F93B5DC2}" srcOrd="1" destOrd="0" parTransId="{22D68C1C-9028-472A-8826-DA8119E219F1}" sibTransId="{FD10EE1A-596D-4F42-9175-5B8BCC6D43FD}"/>
    <dgm:cxn modelId="{FA58C3B6-65D1-4C04-BBC0-840529FB4B81}" type="presOf" srcId="{A50BEEBC-5B46-4DD6-9B2C-FCDADE6A45DB}" destId="{E01590A4-660D-4C04-BA82-419FCC20A64A}" srcOrd="0" destOrd="4" presId="urn:microsoft.com/office/officeart/2005/8/layout/hProcess4"/>
    <dgm:cxn modelId="{D2C5D866-AF89-494D-8FDC-5C1ED0484F52}" type="presOf" srcId="{1F0FE2D3-B02E-4CBF-A6B2-836AB602D21E}" destId="{60B38938-FF37-4613-AF40-92011A3EAD59}" srcOrd="0" destOrd="0" presId="urn:microsoft.com/office/officeart/2005/8/layout/hProcess4"/>
    <dgm:cxn modelId="{F83F6469-6B1A-4841-91DD-C4B4CF29B4F7}" type="presOf" srcId="{A6B7B669-189A-4349-A9B1-C165F9D34E93}" destId="{E95DA310-D8EC-4404-B5F5-B7B9215B317C}" srcOrd="1" destOrd="1" presId="urn:microsoft.com/office/officeart/2005/8/layout/hProcess4"/>
    <dgm:cxn modelId="{CFFED6F4-96B4-4CFB-B8F8-C97A33527BCC}" type="presOf" srcId="{CB18F807-262C-4FD3-BA08-7BCC31610C27}" destId="{A7500E8E-27F8-4566-9385-A8CD11D68567}" srcOrd="1" destOrd="2" presId="urn:microsoft.com/office/officeart/2005/8/layout/hProcess4"/>
    <dgm:cxn modelId="{E8480D93-41D9-4DB8-AE5B-F26EEFD11C34}" srcId="{3905217F-F7DB-45BD-8D38-D93E773F123F}" destId="{60528D48-AF4A-4EC4-B5DC-025665766574}" srcOrd="1" destOrd="0" parTransId="{AB7D8940-0C91-479B-9DF9-5F9BE9CE52A6}" sibTransId="{D0714E11-4235-4E31-909E-04E7DB827611}"/>
    <dgm:cxn modelId="{9E228AEE-DF67-4C92-BCA2-6B2DCFEE4D73}" type="presOf" srcId="{680B0A18-6BD9-4CA7-A04C-F25A9AA1F289}" destId="{9DCC7EDB-C957-4E6C-A50B-329FCAA1A3C6}" srcOrd="1" destOrd="0" presId="urn:microsoft.com/office/officeart/2005/8/layout/hProcess4"/>
    <dgm:cxn modelId="{33AC02AE-2720-48FE-B472-68D79BCE218D}" type="presOf" srcId="{CB18F807-262C-4FD3-BA08-7BCC31610C27}" destId="{E01590A4-660D-4C04-BA82-419FCC20A64A}" srcOrd="0" destOrd="2" presId="urn:microsoft.com/office/officeart/2005/8/layout/hProcess4"/>
    <dgm:cxn modelId="{E66BD051-CC24-41C7-8ABC-C6E63E7439FB}" type="presOf" srcId="{F607124F-81C1-4DA2-9C1F-E2943187F12B}" destId="{41BCC39D-A88C-4B17-B29A-FF2BF189FECF}" srcOrd="0" destOrd="2" presId="urn:microsoft.com/office/officeart/2005/8/layout/hProcess4"/>
    <dgm:cxn modelId="{C6A31C92-00E7-4001-BD80-B87051098ABF}" type="presOf" srcId="{9A183398-47AC-4316-9242-2655506657ED}" destId="{E01590A4-660D-4C04-BA82-419FCC20A64A}" srcOrd="0" destOrd="3" presId="urn:microsoft.com/office/officeart/2005/8/layout/hProcess4"/>
    <dgm:cxn modelId="{771582E9-6745-48B8-AA76-DE0687BA4CA9}" type="presParOf" srcId="{D0A69B21-80D7-4E2F-B1F8-277AD6150B7A}" destId="{29EC83ED-085B-43F7-885D-71AD136C1B24}" srcOrd="0" destOrd="0" presId="urn:microsoft.com/office/officeart/2005/8/layout/hProcess4"/>
    <dgm:cxn modelId="{CA75142C-7E3E-4163-8A0F-F52F746627EF}" type="presParOf" srcId="{D0A69B21-80D7-4E2F-B1F8-277AD6150B7A}" destId="{754A8C8B-E801-4AF1-BD33-6D73786FB267}" srcOrd="1" destOrd="0" presId="urn:microsoft.com/office/officeart/2005/8/layout/hProcess4"/>
    <dgm:cxn modelId="{F21B4793-283C-43C2-9D31-70EAB6834158}" type="presParOf" srcId="{D0A69B21-80D7-4E2F-B1F8-277AD6150B7A}" destId="{F4F6EA62-EFC3-4981-AC7F-773DB08E9D3A}" srcOrd="2" destOrd="0" presId="urn:microsoft.com/office/officeart/2005/8/layout/hProcess4"/>
    <dgm:cxn modelId="{CC4B971D-BA21-45FD-98B3-668F038B419A}" type="presParOf" srcId="{F4F6EA62-EFC3-4981-AC7F-773DB08E9D3A}" destId="{0706299F-C775-4DCF-99B6-A6DAEC4145AF}" srcOrd="0" destOrd="0" presId="urn:microsoft.com/office/officeart/2005/8/layout/hProcess4"/>
    <dgm:cxn modelId="{B3784517-9BBA-4B00-8341-2A27CD0F9021}" type="presParOf" srcId="{0706299F-C775-4DCF-99B6-A6DAEC4145AF}" destId="{01139C3D-E01E-43D1-9FDE-61C038D47442}" srcOrd="0" destOrd="0" presId="urn:microsoft.com/office/officeart/2005/8/layout/hProcess4"/>
    <dgm:cxn modelId="{244756E8-A99E-402F-9C84-B3400DE7574D}" type="presParOf" srcId="{0706299F-C775-4DCF-99B6-A6DAEC4145AF}" destId="{41BCC39D-A88C-4B17-B29A-FF2BF189FECF}" srcOrd="1" destOrd="0" presId="urn:microsoft.com/office/officeart/2005/8/layout/hProcess4"/>
    <dgm:cxn modelId="{17C14403-12AD-4298-9865-8E39D01963E5}" type="presParOf" srcId="{0706299F-C775-4DCF-99B6-A6DAEC4145AF}" destId="{9DCC7EDB-C957-4E6C-A50B-329FCAA1A3C6}" srcOrd="2" destOrd="0" presId="urn:microsoft.com/office/officeart/2005/8/layout/hProcess4"/>
    <dgm:cxn modelId="{15E65FA6-D31A-45F3-AE4A-63AD5FA9BADB}" type="presParOf" srcId="{0706299F-C775-4DCF-99B6-A6DAEC4145AF}" destId="{D17C3641-3C5A-4C85-A067-3A21435CCCCB}" srcOrd="3" destOrd="0" presId="urn:microsoft.com/office/officeart/2005/8/layout/hProcess4"/>
    <dgm:cxn modelId="{D3C5385A-DC5A-4A0B-B954-A74213DE334D}" type="presParOf" srcId="{0706299F-C775-4DCF-99B6-A6DAEC4145AF}" destId="{25E31441-02A5-46AD-878F-98F464E46867}" srcOrd="4" destOrd="0" presId="urn:microsoft.com/office/officeart/2005/8/layout/hProcess4"/>
    <dgm:cxn modelId="{CEF82D9C-4C44-43AA-89CD-0193EADC754E}" type="presParOf" srcId="{F4F6EA62-EFC3-4981-AC7F-773DB08E9D3A}" destId="{0DFAED53-0DC0-490A-9515-BE43D9EAF4C8}" srcOrd="1" destOrd="0" presId="urn:microsoft.com/office/officeart/2005/8/layout/hProcess4"/>
    <dgm:cxn modelId="{E402F50A-023D-4AC2-8B69-78B5CF08B9A2}" type="presParOf" srcId="{F4F6EA62-EFC3-4981-AC7F-773DB08E9D3A}" destId="{3A0238AD-CA74-435D-8A64-31B69194FB2B}" srcOrd="2" destOrd="0" presId="urn:microsoft.com/office/officeart/2005/8/layout/hProcess4"/>
    <dgm:cxn modelId="{97E864FF-E63F-48E1-908A-31DF3F113A0F}" type="presParOf" srcId="{3A0238AD-CA74-435D-8A64-31B69194FB2B}" destId="{9956D5B8-2AC7-4FAF-A0D4-9287DE6DB5C9}" srcOrd="0" destOrd="0" presId="urn:microsoft.com/office/officeart/2005/8/layout/hProcess4"/>
    <dgm:cxn modelId="{66C9B77F-7C86-43F7-BEF6-11AA740C2246}" type="presParOf" srcId="{3A0238AD-CA74-435D-8A64-31B69194FB2B}" destId="{60B38938-FF37-4613-AF40-92011A3EAD59}" srcOrd="1" destOrd="0" presId="urn:microsoft.com/office/officeart/2005/8/layout/hProcess4"/>
    <dgm:cxn modelId="{24CEF08E-6FA7-4F2B-B183-839C68FE9A60}" type="presParOf" srcId="{3A0238AD-CA74-435D-8A64-31B69194FB2B}" destId="{EE43992E-A525-4B57-BCB4-8ADBED1780F1}" srcOrd="2" destOrd="0" presId="urn:microsoft.com/office/officeart/2005/8/layout/hProcess4"/>
    <dgm:cxn modelId="{18F1DEFE-07DF-4FE4-937A-C78EF73A1E6C}" type="presParOf" srcId="{3A0238AD-CA74-435D-8A64-31B69194FB2B}" destId="{87EB6BAC-5845-4FEE-8253-6D94A6ED5FBA}" srcOrd="3" destOrd="0" presId="urn:microsoft.com/office/officeart/2005/8/layout/hProcess4"/>
    <dgm:cxn modelId="{B60226B7-A4C4-4209-BA87-B572C3B704E4}" type="presParOf" srcId="{3A0238AD-CA74-435D-8A64-31B69194FB2B}" destId="{95E901F7-FD30-4E3D-8103-3B590BD4A42D}" srcOrd="4" destOrd="0" presId="urn:microsoft.com/office/officeart/2005/8/layout/hProcess4"/>
    <dgm:cxn modelId="{2FE79ED4-A51B-48A6-896E-2C77F6EA499A}" type="presParOf" srcId="{F4F6EA62-EFC3-4981-AC7F-773DB08E9D3A}" destId="{67F98CB3-D175-4D23-A417-FFB383C4DA3A}" srcOrd="3" destOrd="0" presId="urn:microsoft.com/office/officeart/2005/8/layout/hProcess4"/>
    <dgm:cxn modelId="{5385A379-FD56-4C81-A8BE-49EA6EAC1896}" type="presParOf" srcId="{F4F6EA62-EFC3-4981-AC7F-773DB08E9D3A}" destId="{9AF5F349-9DE2-4BFA-9626-9FC74958F256}" srcOrd="4" destOrd="0" presId="urn:microsoft.com/office/officeart/2005/8/layout/hProcess4"/>
    <dgm:cxn modelId="{D8C6693E-CCE4-4807-9037-147DCD2306BE}" type="presParOf" srcId="{9AF5F349-9DE2-4BFA-9626-9FC74958F256}" destId="{60A9B476-9166-4313-A4A5-63CAF677E69E}" srcOrd="0" destOrd="0" presId="urn:microsoft.com/office/officeart/2005/8/layout/hProcess4"/>
    <dgm:cxn modelId="{89457266-129F-4353-9346-24C151AB82FD}" type="presParOf" srcId="{9AF5F349-9DE2-4BFA-9626-9FC74958F256}" destId="{27462B8C-4779-4C0A-AC6F-01786774E88D}" srcOrd="1" destOrd="0" presId="urn:microsoft.com/office/officeart/2005/8/layout/hProcess4"/>
    <dgm:cxn modelId="{CFA4AAB6-E2EC-4F39-9146-D336A82D4D51}" type="presParOf" srcId="{9AF5F349-9DE2-4BFA-9626-9FC74958F256}" destId="{E95DA310-D8EC-4404-B5F5-B7B9215B317C}" srcOrd="2" destOrd="0" presId="urn:microsoft.com/office/officeart/2005/8/layout/hProcess4"/>
    <dgm:cxn modelId="{FB97516F-C842-4DEC-A812-BABFE7F607E2}" type="presParOf" srcId="{9AF5F349-9DE2-4BFA-9626-9FC74958F256}" destId="{753450D0-6763-4370-AD03-AFF964877A61}" srcOrd="3" destOrd="0" presId="urn:microsoft.com/office/officeart/2005/8/layout/hProcess4"/>
    <dgm:cxn modelId="{C7180671-E35F-41C9-87CC-61D495684E67}" type="presParOf" srcId="{9AF5F349-9DE2-4BFA-9626-9FC74958F256}" destId="{F3152E65-B422-49AD-9E41-179B6C2FF9FC}" srcOrd="4" destOrd="0" presId="urn:microsoft.com/office/officeart/2005/8/layout/hProcess4"/>
    <dgm:cxn modelId="{25C599D5-C783-4805-AA6C-893307D28DC8}" type="presParOf" srcId="{F4F6EA62-EFC3-4981-AC7F-773DB08E9D3A}" destId="{90523365-8CC1-4FB2-A644-A5795DDA72F0}" srcOrd="5" destOrd="0" presId="urn:microsoft.com/office/officeart/2005/8/layout/hProcess4"/>
    <dgm:cxn modelId="{510FD255-2131-4478-A6BB-BBD9596BC09E}" type="presParOf" srcId="{F4F6EA62-EFC3-4981-AC7F-773DB08E9D3A}" destId="{12A4F35A-2CB0-4086-8450-597E28F9C40D}" srcOrd="6" destOrd="0" presId="urn:microsoft.com/office/officeart/2005/8/layout/hProcess4"/>
    <dgm:cxn modelId="{0CC7D1E1-DDA5-47A0-84DC-F832F7A7B6CA}" type="presParOf" srcId="{12A4F35A-2CB0-4086-8450-597E28F9C40D}" destId="{59CF3BC3-EF3F-4A7C-8F6F-6B225137AA5E}" srcOrd="0" destOrd="0" presId="urn:microsoft.com/office/officeart/2005/8/layout/hProcess4"/>
    <dgm:cxn modelId="{166AF3DF-CDCC-4486-8987-30470969521D}" type="presParOf" srcId="{12A4F35A-2CB0-4086-8450-597E28F9C40D}" destId="{E01590A4-660D-4C04-BA82-419FCC20A64A}" srcOrd="1" destOrd="0" presId="urn:microsoft.com/office/officeart/2005/8/layout/hProcess4"/>
    <dgm:cxn modelId="{23A931D7-6DD4-427B-8E78-0187873051BE}" type="presParOf" srcId="{12A4F35A-2CB0-4086-8450-597E28F9C40D}" destId="{A7500E8E-27F8-4566-9385-A8CD11D68567}" srcOrd="2" destOrd="0" presId="urn:microsoft.com/office/officeart/2005/8/layout/hProcess4"/>
    <dgm:cxn modelId="{FCB89F6F-D470-45C2-A5D4-9503CBC502E7}" type="presParOf" srcId="{12A4F35A-2CB0-4086-8450-597E28F9C40D}" destId="{15CBF496-B9D7-43C7-8688-6B4FFEA22538}" srcOrd="3" destOrd="0" presId="urn:microsoft.com/office/officeart/2005/8/layout/hProcess4"/>
    <dgm:cxn modelId="{B379A897-6671-42FA-BB03-8EFAE6580F05}" type="presParOf" srcId="{12A4F35A-2CB0-4086-8450-597E28F9C40D}" destId="{83CBA0AB-53F5-4145-B58C-E2A01A5A30A9}" srcOrd="4" destOrd="0" presId="urn:microsoft.com/office/officeart/2005/8/layout/hProcess4"/>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7A636C-9D6F-4BD0-AF4D-7C79AFEAE0D6}">
      <dsp:nvSpPr>
        <dsp:cNvPr id="0" name=""/>
        <dsp:cNvSpPr/>
      </dsp:nvSpPr>
      <dsp:spPr>
        <a:xfrm>
          <a:off x="0" y="3456782"/>
          <a:ext cx="5486400" cy="0"/>
        </a:xfrm>
        <a:prstGeom prst="line">
          <a:avLst/>
        </a:pr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29E51D-0B69-4126-A0EA-9CF986F1EC90}">
      <dsp:nvSpPr>
        <dsp:cNvPr id="0" name=""/>
        <dsp:cNvSpPr/>
      </dsp:nvSpPr>
      <dsp:spPr>
        <a:xfrm>
          <a:off x="0" y="2658290"/>
          <a:ext cx="5486400" cy="0"/>
        </a:xfrm>
        <a:prstGeom prst="line">
          <a:avLst/>
        </a:pr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68D96-F398-46DF-84E5-125A02C22CB1}">
      <dsp:nvSpPr>
        <dsp:cNvPr id="0" name=""/>
        <dsp:cNvSpPr/>
      </dsp:nvSpPr>
      <dsp:spPr>
        <a:xfrm>
          <a:off x="0" y="1859798"/>
          <a:ext cx="5486400" cy="0"/>
        </a:xfrm>
        <a:prstGeom prst="line">
          <a:avLst/>
        </a:pr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56B2BE-4A70-43B7-BCB9-168C2B9D7EF7}">
      <dsp:nvSpPr>
        <dsp:cNvPr id="0" name=""/>
        <dsp:cNvSpPr/>
      </dsp:nvSpPr>
      <dsp:spPr>
        <a:xfrm>
          <a:off x="0" y="1061306"/>
          <a:ext cx="5486400" cy="0"/>
        </a:xfrm>
        <a:prstGeom prst="line">
          <a:avLst/>
        </a:pr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3F680D-F2E2-461E-993C-1441C6ABEF69}">
      <dsp:nvSpPr>
        <dsp:cNvPr id="0" name=""/>
        <dsp:cNvSpPr/>
      </dsp:nvSpPr>
      <dsp:spPr>
        <a:xfrm>
          <a:off x="0" y="262814"/>
          <a:ext cx="5486400" cy="0"/>
        </a:xfrm>
        <a:prstGeom prst="line">
          <a:avLst/>
        </a:pr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D66BA0-97CC-4D1F-BDED-D7F40F50CB7B}">
      <dsp:nvSpPr>
        <dsp:cNvPr id="0" name=""/>
        <dsp:cNvSpPr/>
      </dsp:nvSpPr>
      <dsp:spPr>
        <a:xfrm>
          <a:off x="1426463" y="1039"/>
          <a:ext cx="4059936" cy="261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lvl="0" algn="l" defTabSz="488950">
            <a:lnSpc>
              <a:spcPct val="90000"/>
            </a:lnSpc>
            <a:spcBef>
              <a:spcPct val="0"/>
            </a:spcBef>
            <a:spcAft>
              <a:spcPct val="35000"/>
            </a:spcAft>
          </a:pPr>
          <a:r>
            <a:rPr lang="fr-FR" sz="1100" kern="1200"/>
            <a:t>STTS Halls de peinture Single Aisle BLAGNAC</a:t>
          </a:r>
        </a:p>
      </dsp:txBody>
      <dsp:txXfrm>
        <a:off x="1426463" y="1039"/>
        <a:ext cx="4059936" cy="261774"/>
      </dsp:txXfrm>
    </dsp:sp>
    <dsp:sp modelId="{497AE04B-4E73-415D-8C5C-673523643E49}">
      <dsp:nvSpPr>
        <dsp:cNvPr id="0" name=""/>
        <dsp:cNvSpPr/>
      </dsp:nvSpPr>
      <dsp:spPr>
        <a:xfrm>
          <a:off x="0" y="1039"/>
          <a:ext cx="1426464" cy="261774"/>
        </a:xfrm>
        <a:prstGeom prst="round2SameRect">
          <a:avLst>
            <a:gd name="adj1" fmla="val 16670"/>
            <a:gd name="adj2" fmla="val 0"/>
          </a:avLst>
        </a:prstGeom>
        <a:solidFill>
          <a:schemeClr val="accent1">
            <a:shade val="8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fr-FR" sz="1100" kern="1200"/>
            <a:t>Site 1</a:t>
          </a:r>
        </a:p>
      </dsp:txBody>
      <dsp:txXfrm>
        <a:off x="12781" y="13820"/>
        <a:ext cx="1400902" cy="248993"/>
      </dsp:txXfrm>
    </dsp:sp>
    <dsp:sp modelId="{A9934732-3D2A-4F3A-9947-404CB89B969E}">
      <dsp:nvSpPr>
        <dsp:cNvPr id="0" name=""/>
        <dsp:cNvSpPr/>
      </dsp:nvSpPr>
      <dsp:spPr>
        <a:xfrm>
          <a:off x="0" y="262814"/>
          <a:ext cx="5486400" cy="523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fr-FR" sz="1100" kern="1200"/>
            <a:t>Halls de peinture Single Aile LS02 et LS03 </a:t>
          </a:r>
        </a:p>
      </dsp:txBody>
      <dsp:txXfrm>
        <a:off x="0" y="262814"/>
        <a:ext cx="5486400" cy="523628"/>
      </dsp:txXfrm>
    </dsp:sp>
    <dsp:sp modelId="{A0CEFBD9-D283-46BE-AE4C-3F776D525A7F}">
      <dsp:nvSpPr>
        <dsp:cNvPr id="0" name=""/>
        <dsp:cNvSpPr/>
      </dsp:nvSpPr>
      <dsp:spPr>
        <a:xfrm>
          <a:off x="1426463" y="799531"/>
          <a:ext cx="4059936" cy="261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lvl="0" algn="l" defTabSz="488950">
            <a:lnSpc>
              <a:spcPct val="90000"/>
            </a:lnSpc>
            <a:spcBef>
              <a:spcPct val="0"/>
            </a:spcBef>
            <a:spcAft>
              <a:spcPct val="35000"/>
            </a:spcAft>
          </a:pPr>
          <a:r>
            <a:rPr lang="fr-FR" sz="1100" kern="1200"/>
            <a:t>STTS Halls de peinture Long Range CORNEBARRIEU</a:t>
          </a:r>
        </a:p>
      </dsp:txBody>
      <dsp:txXfrm>
        <a:off x="1426463" y="799531"/>
        <a:ext cx="4059936" cy="261774"/>
      </dsp:txXfrm>
    </dsp:sp>
    <dsp:sp modelId="{3DE5F589-B4B2-460A-B868-2FE60DA2D7AD}">
      <dsp:nvSpPr>
        <dsp:cNvPr id="0" name=""/>
        <dsp:cNvSpPr/>
      </dsp:nvSpPr>
      <dsp:spPr>
        <a:xfrm>
          <a:off x="0" y="799531"/>
          <a:ext cx="1426464" cy="261774"/>
        </a:xfrm>
        <a:prstGeom prst="round2SameRect">
          <a:avLst>
            <a:gd name="adj1" fmla="val 16670"/>
            <a:gd name="adj2" fmla="val 0"/>
          </a:avLst>
        </a:prstGeom>
        <a:solidFill>
          <a:schemeClr val="accent1">
            <a:shade val="80000"/>
            <a:hueOff val="76561"/>
            <a:satOff val="-1098"/>
            <a:lumOff val="6404"/>
            <a:alphaOff val="0"/>
          </a:schemeClr>
        </a:solidFill>
        <a:ln w="25400" cap="flat" cmpd="sng" algn="ctr">
          <a:solidFill>
            <a:schemeClr val="accent1">
              <a:shade val="80000"/>
              <a:hueOff val="76561"/>
              <a:satOff val="-1098"/>
              <a:lumOff val="640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fr-FR" sz="1100" kern="1200"/>
            <a:t>Site 2</a:t>
          </a:r>
        </a:p>
      </dsp:txBody>
      <dsp:txXfrm>
        <a:off x="12781" y="812312"/>
        <a:ext cx="1400902" cy="248993"/>
      </dsp:txXfrm>
    </dsp:sp>
    <dsp:sp modelId="{9E131B7D-00CA-414C-89C1-3BC793039BB3}">
      <dsp:nvSpPr>
        <dsp:cNvPr id="0" name=""/>
        <dsp:cNvSpPr/>
      </dsp:nvSpPr>
      <dsp:spPr>
        <a:xfrm>
          <a:off x="0" y="1061306"/>
          <a:ext cx="5486400" cy="523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fr-FR" sz="1100" kern="1200"/>
            <a:t>Halls de peinture Long Range LS07, LS08 et LS09. </a:t>
          </a:r>
        </a:p>
      </dsp:txBody>
      <dsp:txXfrm>
        <a:off x="0" y="1061306"/>
        <a:ext cx="5486400" cy="523628"/>
      </dsp:txXfrm>
    </dsp:sp>
    <dsp:sp modelId="{9061BA93-2F5E-4C24-94CE-396BD62A95E8}">
      <dsp:nvSpPr>
        <dsp:cNvPr id="0" name=""/>
        <dsp:cNvSpPr/>
      </dsp:nvSpPr>
      <dsp:spPr>
        <a:xfrm>
          <a:off x="1426463" y="1598023"/>
          <a:ext cx="4059936" cy="261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lvl="0" algn="l" defTabSz="488950">
            <a:lnSpc>
              <a:spcPct val="90000"/>
            </a:lnSpc>
            <a:spcBef>
              <a:spcPct val="0"/>
            </a:spcBef>
            <a:spcAft>
              <a:spcPct val="35000"/>
            </a:spcAft>
          </a:pPr>
          <a:r>
            <a:rPr lang="fr-FR" sz="1100" kern="1200"/>
            <a:t>STAT BLAGNAC</a:t>
          </a:r>
        </a:p>
      </dsp:txBody>
      <dsp:txXfrm>
        <a:off x="1426463" y="1598023"/>
        <a:ext cx="4059936" cy="261774"/>
      </dsp:txXfrm>
    </dsp:sp>
    <dsp:sp modelId="{009F9D34-7CCA-433E-BB50-8C6EEE619AE7}">
      <dsp:nvSpPr>
        <dsp:cNvPr id="0" name=""/>
        <dsp:cNvSpPr/>
      </dsp:nvSpPr>
      <dsp:spPr>
        <a:xfrm>
          <a:off x="0" y="1598023"/>
          <a:ext cx="1426464" cy="261774"/>
        </a:xfrm>
        <a:prstGeom prst="round2SameRect">
          <a:avLst>
            <a:gd name="adj1" fmla="val 16670"/>
            <a:gd name="adj2" fmla="val 0"/>
          </a:avLst>
        </a:prstGeom>
        <a:solidFill>
          <a:schemeClr val="accent1">
            <a:shade val="80000"/>
            <a:hueOff val="153123"/>
            <a:satOff val="-2196"/>
            <a:lumOff val="12807"/>
            <a:alphaOff val="0"/>
          </a:schemeClr>
        </a:solidFill>
        <a:ln w="25400" cap="flat" cmpd="sng" algn="ctr">
          <a:solidFill>
            <a:schemeClr val="accent1">
              <a:shade val="80000"/>
              <a:hueOff val="153123"/>
              <a:satOff val="-2196"/>
              <a:lumOff val="12807"/>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fr-FR" sz="1100" kern="1200"/>
            <a:t>Site 3</a:t>
          </a:r>
        </a:p>
      </dsp:txBody>
      <dsp:txXfrm>
        <a:off x="12781" y="1610804"/>
        <a:ext cx="1400902" cy="248993"/>
      </dsp:txXfrm>
    </dsp:sp>
    <dsp:sp modelId="{1FEF8A21-0747-4FC9-80EB-04135E27376D}">
      <dsp:nvSpPr>
        <dsp:cNvPr id="0" name=""/>
        <dsp:cNvSpPr/>
      </dsp:nvSpPr>
      <dsp:spPr>
        <a:xfrm>
          <a:off x="0" y="1859798"/>
          <a:ext cx="5486400" cy="523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fr-FR" sz="1100" kern="1200"/>
            <a:t>Centre de formation aux métiers de peintre et étancheur aéronautique à proximité du site 1. </a:t>
          </a:r>
        </a:p>
      </dsp:txBody>
      <dsp:txXfrm>
        <a:off x="0" y="1859798"/>
        <a:ext cx="5486400" cy="523628"/>
      </dsp:txXfrm>
    </dsp:sp>
    <dsp:sp modelId="{6C3918F7-B0FF-41F5-8C3A-57A4055E7203}">
      <dsp:nvSpPr>
        <dsp:cNvPr id="0" name=""/>
        <dsp:cNvSpPr/>
      </dsp:nvSpPr>
      <dsp:spPr>
        <a:xfrm>
          <a:off x="1426463" y="2396515"/>
          <a:ext cx="4059936" cy="261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lvl="0" algn="l" defTabSz="488950">
            <a:lnSpc>
              <a:spcPct val="90000"/>
            </a:lnSpc>
            <a:spcBef>
              <a:spcPct val="0"/>
            </a:spcBef>
            <a:spcAft>
              <a:spcPct val="35000"/>
            </a:spcAft>
          </a:pPr>
          <a:r>
            <a:rPr lang="fr-FR" sz="1100" kern="1200"/>
            <a:t>AIT – Aircraft Interior Toulouse BLAGNAC</a:t>
          </a:r>
        </a:p>
      </dsp:txBody>
      <dsp:txXfrm>
        <a:off x="1426463" y="2396515"/>
        <a:ext cx="4059936" cy="261774"/>
      </dsp:txXfrm>
    </dsp:sp>
    <dsp:sp modelId="{B1FE5202-9F66-4D6D-B43D-9C5791CA059D}">
      <dsp:nvSpPr>
        <dsp:cNvPr id="0" name=""/>
        <dsp:cNvSpPr/>
      </dsp:nvSpPr>
      <dsp:spPr>
        <a:xfrm>
          <a:off x="0" y="2396515"/>
          <a:ext cx="1426464" cy="261774"/>
        </a:xfrm>
        <a:prstGeom prst="round2SameRect">
          <a:avLst>
            <a:gd name="adj1" fmla="val 16670"/>
            <a:gd name="adj2" fmla="val 0"/>
          </a:avLst>
        </a:prstGeom>
        <a:solidFill>
          <a:schemeClr val="accent1">
            <a:shade val="80000"/>
            <a:hueOff val="229684"/>
            <a:satOff val="-3294"/>
            <a:lumOff val="19211"/>
            <a:alphaOff val="0"/>
          </a:schemeClr>
        </a:solidFill>
        <a:ln w="25400" cap="flat" cmpd="sng" algn="ctr">
          <a:solidFill>
            <a:schemeClr val="accent1">
              <a:shade val="80000"/>
              <a:hueOff val="229684"/>
              <a:satOff val="-3294"/>
              <a:lumOff val="19211"/>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fr-FR" sz="1100" kern="1200"/>
            <a:t>Site 4</a:t>
          </a:r>
        </a:p>
      </dsp:txBody>
      <dsp:txXfrm>
        <a:off x="12781" y="2409296"/>
        <a:ext cx="1400902" cy="248993"/>
      </dsp:txXfrm>
    </dsp:sp>
    <dsp:sp modelId="{D2BF1C63-C8CB-490E-968B-9ED3AA5DE01C}">
      <dsp:nvSpPr>
        <dsp:cNvPr id="0" name=""/>
        <dsp:cNvSpPr/>
      </dsp:nvSpPr>
      <dsp:spPr>
        <a:xfrm>
          <a:off x="0" y="2658290"/>
          <a:ext cx="5486400" cy="523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fr-FR" sz="1100" kern="1200"/>
            <a:t>Ateliers dédiés aux fabrications de meubles aéronautiques à proximité sur site 1</a:t>
          </a:r>
        </a:p>
      </dsp:txBody>
      <dsp:txXfrm>
        <a:off x="0" y="2658290"/>
        <a:ext cx="5486400" cy="523628"/>
      </dsp:txXfrm>
    </dsp:sp>
    <dsp:sp modelId="{A92A3545-EA19-4313-9ED6-B8964C31E48D}">
      <dsp:nvSpPr>
        <dsp:cNvPr id="0" name=""/>
        <dsp:cNvSpPr/>
      </dsp:nvSpPr>
      <dsp:spPr>
        <a:xfrm>
          <a:off x="1426463" y="3195007"/>
          <a:ext cx="4059936" cy="261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b" anchorCtr="0">
          <a:noAutofit/>
        </a:bodyPr>
        <a:lstStyle/>
        <a:p>
          <a:pPr lvl="0" algn="l" defTabSz="488950">
            <a:lnSpc>
              <a:spcPct val="90000"/>
            </a:lnSpc>
            <a:spcBef>
              <a:spcPct val="0"/>
            </a:spcBef>
            <a:spcAft>
              <a:spcPct val="35000"/>
            </a:spcAft>
          </a:pPr>
          <a:r>
            <a:rPr lang="fr-FR" sz="1100" kern="1200"/>
            <a:t>FINAERO Siège social BLAGNAC</a:t>
          </a:r>
        </a:p>
      </dsp:txBody>
      <dsp:txXfrm>
        <a:off x="1426463" y="3195007"/>
        <a:ext cx="4059936" cy="261774"/>
      </dsp:txXfrm>
    </dsp:sp>
    <dsp:sp modelId="{9A3B55CC-FF09-4B2D-B227-459A3294C983}">
      <dsp:nvSpPr>
        <dsp:cNvPr id="0" name=""/>
        <dsp:cNvSpPr/>
      </dsp:nvSpPr>
      <dsp:spPr>
        <a:xfrm>
          <a:off x="0" y="3195007"/>
          <a:ext cx="1426464" cy="261774"/>
        </a:xfrm>
        <a:prstGeom prst="round2SameRect">
          <a:avLst>
            <a:gd name="adj1" fmla="val 16670"/>
            <a:gd name="adj2" fmla="val 0"/>
          </a:avLst>
        </a:prstGeom>
        <a:solidFill>
          <a:schemeClr val="accent1">
            <a:shade val="80000"/>
            <a:hueOff val="306246"/>
            <a:satOff val="-4392"/>
            <a:lumOff val="25615"/>
            <a:alphaOff val="0"/>
          </a:schemeClr>
        </a:solidFill>
        <a:ln w="25400" cap="flat" cmpd="sng" algn="ctr">
          <a:solidFill>
            <a:schemeClr val="accent1">
              <a:shade val="80000"/>
              <a:hueOff val="306246"/>
              <a:satOff val="-4392"/>
              <a:lumOff val="2561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488950">
            <a:lnSpc>
              <a:spcPct val="90000"/>
            </a:lnSpc>
            <a:spcBef>
              <a:spcPct val="0"/>
            </a:spcBef>
            <a:spcAft>
              <a:spcPct val="35000"/>
            </a:spcAft>
          </a:pPr>
          <a:r>
            <a:rPr lang="fr-FR" sz="1100" kern="1200"/>
            <a:t>Site 5</a:t>
          </a:r>
        </a:p>
      </dsp:txBody>
      <dsp:txXfrm>
        <a:off x="12781" y="3207788"/>
        <a:ext cx="1400902" cy="248993"/>
      </dsp:txXfrm>
    </dsp:sp>
    <dsp:sp modelId="{4A8B3E66-1193-4A29-8901-693679C17766}">
      <dsp:nvSpPr>
        <dsp:cNvPr id="0" name=""/>
        <dsp:cNvSpPr/>
      </dsp:nvSpPr>
      <dsp:spPr>
        <a:xfrm>
          <a:off x="0" y="3456782"/>
          <a:ext cx="5486400" cy="5236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955" tIns="20955" rIns="20955" bIns="20955" numCol="1" spcCol="1270" anchor="t" anchorCtr="0">
          <a:noAutofit/>
        </a:bodyPr>
        <a:lstStyle/>
        <a:p>
          <a:pPr marL="57150" lvl="1" indent="-57150" algn="l" defTabSz="488950">
            <a:lnSpc>
              <a:spcPct val="90000"/>
            </a:lnSpc>
            <a:spcBef>
              <a:spcPct val="0"/>
            </a:spcBef>
            <a:spcAft>
              <a:spcPct val="15000"/>
            </a:spcAft>
            <a:buChar char="••"/>
          </a:pPr>
          <a:r>
            <a:rPr lang="fr-FR" sz="1100" kern="1200"/>
            <a:t>La prestation se déroulera sur un an (à partir de la signature du contrat) avec tacite reconduction maximum deux fois. </a:t>
          </a:r>
          <a:r>
            <a:rPr lang="fr-FR" sz="1100" b="1" kern="1200"/>
            <a:t>Prestations uniquement du lot 1 FHQ </a:t>
          </a:r>
          <a:endParaRPr lang="fr-FR" sz="1100" kern="1200"/>
        </a:p>
      </dsp:txBody>
      <dsp:txXfrm>
        <a:off x="0" y="3456782"/>
        <a:ext cx="5486400" cy="5236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BCC39D-A88C-4B17-B29A-FF2BF189FECF}">
      <dsp:nvSpPr>
        <dsp:cNvPr id="0" name=""/>
        <dsp:cNvSpPr/>
      </dsp:nvSpPr>
      <dsp:spPr>
        <a:xfrm>
          <a:off x="33" y="742741"/>
          <a:ext cx="1357056" cy="1119287"/>
        </a:xfrm>
        <a:prstGeom prst="roundRect">
          <a:avLst>
            <a:gd name="adj" fmla="val 10000"/>
          </a:avLst>
        </a:prstGeo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Criticité période,</a:t>
          </a:r>
          <a:endParaRPr lang="fr-FR" sz="700" kern="1200" dirty="0">
            <a:solidFill>
              <a:sysClr val="windowText" lastClr="000000">
                <a:hueOff val="0"/>
                <a:satOff val="0"/>
                <a:lumOff val="0"/>
                <a:alphaOff val="0"/>
              </a:sysClr>
            </a:solidFill>
            <a:latin typeface="Calibri"/>
            <a:ea typeface="+mn-ea"/>
            <a:cs typeface="+mn-cs"/>
          </a:endParaRPr>
        </a:p>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 Indicateur / Niveau de risque associé</a:t>
          </a:r>
          <a:endParaRPr lang="fr-FR" sz="700" kern="1200" dirty="0">
            <a:solidFill>
              <a:sysClr val="windowText" lastClr="000000">
                <a:hueOff val="0"/>
                <a:satOff val="0"/>
                <a:lumOff val="0"/>
                <a:alphaOff val="0"/>
              </a:sysClr>
            </a:solidFill>
            <a:latin typeface="Calibri"/>
            <a:ea typeface="+mn-ea"/>
            <a:cs typeface="+mn-cs"/>
          </a:endParaRPr>
        </a:p>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 Conception structurelle</a:t>
          </a:r>
          <a:endParaRPr lang="fr-FR" sz="700" kern="1200" dirty="0">
            <a:solidFill>
              <a:sysClr val="windowText" lastClr="000000">
                <a:hueOff val="0"/>
                <a:satOff val="0"/>
                <a:lumOff val="0"/>
                <a:alphaOff val="0"/>
              </a:sysClr>
            </a:solidFill>
            <a:latin typeface="Calibri"/>
            <a:ea typeface="+mn-ea"/>
            <a:cs typeface="+mn-cs"/>
          </a:endParaRPr>
        </a:p>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 Table de correspondance</a:t>
          </a:r>
          <a:endParaRPr lang="fr-FR" sz="700" kern="1200" dirty="0">
            <a:solidFill>
              <a:sysClr val="windowText" lastClr="000000">
                <a:hueOff val="0"/>
                <a:satOff val="0"/>
                <a:lumOff val="0"/>
                <a:alphaOff val="0"/>
              </a:sysClr>
            </a:solidFill>
            <a:latin typeface="Calibri"/>
            <a:ea typeface="+mn-ea"/>
            <a:cs typeface="+mn-cs"/>
          </a:endParaRPr>
        </a:p>
      </dsp:txBody>
      <dsp:txXfrm>
        <a:off x="25791" y="768499"/>
        <a:ext cx="1305540" cy="827924"/>
      </dsp:txXfrm>
    </dsp:sp>
    <dsp:sp modelId="{0DFAED53-0DC0-490A-9515-BE43D9EAF4C8}">
      <dsp:nvSpPr>
        <dsp:cNvPr id="0" name=""/>
        <dsp:cNvSpPr/>
      </dsp:nvSpPr>
      <dsp:spPr>
        <a:xfrm>
          <a:off x="738547" y="922704"/>
          <a:ext cx="1624538" cy="1624538"/>
        </a:xfrm>
        <a:prstGeom prst="leftCircularArrow">
          <a:avLst>
            <a:gd name="adj1" fmla="val 3936"/>
            <a:gd name="adj2" fmla="val 493571"/>
            <a:gd name="adj3" fmla="val 2269082"/>
            <a:gd name="adj4" fmla="val 9024489"/>
            <a:gd name="adj5" fmla="val 4593"/>
          </a:avLst>
        </a:prstGeom>
        <a:solidFill>
          <a:srgbClr val="C0504D">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D17C3641-3C5A-4C85-A067-3A21435CCCCB}">
      <dsp:nvSpPr>
        <dsp:cNvPr id="0" name=""/>
        <dsp:cNvSpPr/>
      </dsp:nvSpPr>
      <dsp:spPr>
        <a:xfrm>
          <a:off x="301601" y="1622181"/>
          <a:ext cx="1206272" cy="479694"/>
        </a:xfrm>
        <a:prstGeom prst="roundRect">
          <a:avLst>
            <a:gd name="adj" fmla="val 10000"/>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dirty="0" smtClean="0">
              <a:solidFill>
                <a:sysClr val="window" lastClr="FFFFFF"/>
              </a:solidFill>
              <a:latin typeface="Calibri"/>
              <a:ea typeface="+mn-ea"/>
              <a:cs typeface="+mn-cs"/>
            </a:rPr>
            <a:t>Définition du risque</a:t>
          </a:r>
          <a:endParaRPr lang="fr-FR" sz="1400" kern="1200" dirty="0">
            <a:solidFill>
              <a:sysClr val="window" lastClr="FFFFFF"/>
            </a:solidFill>
            <a:latin typeface="Calibri"/>
            <a:ea typeface="+mn-ea"/>
            <a:cs typeface="+mn-cs"/>
          </a:endParaRPr>
        </a:p>
      </dsp:txBody>
      <dsp:txXfrm>
        <a:off x="315651" y="1636231"/>
        <a:ext cx="1178172" cy="451594"/>
      </dsp:txXfrm>
    </dsp:sp>
    <dsp:sp modelId="{60B38938-FF37-4613-AF40-92011A3EAD59}">
      <dsp:nvSpPr>
        <dsp:cNvPr id="0" name=""/>
        <dsp:cNvSpPr/>
      </dsp:nvSpPr>
      <dsp:spPr>
        <a:xfrm>
          <a:off x="1812395" y="742741"/>
          <a:ext cx="1357056" cy="1119287"/>
        </a:xfrm>
        <a:prstGeom prst="roundRect">
          <a:avLst>
            <a:gd name="adj" fmla="val 10000"/>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Cartographie </a:t>
          </a:r>
          <a:r>
            <a:rPr lang="fr-FR" sz="700" kern="1200" dirty="0">
              <a:solidFill>
                <a:sysClr val="windowText" lastClr="000000">
                  <a:hueOff val="0"/>
                  <a:satOff val="0"/>
                  <a:lumOff val="0"/>
                  <a:alphaOff val="0"/>
                </a:sysClr>
              </a:solidFill>
              <a:latin typeface="Calibri"/>
              <a:ea typeface="+mn-ea"/>
              <a:cs typeface="+mn-cs"/>
            </a:rPr>
            <a:t>conceptuelle des équipements et des groupement d'équipement associé à une opération</a:t>
          </a:r>
        </a:p>
        <a:p>
          <a:pPr marL="57150" lvl="1" indent="-57150" algn="l" defTabSz="311150">
            <a:lnSpc>
              <a:spcPct val="90000"/>
            </a:lnSpc>
            <a:spcBef>
              <a:spcPct val="0"/>
            </a:spcBef>
            <a:spcAft>
              <a:spcPct val="15000"/>
            </a:spcAft>
            <a:buChar char="••"/>
          </a:pPr>
          <a:r>
            <a:rPr lang="fr-FR" sz="700" kern="1200" dirty="0">
              <a:solidFill>
                <a:sysClr val="windowText" lastClr="000000">
                  <a:hueOff val="0"/>
                  <a:satOff val="0"/>
                  <a:lumOff val="0"/>
                  <a:alphaOff val="0"/>
                </a:sysClr>
              </a:solidFill>
              <a:latin typeface="Calibri"/>
              <a:ea typeface="+mn-ea"/>
              <a:cs typeface="+mn-cs"/>
            </a:rPr>
            <a:t>Cartographie des états </a:t>
          </a:r>
          <a:r>
            <a:rPr lang="fr-FR" sz="700" kern="1200" dirty="0" smtClean="0">
              <a:solidFill>
                <a:sysClr val="windowText" lastClr="000000">
                  <a:hueOff val="0"/>
                  <a:satOff val="0"/>
                  <a:lumOff val="0"/>
                  <a:alphaOff val="0"/>
                </a:sysClr>
              </a:solidFill>
              <a:latin typeface="Calibri"/>
              <a:ea typeface="+mn-ea"/>
              <a:cs typeface="+mn-cs"/>
            </a:rPr>
            <a:t>capacitaires</a:t>
          </a:r>
          <a:endParaRPr lang="fr-FR" sz="700" kern="1200" dirty="0">
            <a:solidFill>
              <a:sysClr val="windowText" lastClr="000000">
                <a:hueOff val="0"/>
                <a:satOff val="0"/>
                <a:lumOff val="0"/>
                <a:alphaOff val="0"/>
              </a:sysClr>
            </a:solidFill>
            <a:latin typeface="Calibri"/>
            <a:ea typeface="+mn-ea"/>
            <a:cs typeface="+mn-cs"/>
          </a:endParaRPr>
        </a:p>
      </dsp:txBody>
      <dsp:txXfrm>
        <a:off x="1838153" y="1008346"/>
        <a:ext cx="1305540" cy="827924"/>
      </dsp:txXfrm>
    </dsp:sp>
    <dsp:sp modelId="{67F98CB3-D175-4D23-A417-FFB383C4DA3A}">
      <dsp:nvSpPr>
        <dsp:cNvPr id="0" name=""/>
        <dsp:cNvSpPr/>
      </dsp:nvSpPr>
      <dsp:spPr>
        <a:xfrm>
          <a:off x="2539600" y="13640"/>
          <a:ext cx="1797940" cy="1797940"/>
        </a:xfrm>
        <a:prstGeom prst="circularArrow">
          <a:avLst>
            <a:gd name="adj1" fmla="val 3557"/>
            <a:gd name="adj2" fmla="val 441919"/>
            <a:gd name="adj3" fmla="val 19382570"/>
            <a:gd name="adj4" fmla="val 12575511"/>
            <a:gd name="adj5" fmla="val 4150"/>
          </a:avLst>
        </a:prstGeom>
        <a:solidFill>
          <a:srgbClr val="9BBB59">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87EB6BAC-5845-4FEE-8253-6D94A6ED5FBA}">
      <dsp:nvSpPr>
        <dsp:cNvPr id="0" name=""/>
        <dsp:cNvSpPr/>
      </dsp:nvSpPr>
      <dsp:spPr>
        <a:xfrm>
          <a:off x="2113963" y="502893"/>
          <a:ext cx="1206272" cy="479694"/>
        </a:xfrm>
        <a:prstGeom prst="roundRect">
          <a:avLst>
            <a:gd name="adj" fmla="val 10000"/>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dirty="0">
              <a:solidFill>
                <a:sysClr val="window" lastClr="FFFFFF"/>
              </a:solidFill>
              <a:latin typeface="Calibri"/>
              <a:ea typeface="+mn-ea"/>
              <a:cs typeface="+mn-cs"/>
            </a:rPr>
            <a:t>Référentiel du risque</a:t>
          </a:r>
        </a:p>
      </dsp:txBody>
      <dsp:txXfrm>
        <a:off x="2128013" y="516943"/>
        <a:ext cx="1178172" cy="451594"/>
      </dsp:txXfrm>
    </dsp:sp>
    <dsp:sp modelId="{27462B8C-4779-4C0A-AC6F-01786774E88D}">
      <dsp:nvSpPr>
        <dsp:cNvPr id="0" name=""/>
        <dsp:cNvSpPr/>
      </dsp:nvSpPr>
      <dsp:spPr>
        <a:xfrm>
          <a:off x="3624758" y="742741"/>
          <a:ext cx="1357056" cy="1119287"/>
        </a:xfrm>
        <a:prstGeom prst="roundRect">
          <a:avLst>
            <a:gd name="adj" fmla="val 10000"/>
          </a:avLst>
        </a:prstGeom>
        <a:solidFill>
          <a:sysClr val="window" lastClr="FFFFFF">
            <a:alpha val="90000"/>
            <a:hueOff val="0"/>
            <a:satOff val="0"/>
            <a:lumOff val="0"/>
            <a:alphaOff val="0"/>
          </a:sysClr>
        </a:solidFill>
        <a:ln w="25400" cap="flat" cmpd="sng" algn="ctr">
          <a:solidFill>
            <a:srgbClr val="8064A2">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fr-FR" sz="700" kern="1200" dirty="0">
              <a:solidFill>
                <a:sysClr val="windowText" lastClr="000000">
                  <a:hueOff val="0"/>
                  <a:satOff val="0"/>
                  <a:lumOff val="0"/>
                  <a:alphaOff val="0"/>
                </a:sysClr>
              </a:solidFill>
              <a:latin typeface="Calibri"/>
              <a:ea typeface="+mn-ea"/>
              <a:cs typeface="+mn-cs"/>
            </a:rPr>
            <a:t>Simulation de l'environnement contextuel (état des équipements et état capacitaire)</a:t>
          </a:r>
        </a:p>
        <a:p>
          <a:pPr marL="57150" lvl="1" indent="-57150" algn="l" defTabSz="311150">
            <a:lnSpc>
              <a:spcPct val="90000"/>
            </a:lnSpc>
            <a:spcBef>
              <a:spcPct val="0"/>
            </a:spcBef>
            <a:spcAft>
              <a:spcPct val="15000"/>
            </a:spcAft>
            <a:buChar char="••"/>
          </a:pPr>
          <a:r>
            <a:rPr lang="fr-FR" sz="700" kern="1200" dirty="0">
              <a:solidFill>
                <a:sysClr val="windowText" lastClr="000000">
                  <a:hueOff val="0"/>
                  <a:satOff val="0"/>
                  <a:lumOff val="0"/>
                  <a:alphaOff val="0"/>
                </a:sysClr>
              </a:solidFill>
              <a:latin typeface="Calibri"/>
              <a:ea typeface="+mn-ea"/>
              <a:cs typeface="+mn-cs"/>
            </a:rPr>
            <a:t>Simulation de l'environnement contextuel au cours de l'opération</a:t>
          </a:r>
        </a:p>
      </dsp:txBody>
      <dsp:txXfrm>
        <a:off x="3650516" y="768499"/>
        <a:ext cx="1305540" cy="827924"/>
      </dsp:txXfrm>
    </dsp:sp>
    <dsp:sp modelId="{90523365-8CC1-4FB2-A644-A5795DDA72F0}">
      <dsp:nvSpPr>
        <dsp:cNvPr id="0" name=""/>
        <dsp:cNvSpPr/>
      </dsp:nvSpPr>
      <dsp:spPr>
        <a:xfrm>
          <a:off x="4363272" y="922704"/>
          <a:ext cx="1624538" cy="1624538"/>
        </a:xfrm>
        <a:prstGeom prst="leftCircularArrow">
          <a:avLst>
            <a:gd name="adj1" fmla="val 3936"/>
            <a:gd name="adj2" fmla="val 493571"/>
            <a:gd name="adj3" fmla="val 2269082"/>
            <a:gd name="adj4" fmla="val 9024489"/>
            <a:gd name="adj5" fmla="val 4593"/>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753450D0-6763-4370-AD03-AFF964877A61}">
      <dsp:nvSpPr>
        <dsp:cNvPr id="0" name=""/>
        <dsp:cNvSpPr/>
      </dsp:nvSpPr>
      <dsp:spPr>
        <a:xfrm>
          <a:off x="3926326" y="1622181"/>
          <a:ext cx="1206272" cy="479694"/>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dirty="0">
              <a:solidFill>
                <a:sysClr val="window" lastClr="FFFFFF"/>
              </a:solidFill>
              <a:latin typeface="Calibri"/>
              <a:ea typeface="+mn-ea"/>
              <a:cs typeface="+mn-cs"/>
            </a:rPr>
            <a:t>Analyse du risque</a:t>
          </a:r>
        </a:p>
      </dsp:txBody>
      <dsp:txXfrm>
        <a:off x="3940376" y="1636231"/>
        <a:ext cx="1178172" cy="451594"/>
      </dsp:txXfrm>
    </dsp:sp>
    <dsp:sp modelId="{E01590A4-660D-4C04-BA82-419FCC20A64A}">
      <dsp:nvSpPr>
        <dsp:cNvPr id="0" name=""/>
        <dsp:cNvSpPr/>
      </dsp:nvSpPr>
      <dsp:spPr>
        <a:xfrm>
          <a:off x="5437120" y="742741"/>
          <a:ext cx="1357056" cy="1119287"/>
        </a:xfrm>
        <a:prstGeom prst="roundRect">
          <a:avLst>
            <a:gd name="adj" fmla="val 10000"/>
          </a:avLst>
        </a:prstGeo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335" tIns="13335" rIns="13335" bIns="13335" numCol="1" spcCol="1270" anchor="t" anchorCtr="0">
          <a:noAutofit/>
        </a:bodyPr>
        <a:lstStyle/>
        <a:p>
          <a:pPr marL="57150" lvl="1"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Suivant niveau de risque :</a:t>
          </a:r>
          <a:endParaRPr lang="fr-FR" sz="700" kern="1200" dirty="0">
            <a:solidFill>
              <a:sysClr val="windowText" lastClr="000000">
                <a:hueOff val="0"/>
                <a:satOff val="0"/>
                <a:lumOff val="0"/>
                <a:alphaOff val="0"/>
              </a:sysClr>
            </a:solidFill>
            <a:latin typeface="Calibri"/>
            <a:ea typeface="+mn-ea"/>
            <a:cs typeface="+mn-cs"/>
          </a:endParaRPr>
        </a:p>
        <a:p>
          <a:pPr marL="114300" lvl="2"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Planification spécifique</a:t>
          </a:r>
          <a:endParaRPr lang="fr-FR" sz="700" kern="1200" dirty="0">
            <a:solidFill>
              <a:sysClr val="windowText" lastClr="000000">
                <a:hueOff val="0"/>
                <a:satOff val="0"/>
                <a:lumOff val="0"/>
                <a:alphaOff val="0"/>
              </a:sysClr>
            </a:solidFill>
            <a:latin typeface="Calibri"/>
            <a:ea typeface="+mn-ea"/>
            <a:cs typeface="+mn-cs"/>
          </a:endParaRPr>
        </a:p>
        <a:p>
          <a:pPr marL="114300" lvl="2"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 Dossier opération</a:t>
          </a:r>
          <a:endParaRPr lang="fr-FR" sz="700" kern="1200" dirty="0">
            <a:solidFill>
              <a:sysClr val="windowText" lastClr="000000">
                <a:hueOff val="0"/>
                <a:satOff val="0"/>
                <a:lumOff val="0"/>
                <a:alphaOff val="0"/>
              </a:sysClr>
            </a:solidFill>
            <a:latin typeface="Calibri"/>
            <a:ea typeface="+mn-ea"/>
            <a:cs typeface="+mn-cs"/>
          </a:endParaRPr>
        </a:p>
        <a:p>
          <a:pPr marL="114300" lvl="2"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 Identification des  procédures de retour arrière</a:t>
          </a:r>
          <a:endParaRPr lang="fr-FR" sz="700" kern="1200" dirty="0">
            <a:solidFill>
              <a:sysClr val="windowText" lastClr="000000">
                <a:hueOff val="0"/>
                <a:satOff val="0"/>
                <a:lumOff val="0"/>
                <a:alphaOff val="0"/>
              </a:sysClr>
            </a:solidFill>
            <a:latin typeface="Calibri"/>
            <a:ea typeface="+mn-ea"/>
            <a:cs typeface="+mn-cs"/>
          </a:endParaRPr>
        </a:p>
        <a:p>
          <a:pPr marL="114300" lvl="2" indent="-57150" algn="l" defTabSz="311150">
            <a:lnSpc>
              <a:spcPct val="90000"/>
            </a:lnSpc>
            <a:spcBef>
              <a:spcPct val="0"/>
            </a:spcBef>
            <a:spcAft>
              <a:spcPct val="15000"/>
            </a:spcAft>
            <a:buChar char="••"/>
          </a:pPr>
          <a:r>
            <a:rPr lang="fr-FR" sz="700" kern="1200" dirty="0" smtClean="0">
              <a:solidFill>
                <a:sysClr val="windowText" lastClr="000000">
                  <a:hueOff val="0"/>
                  <a:satOff val="0"/>
                  <a:lumOff val="0"/>
                  <a:alphaOff val="0"/>
                </a:sysClr>
              </a:solidFill>
              <a:latin typeface="Calibri"/>
              <a:ea typeface="+mn-ea"/>
              <a:cs typeface="+mn-cs"/>
            </a:rPr>
            <a:t>…</a:t>
          </a:r>
          <a:endParaRPr lang="fr-FR" sz="700" kern="1200" dirty="0">
            <a:solidFill>
              <a:sysClr val="windowText" lastClr="000000">
                <a:hueOff val="0"/>
                <a:satOff val="0"/>
                <a:lumOff val="0"/>
                <a:alphaOff val="0"/>
              </a:sysClr>
            </a:solidFill>
            <a:latin typeface="Calibri"/>
            <a:ea typeface="+mn-ea"/>
            <a:cs typeface="+mn-cs"/>
          </a:endParaRPr>
        </a:p>
      </dsp:txBody>
      <dsp:txXfrm>
        <a:off x="5462878" y="1008346"/>
        <a:ext cx="1305540" cy="827924"/>
      </dsp:txXfrm>
    </dsp:sp>
    <dsp:sp modelId="{15CBF496-B9D7-43C7-8688-6B4FFEA22538}">
      <dsp:nvSpPr>
        <dsp:cNvPr id="0" name=""/>
        <dsp:cNvSpPr/>
      </dsp:nvSpPr>
      <dsp:spPr>
        <a:xfrm>
          <a:off x="5738689" y="502893"/>
          <a:ext cx="1206272" cy="479694"/>
        </a:xfrm>
        <a:prstGeom prst="roundRect">
          <a:avLst>
            <a:gd name="adj" fmla="val 10000"/>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dirty="0" smtClean="0">
              <a:solidFill>
                <a:sysClr val="window" lastClr="FFFFFF"/>
              </a:solidFill>
              <a:latin typeface="Calibri"/>
              <a:ea typeface="+mn-ea"/>
              <a:cs typeface="+mn-cs"/>
            </a:rPr>
            <a:t>Classification des opérations</a:t>
          </a:r>
          <a:endParaRPr lang="fr-FR" sz="1400" kern="1200" dirty="0">
            <a:solidFill>
              <a:sysClr val="window" lastClr="FFFFFF"/>
            </a:solidFill>
            <a:latin typeface="Calibri"/>
            <a:ea typeface="+mn-ea"/>
            <a:cs typeface="+mn-cs"/>
          </a:endParaRPr>
        </a:p>
      </dsp:txBody>
      <dsp:txXfrm>
        <a:off x="5752739" y="516943"/>
        <a:ext cx="1178172" cy="451594"/>
      </dsp:txXfrm>
    </dsp:sp>
  </dsp:spTree>
</dsp:drawing>
</file>

<file path=word/diagrams/layout1.xml><?xml version="1.0" encoding="utf-8"?>
<dgm:layoutDef xmlns:dgm="http://schemas.openxmlformats.org/drawingml/2006/diagram" xmlns:a="http://schemas.openxmlformats.org/drawingml/2006/main" uniqueId="urn:microsoft.com/office/officeart/2011/layout/TabList">
  <dgm:title val="Liste d’onglets"/>
  <dgm:desc val="Permet de représenter des blocs d’informations non séquentiels ou groupés. Utilisation optimale avec des listes comportant de petites quantités de texte Niveau 1. Le premier Niveau 2 s’affiche en regard du texte Niveau 1 et le reste du texte Niveau 2 apparaît en dessous du texte Niveau 1."/>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SPIE Ile-de-France Nord-Ouest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64276E-5698-47C1-9367-D5A282A86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19452</Words>
  <Characters>106989</Characters>
  <Application>Microsoft Office Word</Application>
  <DocSecurity>4</DocSecurity>
  <Lines>891</Lines>
  <Paragraphs>252</Paragraphs>
  <ScaleCrop>false</ScaleCrop>
  <HeadingPairs>
    <vt:vector size="2" baseType="variant">
      <vt:variant>
        <vt:lpstr>Titre</vt:lpstr>
      </vt:variant>
      <vt:variant>
        <vt:i4>1</vt:i4>
      </vt:variant>
    </vt:vector>
  </HeadingPairs>
  <TitlesOfParts>
    <vt:vector size="1" baseType="lpstr">
      <vt:lpstr>DASSAULT AVIATION</vt:lpstr>
    </vt:vector>
  </TitlesOfParts>
  <Company>MEMOIRE TECHNIQUE</Company>
  <LinksUpToDate>false</LinksUpToDate>
  <CharactersWithSpaces>126189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DASSAULT AVIATION</dc:title>
  <dc:subject>Prestations multitechniques pour le site d’Argonay (74)</dc:subject>
  <dc:creator>PERRIN Severine</dc:creator>
  <cp:lastModifiedBy>BIDONDO Jean-Luc</cp:lastModifiedBy>
  <cp:revision>2</cp:revision>
  <cp:lastPrinted>2016-07-22T12:00:00Z</cp:lastPrinted>
  <dcterms:created xsi:type="dcterms:W3CDTF">2016-09-06T13:46:00Z</dcterms:created>
  <dcterms:modified xsi:type="dcterms:W3CDTF">2016-09-06T13:46:00Z</dcterms:modified>
</cp:coreProperties>
</file>